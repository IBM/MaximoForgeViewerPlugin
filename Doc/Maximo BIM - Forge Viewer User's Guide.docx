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83B32" w14:textId="77777777" w:rsidR="001A2649" w:rsidRDefault="00D0585F">
      <w:pPr>
        <w:pStyle w:val="Titlepage"/>
      </w:pPr>
      <w:r>
        <w:rPr>
          <w:noProof/>
        </w:rPr>
        <w:pict w14:anchorId="553981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header" style="width:630.75pt;height:170pt;visibility:visible">
            <v:imagedata r:id="rId11" o:title=""/>
          </v:shape>
        </w:pict>
      </w:r>
    </w:p>
    <w:p w14:paraId="0F83C80E" w14:textId="77777777" w:rsidR="001A2649" w:rsidRDefault="001A2649">
      <w:pPr>
        <w:pStyle w:val="Titlepage"/>
      </w:pPr>
    </w:p>
    <w:p w14:paraId="54D05421" w14:textId="77777777" w:rsidR="00AB59BB" w:rsidRDefault="001A2649" w:rsidP="00D13877">
      <w:pPr>
        <w:pStyle w:val="TitleCover"/>
        <w:rPr>
          <w:rFonts w:ascii="Arial" w:hAnsi="Arial" w:cs="Arial"/>
        </w:rPr>
      </w:pPr>
      <w:r>
        <w:rPr>
          <w:rFonts w:ascii="Arial" w:hAnsi="Arial" w:cs="Arial"/>
        </w:rPr>
        <w:t>Maximo extensions for Building Information Models</w:t>
      </w:r>
      <w:r w:rsidR="00F1672A">
        <w:rPr>
          <w:rFonts w:ascii="Arial" w:hAnsi="Arial" w:cs="Arial"/>
        </w:rPr>
        <w:t xml:space="preserve"> </w:t>
      </w:r>
    </w:p>
    <w:p w14:paraId="57384975" w14:textId="77777777" w:rsidR="001A2649" w:rsidRPr="00242FD7" w:rsidRDefault="009D459B" w:rsidP="00D13877">
      <w:pPr>
        <w:pStyle w:val="TitleCover"/>
        <w:rPr>
          <w:rFonts w:ascii="Arial" w:hAnsi="Arial" w:cs="Arial"/>
        </w:rPr>
      </w:pPr>
      <w:r>
        <w:rPr>
          <w:rFonts w:ascii="Arial" w:hAnsi="Arial" w:cs="Arial"/>
        </w:rPr>
        <w:t xml:space="preserve">Autodesk </w:t>
      </w:r>
      <w:r w:rsidR="00F1672A">
        <w:rPr>
          <w:rFonts w:ascii="Arial" w:hAnsi="Arial" w:cs="Arial"/>
        </w:rPr>
        <w:t xml:space="preserve">Forge Viewer Plug-in </w:t>
      </w:r>
    </w:p>
    <w:p w14:paraId="2566F4AF" w14:textId="7795E9A9" w:rsidR="001A2649" w:rsidRDefault="00C533C2" w:rsidP="00D13877">
      <w:pPr>
        <w:pStyle w:val="SubtitleCover"/>
      </w:pPr>
      <w:r>
        <w:t>For Maximo</w:t>
      </w:r>
      <w:r w:rsidR="001A2649">
        <w:t xml:space="preserve"> </w:t>
      </w:r>
      <w:r w:rsidR="00F1672A">
        <w:t>7.6.0.</w:t>
      </w:r>
      <w:r w:rsidR="00290201">
        <w:t>8</w:t>
      </w:r>
    </w:p>
    <w:p w14:paraId="79C5959E" w14:textId="77777777" w:rsidR="00276FE1" w:rsidRDefault="00276FE1" w:rsidP="00D13877">
      <w:pPr>
        <w:pStyle w:val="BodyText"/>
      </w:pPr>
    </w:p>
    <w:p w14:paraId="33E6EBFA" w14:textId="278B7899" w:rsidR="007116B1" w:rsidRDefault="00984D77" w:rsidP="00984D77">
      <w:pPr>
        <w:pStyle w:val="Author"/>
        <w:ind w:left="1440"/>
        <w:rPr>
          <w:ins w:id="0" w:author="Douglas Wood" w:date="2017-08-07T18:18:00Z"/>
          <w:rFonts w:ascii="Arial Narrow" w:hAnsi="Arial Narrow"/>
        </w:rPr>
      </w:pPr>
      <w:r>
        <w:rPr>
          <w:rFonts w:ascii="Arial Narrow" w:hAnsi="Arial Narrow"/>
        </w:rPr>
        <w:t>Technical contact: Doug Wood</w:t>
      </w:r>
      <w:ins w:id="1" w:author="Douglas Wood" w:date="2017-08-07T18:18:00Z">
        <w:r w:rsidR="007116B1">
          <w:rPr>
            <w:rFonts w:ascii="Arial Narrow" w:hAnsi="Arial Narrow"/>
          </w:rPr>
          <w:t xml:space="preserve">    </w:t>
        </w:r>
      </w:ins>
      <w:del w:id="2" w:author="Douglas Wood" w:date="2017-08-07T18:18:00Z">
        <w:r w:rsidDel="007116B1">
          <w:rPr>
            <w:rFonts w:ascii="Arial Narrow" w:hAnsi="Arial Narrow"/>
          </w:rPr>
          <w:tab/>
        </w:r>
      </w:del>
      <w:ins w:id="3" w:author="Douglas Wood" w:date="2017-08-07T18:18:00Z">
        <w:r w:rsidR="007116B1">
          <w:rPr>
            <w:rFonts w:ascii="Arial Narrow" w:hAnsi="Arial Narrow"/>
          </w:rPr>
          <w:t xml:space="preserve"> </w:t>
        </w:r>
        <w:r w:rsidR="007116B1">
          <w:rPr>
            <w:rFonts w:ascii="Arial Narrow" w:hAnsi="Arial Narrow"/>
          </w:rPr>
          <w:fldChar w:fldCharType="begin"/>
        </w:r>
        <w:r w:rsidR="007116B1">
          <w:rPr>
            <w:rFonts w:ascii="Arial Narrow" w:hAnsi="Arial Narrow"/>
          </w:rPr>
          <w:instrText xml:space="preserve"> HYPERLINK "mailto:doug.wood@wipro.com" </w:instrText>
        </w:r>
        <w:r w:rsidR="007116B1">
          <w:rPr>
            <w:rFonts w:ascii="Arial Narrow" w:hAnsi="Arial Narrow"/>
          </w:rPr>
          <w:fldChar w:fldCharType="separate"/>
        </w:r>
      </w:ins>
      <w:r w:rsidR="007116B1" w:rsidRPr="00803286">
        <w:rPr>
          <w:rStyle w:val="Hyperlink"/>
          <w:rFonts w:ascii="Arial Narrow" w:hAnsi="Arial Narrow"/>
        </w:rPr>
        <w:t>doug.wood@wipro.com</w:t>
      </w:r>
      <w:ins w:id="4" w:author="Douglas Wood" w:date="2017-08-07T18:18:00Z">
        <w:r w:rsidR="007116B1">
          <w:rPr>
            <w:rFonts w:ascii="Arial Narrow" w:hAnsi="Arial Narrow"/>
          </w:rPr>
          <w:fldChar w:fldCharType="end"/>
        </w:r>
      </w:ins>
    </w:p>
    <w:p w14:paraId="1D699FA5" w14:textId="1C4D7604" w:rsidR="00984D77" w:rsidDel="007116B1" w:rsidRDefault="00984D77" w:rsidP="00984D77">
      <w:pPr>
        <w:pStyle w:val="Author"/>
        <w:ind w:left="1440"/>
        <w:rPr>
          <w:del w:id="5" w:author="Douglas Wood" w:date="2017-08-07T18:18:00Z"/>
          <w:rFonts w:ascii="Arial Narrow" w:hAnsi="Arial Narrow"/>
        </w:rPr>
      </w:pPr>
      <w:del w:id="6" w:author="Douglas Wood" w:date="2017-08-07T18:18:00Z">
        <w:r w:rsidDel="007116B1">
          <w:rPr>
            <w:rFonts w:ascii="Arial Narrow" w:hAnsi="Arial Narrow"/>
          </w:rPr>
          <w:delText xml:space="preserve">  </w:delText>
        </w:r>
        <w:r w:rsidDel="007116B1">
          <w:rPr>
            <w:rStyle w:val="Hyperlink"/>
            <w:rFonts w:ascii="Arial Narrow" w:hAnsi="Arial Narrow"/>
          </w:rPr>
          <w:delText>.com</w:delText>
        </w:r>
      </w:del>
    </w:p>
    <w:p w14:paraId="0BE875FA" w14:textId="5F8046BC" w:rsidR="00984D77" w:rsidRDefault="00984D77" w:rsidP="00984D77">
      <w:pPr>
        <w:pStyle w:val="Author"/>
        <w:ind w:left="1440"/>
      </w:pPr>
      <w:r>
        <w:rPr>
          <w:rFonts w:ascii="Arial Narrow" w:hAnsi="Arial Narrow"/>
        </w:rPr>
        <w:t>Marketing Contact Kawon Park</w:t>
      </w:r>
      <w:r>
        <w:rPr>
          <w:rFonts w:ascii="Arial Narrow" w:hAnsi="Arial Narrow"/>
        </w:rPr>
        <w:tab/>
        <w:t xml:space="preserve"> </w:t>
      </w:r>
      <w:r w:rsidRPr="00E75C7D">
        <w:rPr>
          <w:rFonts w:ascii="Arial Narrow" w:hAnsi="Arial Narrow"/>
        </w:rPr>
        <w:t xml:space="preserve"> </w:t>
      </w:r>
      <w:hyperlink r:id="rId12" w:history="1">
        <w:hyperlink r:id="rId13" w:history="1">
          <w:r w:rsidRPr="00E75C7D">
            <w:rPr>
              <w:rStyle w:val="Hyperlink"/>
              <w:rFonts w:ascii="Arial Narrow" w:hAnsi="Arial Narrow"/>
              <w:lang w:val="en"/>
            </w:rPr>
            <w:t>kpark@us.ibm.com</w:t>
          </w:r>
        </w:hyperlink>
        <w:r w:rsidRPr="00E75C7D">
          <w:rPr>
            <w:rFonts w:ascii="Arial Narrow" w:hAnsi="Arial Narrow"/>
            <w:color w:val="0000FF"/>
            <w:u w:val="single"/>
          </w:rPr>
          <w:br/>
        </w:r>
      </w:hyperlink>
    </w:p>
    <w:p w14:paraId="03443519" w14:textId="77777777" w:rsidR="001A2649" w:rsidRDefault="001A2649">
      <w:pPr>
        <w:pStyle w:val="Titlepage"/>
      </w:pPr>
    </w:p>
    <w:p w14:paraId="6AB5B0B5" w14:textId="77777777" w:rsidR="00276FE1" w:rsidRDefault="00276FE1">
      <w:pPr>
        <w:pStyle w:val="Titlepage"/>
      </w:pPr>
    </w:p>
    <w:p w14:paraId="57490B89" w14:textId="77777777" w:rsidR="00276FE1" w:rsidRDefault="00276FE1">
      <w:pPr>
        <w:pStyle w:val="Titlepage"/>
      </w:pPr>
      <w:bookmarkStart w:id="7" w:name="_GoBack"/>
      <w:bookmarkEnd w:id="7"/>
    </w:p>
    <w:p w14:paraId="284C7A50" w14:textId="77777777" w:rsidR="00276FE1" w:rsidRDefault="00276FE1">
      <w:pPr>
        <w:pStyle w:val="Titlepage"/>
      </w:pPr>
    </w:p>
    <w:p w14:paraId="18FD05FD" w14:textId="77777777" w:rsidR="00276FE1" w:rsidRDefault="00276FE1">
      <w:pPr>
        <w:pStyle w:val="Titlepage"/>
      </w:pPr>
    </w:p>
    <w:p w14:paraId="3DDB73DB" w14:textId="77777777" w:rsidR="00276FE1" w:rsidRDefault="00276FE1">
      <w:pPr>
        <w:pStyle w:val="Titlepage"/>
      </w:pPr>
    </w:p>
    <w:p w14:paraId="26F87433" w14:textId="77777777" w:rsidR="00276FE1" w:rsidRDefault="00276FE1">
      <w:pPr>
        <w:pStyle w:val="Titlepage"/>
      </w:pPr>
    </w:p>
    <w:p w14:paraId="248E81A0" w14:textId="77777777" w:rsidR="001A2649" w:rsidRDefault="001A2649">
      <w:pPr>
        <w:pStyle w:val="Titlepage"/>
      </w:pPr>
    </w:p>
    <w:p w14:paraId="0A0F9A57" w14:textId="77777777" w:rsidR="001A2649" w:rsidRDefault="00A94FF9">
      <w:pPr>
        <w:pStyle w:val="Titlepage"/>
      </w:pPr>
      <w:r>
        <w:rPr>
          <w:noProof/>
        </w:rPr>
        <w:pict w14:anchorId="1A3C27E4">
          <v:shape id="Picture 11" o:spid="_x0000_s1026" type="#_x0000_t75" alt="IBMlogo" style="position:absolute;left:0;text-align:left;margin-left:70.65pt;margin-top:30.75pt;width:85.05pt;height:31.85pt;z-index:251657728;visibility:visible">
            <v:imagedata r:id="rId14" o:title="" grayscale="t" bilevel="t"/>
          </v:shape>
        </w:pict>
      </w:r>
    </w:p>
    <w:p w14:paraId="13A0AC76" w14:textId="77777777" w:rsidR="001A2649" w:rsidRDefault="001A2649">
      <w:pPr>
        <w:pStyle w:val="Titlepage"/>
      </w:pPr>
    </w:p>
    <w:p w14:paraId="1604EED4" w14:textId="77777777" w:rsidR="001A2649" w:rsidRDefault="001A2649">
      <w:pPr>
        <w:pStyle w:val="Titlepage"/>
      </w:pPr>
    </w:p>
    <w:p w14:paraId="564B0B30" w14:textId="77777777" w:rsidR="001A2649" w:rsidRDefault="001A2649">
      <w:pPr>
        <w:pStyle w:val="Titlepage"/>
      </w:pPr>
    </w:p>
    <w:p w14:paraId="17F917EB" w14:textId="77777777" w:rsidR="00C1423D" w:rsidRDefault="00C1423D">
      <w:pPr>
        <w:pStyle w:val="Titlepage"/>
      </w:pPr>
    </w:p>
    <w:p w14:paraId="4A173FED" w14:textId="77777777" w:rsidR="00C1423D" w:rsidRDefault="00C1423D">
      <w:pPr>
        <w:pStyle w:val="Titlepage"/>
      </w:pPr>
    </w:p>
    <w:p w14:paraId="78FC51B8" w14:textId="77777777" w:rsidR="00C1423D" w:rsidRDefault="00C1423D">
      <w:pPr>
        <w:pStyle w:val="Titlepage"/>
      </w:pPr>
    </w:p>
    <w:p w14:paraId="02D7EBE5" w14:textId="77777777" w:rsidR="00C1423D" w:rsidRDefault="00C1423D">
      <w:pPr>
        <w:pStyle w:val="Titlepage"/>
      </w:pPr>
    </w:p>
    <w:p w14:paraId="308160F9" w14:textId="77777777" w:rsidR="00C1423D" w:rsidRDefault="00C1423D">
      <w:pPr>
        <w:pStyle w:val="Titlepage"/>
      </w:pPr>
      <w:r>
        <w:rPr>
          <w:noProof/>
        </w:rPr>
        <mc:AlternateContent>
          <mc:Choice Requires="wps">
            <w:drawing>
              <wp:anchor distT="0" distB="0" distL="114300" distR="114300" simplePos="0" relativeHeight="251657216" behindDoc="0" locked="0" layoutInCell="1" allowOverlap="1" wp14:anchorId="10D32807" wp14:editId="0FB351FD">
                <wp:simplePos x="0" y="0"/>
                <wp:positionH relativeFrom="column">
                  <wp:posOffset>760095</wp:posOffset>
                </wp:positionH>
                <wp:positionV relativeFrom="paragraph">
                  <wp:posOffset>15240</wp:posOffset>
                </wp:positionV>
                <wp:extent cx="4886325" cy="105981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059815"/>
                        </a:xfrm>
                        <a:prstGeom prst="rect">
                          <a:avLst/>
                        </a:prstGeom>
                        <a:noFill/>
                        <a:ln w="9525">
                          <a:noFill/>
                          <a:miter lim="800000"/>
                          <a:headEnd/>
                          <a:tailEnd/>
                        </a:ln>
                      </wps:spPr>
                      <wps:txbx>
                        <w:txbxContent>
                          <w:p w14:paraId="6014E1E5" w14:textId="77777777" w:rsidR="002D59ED" w:rsidRDefault="002D59ED"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5" w:history="1">
                              <w:r w:rsidRPr="00FA2F4A">
                                <w:rPr>
                                  <w:rStyle w:val="Hyperlink"/>
                                  <w:rFonts w:ascii="Comic Sans MS" w:hAnsi="Comic Sans MS"/>
                                  <w:sz w:val="16"/>
                                  <w:szCs w:val="16"/>
                                </w:rPr>
                                <w:t>maxbim@ca.ibm.com</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D32807" id="_x0000_t202" coordsize="21600,21600" o:spt="202" path="m,l,21600r21600,l21600,xe">
                <v:stroke joinstyle="miter"/>
                <v:path gradientshapeok="t" o:connecttype="rect"/>
              </v:shapetype>
              <v:shape id="Text Box 2" o:spid="_x0000_s1026" type="#_x0000_t202" style="position:absolute;left:0;text-align:left;margin-left:59.85pt;margin-top:1.2pt;width:384.75pt;height:83.4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SCDgIAAPUDAAAOAAAAZHJzL2Uyb0RvYy54bWysU11v2yAUfZ+0/4B4X2ynSZtYIVXXLtOk&#10;7kNq9wMIxjEacBmQ2N2v7wWnadS9TfODBdzLufece1hdD0aTg/RBgWW0mpSUSCugUXbH6M/HzYcF&#10;JSFy23ANVjL6JAO9Xr9/t+pdLafQgW6kJwhiQ907RrsYXV0UQXTS8DABJy0GW/CGR9z6XdF43iO6&#10;0cW0LC+LHnzjPAgZAp7ejUG6zvhtK0X83rZBRqIZxd5i/vv836Z/sV7xeue565Q4tsH/oQvDlcWi&#10;J6g7HjnZe/UXlFHCQ4A2TgSYAtpWCZk5IJuqfMPmoeNOZi4oTnAnmcL/gxXfDj88UQ2jF+UVJZYb&#10;HNKjHCL5CAOZJn16F2pMe3CYGAc8xjlnrsHdg/gViIXbjtudvPEe+k7yBvur0s3i7OqIExLItv8K&#10;DZbh+wgZaGi9SeKhHATRcU5Pp9mkVgQezhaLy4vpnBKBsaqcLxfVPNfg9ct150P8LMGQtGDU4/Az&#10;PD/ch5ja4fVLSqpmYaO0zgbQlvSMLueI/yZiVER/amUYXZTpGx2TWH6yTb4cudLjGgtoe6SdmI6c&#10;47AdMDFpsYXmCQXwMPoQ3w0uOvB/KOnRg4yG33vuJSX6i0URl9VslkybN7P51RQ3/jyyPY9wKxCK&#10;0UjJuLyN2eiJUXA3KPZGZRleOzn2it7K6hzfQTLv+T5nvb7W9TMAAAD//wMAUEsDBBQABgAIAAAA&#10;IQBbotRX3QAAAAkBAAAPAAAAZHJzL2Rvd25yZXYueG1sTI/BTsMwEETvSPyDtUjcqNOA2iTEqSrU&#10;liNQIs5uvCQR8Tqy3TT8PcsJjqM3mn1bbmY7iAl96B0pWC4SEEiNMz21Cur3/V0GIkRNRg+OUME3&#10;BthU11elLoy70BtOx9gKHqFQaAVdjGMhZWg6tDos3IjE7NN5qyNH30rj9YXH7SDTJFlJq3viC50e&#10;8anD5ut4tgrGOB7Wz/7ldbvbT0n9cajTvt0pdXszbx9BRJzjXxl+9VkdKnY6uTOZIAbOy3zNVQXp&#10;AwjmWZanIE4MVvk9yKqU/z+ofgAAAP//AwBQSwECLQAUAAYACAAAACEAtoM4kv4AAADhAQAAEwAA&#10;AAAAAAAAAAAAAAAAAAAAW0NvbnRlbnRfVHlwZXNdLnhtbFBLAQItABQABgAIAAAAIQA4/SH/1gAA&#10;AJQBAAALAAAAAAAAAAAAAAAAAC8BAABfcmVscy8ucmVsc1BLAQItABQABgAIAAAAIQCbY3SCDgIA&#10;APUDAAAOAAAAAAAAAAAAAAAAAC4CAABkcnMvZTJvRG9jLnhtbFBLAQItABQABgAIAAAAIQBbotRX&#10;3QAAAAkBAAAPAAAAAAAAAAAAAAAAAGgEAABkcnMvZG93bnJldi54bWxQSwUGAAAAAAQABADzAAAA&#10;cgUAAAAA&#10;" filled="f" stroked="f">
                <v:textbox style="mso-fit-shape-to-text:t">
                  <w:txbxContent>
                    <w:p w14:paraId="6014E1E5" w14:textId="77777777" w:rsidR="002D59ED" w:rsidRDefault="002D59ED"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6" w:history="1">
                        <w:r w:rsidRPr="00FA2F4A">
                          <w:rPr>
                            <w:rStyle w:val="Hyperlink"/>
                            <w:rFonts w:ascii="Comic Sans MS" w:hAnsi="Comic Sans MS"/>
                            <w:sz w:val="16"/>
                            <w:szCs w:val="16"/>
                          </w:rPr>
                          <w:t>maxbim@ca.ibm.com</w:t>
                        </w:r>
                      </w:hyperlink>
                    </w:p>
                  </w:txbxContent>
                </v:textbox>
              </v:shape>
            </w:pict>
          </mc:Fallback>
        </mc:AlternateContent>
      </w:r>
    </w:p>
    <w:p w14:paraId="6E71ED73" w14:textId="77777777" w:rsidR="001A2649" w:rsidRDefault="001A2649">
      <w:pPr>
        <w:pStyle w:val="Titlepage"/>
      </w:pPr>
    </w:p>
    <w:p w14:paraId="23AF4014" w14:textId="77777777" w:rsidR="001A2649" w:rsidRDefault="001A2649" w:rsidP="009D08DB">
      <w:pPr>
        <w:pStyle w:val="Titlepage"/>
        <w:ind w:left="0"/>
        <w:sectPr w:rsidR="001A2649" w:rsidSect="00B33E20">
          <w:headerReference w:type="default" r:id="rId17"/>
          <w:footerReference w:type="even" r:id="rId18"/>
          <w:footerReference w:type="default" r:id="rId19"/>
          <w:type w:val="continuous"/>
          <w:pgSz w:w="12240" w:h="15840" w:code="1"/>
          <w:pgMar w:top="-20" w:right="1728" w:bottom="0" w:left="1728" w:header="0" w:footer="0" w:gutter="0"/>
          <w:pgNumType w:fmt="lowerRoman"/>
          <w:cols w:space="720"/>
          <w:titlePg/>
        </w:sectPr>
      </w:pPr>
    </w:p>
    <w:p w14:paraId="1539F6F1" w14:textId="77777777" w:rsidR="001A2649" w:rsidRDefault="009A75A2" w:rsidP="009D08DB">
      <w:pPr>
        <w:pStyle w:val="Titlepage"/>
        <w:ind w:left="0"/>
        <w:sectPr w:rsidR="001A2649" w:rsidSect="00131341">
          <w:type w:val="continuous"/>
          <w:pgSz w:w="12240" w:h="15840" w:code="1"/>
          <w:pgMar w:top="-14" w:right="1728" w:bottom="0" w:left="1728" w:header="0" w:footer="1440" w:gutter="0"/>
          <w:pgNumType w:fmt="lowerRoman"/>
          <w:cols w:space="720"/>
          <w:titlePg/>
        </w:sectPr>
      </w:pPr>
      <w:r>
        <w:rPr>
          <w:noProof/>
        </w:rPr>
        <w:drawing>
          <wp:anchor distT="0" distB="0" distL="114300" distR="114300" simplePos="0" relativeHeight="251658240" behindDoc="1" locked="0" layoutInCell="1" allowOverlap="1" wp14:anchorId="6D5D0849" wp14:editId="2513CD43">
            <wp:simplePos x="0" y="0"/>
            <wp:positionH relativeFrom="page">
              <wp:posOffset>-9525</wp:posOffset>
            </wp:positionH>
            <wp:positionV relativeFrom="page">
              <wp:posOffset>8010525</wp:posOffset>
            </wp:positionV>
            <wp:extent cx="7793264" cy="2028825"/>
            <wp:effectExtent l="0" t="0" r="0" b="0"/>
            <wp:wrapNone/>
            <wp:docPr id="11" name="Picture 11"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12209" cy="2033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32D73" w14:textId="77777777" w:rsidR="001A2649" w:rsidRPr="00F8066F" w:rsidRDefault="001A2649" w:rsidP="00E7158D">
      <w:pPr>
        <w:autoSpaceDE w:val="0"/>
        <w:autoSpaceDN w:val="0"/>
        <w:adjustRightInd w:val="0"/>
        <w:rPr>
          <w:rFonts w:ascii="Palatino" w:hAnsi="Palatino" w:cs="Mangal"/>
          <w:color w:val="221E1F"/>
          <w:sz w:val="18"/>
          <w:szCs w:val="18"/>
          <w:lang w:bidi="mr-IN"/>
        </w:rPr>
      </w:pPr>
      <w:r w:rsidRPr="00F8066F">
        <w:rPr>
          <w:rFonts w:ascii="Palatino" w:hAnsi="Palatino" w:cs="Mangal"/>
          <w:b/>
          <w:bCs/>
          <w:color w:val="221E1F"/>
          <w:sz w:val="18"/>
          <w:szCs w:val="18"/>
          <w:lang w:bidi="mr-IN"/>
        </w:rPr>
        <w:lastRenderedPageBreak/>
        <w:t>© Cop</w:t>
      </w:r>
      <w:r w:rsidRPr="00DC7E02">
        <w:rPr>
          <w:rFonts w:ascii="Palatino" w:hAnsi="Palatino" w:cs="Mangal"/>
          <w:b/>
          <w:bCs/>
          <w:color w:val="221E1F"/>
          <w:sz w:val="18"/>
          <w:szCs w:val="18"/>
          <w:lang w:bidi="mr-IN"/>
        </w:rPr>
        <w:t xml:space="preserve">yright International Business Machines Corporation </w:t>
      </w:r>
      <w:r w:rsidRPr="00BD26B6">
        <w:rPr>
          <w:rFonts w:ascii="Palatino" w:hAnsi="Palatino" w:cs="Mangal"/>
          <w:b/>
          <w:bCs/>
          <w:sz w:val="18"/>
          <w:szCs w:val="18"/>
          <w:lang w:bidi="mr-IN"/>
        </w:rPr>
        <w:t>20</w:t>
      </w:r>
      <w:r>
        <w:rPr>
          <w:rFonts w:ascii="Palatino" w:hAnsi="Palatino" w:cs="Mangal"/>
          <w:b/>
          <w:bCs/>
          <w:sz w:val="18"/>
          <w:szCs w:val="18"/>
          <w:lang w:bidi="mr-IN"/>
        </w:rPr>
        <w:t>11</w:t>
      </w:r>
      <w:r w:rsidRPr="00BD26B6">
        <w:rPr>
          <w:rFonts w:ascii="Palatino" w:hAnsi="Palatino" w:cs="Mangal"/>
          <w:b/>
          <w:bCs/>
          <w:sz w:val="18"/>
          <w:szCs w:val="18"/>
          <w:lang w:bidi="mr-IN"/>
        </w:rPr>
        <w:t>.</w:t>
      </w:r>
      <w:r w:rsidRPr="00F8066F">
        <w:rPr>
          <w:b/>
          <w:bCs/>
          <w:color w:val="FF0000"/>
          <w:sz w:val="18"/>
          <w:szCs w:val="18"/>
          <w:lang w:bidi="mr-IN"/>
        </w:rPr>
        <w:t xml:space="preserve"> </w:t>
      </w:r>
    </w:p>
    <w:p w14:paraId="39B393E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r w:rsidRPr="00DC7E02">
        <w:rPr>
          <w:rFonts w:ascii="Palatino" w:hAnsi="Palatino" w:cs="Palatino"/>
          <w:color w:val="221E1F"/>
          <w:sz w:val="18"/>
          <w:szCs w:val="18"/>
          <w:lang w:bidi="mr-IN"/>
        </w:rPr>
        <w:t xml:space="preserve">US Government Users Restricted Rights – Use, duplication or disclosure restricted by GSA ADP Schedule Contract with IBM Corp. </w:t>
      </w:r>
    </w:p>
    <w:p w14:paraId="393EF4B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3F3FEA5A"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sectPr w:rsidR="001A2649" w:rsidSect="00B33E20">
          <w:pgSz w:w="12240" w:h="15840" w:code="1"/>
          <w:pgMar w:top="1440" w:right="1728" w:bottom="1440" w:left="1728" w:header="720" w:footer="720" w:gutter="0"/>
          <w:pgNumType w:fmt="lowerRoman"/>
          <w:cols w:space="720"/>
          <w:titlePg/>
        </w:sectPr>
      </w:pPr>
    </w:p>
    <w:p w14:paraId="120E438F"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484275A7" w14:textId="77777777" w:rsidR="001A2649" w:rsidRDefault="001A2649">
      <w:pPr>
        <w:pStyle w:val="Contents"/>
      </w:pPr>
      <w:r>
        <w:br w:type="page"/>
        <w:t>Contents</w:t>
      </w:r>
    </w:p>
    <w:p w14:paraId="2DCFB61F" w14:textId="294AD56F" w:rsidR="00D900C6" w:rsidRDefault="001A2649">
      <w:pPr>
        <w:pStyle w:val="TOC1"/>
        <w:rPr>
          <w:rFonts w:asciiTheme="minorHAnsi" w:eastAsiaTheme="minorEastAsia" w:hAnsiTheme="minorHAnsi" w:cstheme="minorBidi"/>
          <w:szCs w:val="22"/>
        </w:rPr>
      </w:pPr>
      <w:r w:rsidRPr="00447662">
        <w:fldChar w:fldCharType="begin"/>
      </w:r>
      <w:r>
        <w:instrText xml:space="preserve"> TOC \o "2-3" \h \z \t "Heading 1,1,Appendix Subtitle,1,List of Figures,1,List of Tables,1,Revision History,1" </w:instrText>
      </w:r>
      <w:r w:rsidRPr="00447662">
        <w:fldChar w:fldCharType="separate"/>
      </w:r>
      <w:r w:rsidR="00D900C6" w:rsidRPr="00DE2DA2">
        <w:rPr>
          <w:rStyle w:val="Hyperlink"/>
        </w:rPr>
        <w:fldChar w:fldCharType="begin"/>
      </w:r>
      <w:r w:rsidR="00D900C6" w:rsidRPr="00DE2DA2">
        <w:rPr>
          <w:rStyle w:val="Hyperlink"/>
        </w:rPr>
        <w:instrText xml:space="preserve"> </w:instrText>
      </w:r>
      <w:r w:rsidR="00D900C6">
        <w:instrText>HYPERLINK \l "_Toc483993992"</w:instrText>
      </w:r>
      <w:r w:rsidR="00D900C6" w:rsidRPr="00DE2DA2">
        <w:rPr>
          <w:rStyle w:val="Hyperlink"/>
        </w:rPr>
        <w:instrText xml:space="preserve"> </w:instrText>
      </w:r>
      <w:r w:rsidR="00D900C6" w:rsidRPr="00DE2DA2">
        <w:rPr>
          <w:rStyle w:val="Hyperlink"/>
        </w:rPr>
        <w:fldChar w:fldCharType="separate"/>
      </w:r>
      <w:r w:rsidR="00D900C6" w:rsidRPr="00DE2DA2">
        <w:rPr>
          <w:rStyle w:val="Hyperlink"/>
        </w:rPr>
        <w:t>List of Figures</w:t>
      </w:r>
      <w:r w:rsidR="00D900C6">
        <w:rPr>
          <w:webHidden/>
        </w:rPr>
        <w:tab/>
      </w:r>
      <w:r w:rsidR="00D900C6">
        <w:rPr>
          <w:webHidden/>
        </w:rPr>
        <w:fldChar w:fldCharType="begin"/>
      </w:r>
      <w:r w:rsidR="00D900C6">
        <w:rPr>
          <w:webHidden/>
        </w:rPr>
        <w:instrText xml:space="preserve"> PAGEREF _Toc483993992 \h </w:instrText>
      </w:r>
      <w:r w:rsidR="00D900C6">
        <w:rPr>
          <w:webHidden/>
        </w:rPr>
      </w:r>
      <w:r w:rsidR="00D900C6">
        <w:rPr>
          <w:webHidden/>
        </w:rPr>
        <w:fldChar w:fldCharType="separate"/>
      </w:r>
      <w:ins w:id="8" w:author="Douglas Wood" w:date="2017-08-07T18:18:00Z">
        <w:r w:rsidR="00D00363">
          <w:rPr>
            <w:webHidden/>
          </w:rPr>
          <w:t>v</w:t>
        </w:r>
      </w:ins>
      <w:del w:id="9" w:author="Douglas Wood" w:date="2017-08-07T18:18:00Z">
        <w:r w:rsidR="007116B1" w:rsidDel="00D00363">
          <w:rPr>
            <w:webHidden/>
          </w:rPr>
          <w:delText>vii</w:delText>
        </w:r>
      </w:del>
      <w:r w:rsidR="00D900C6">
        <w:rPr>
          <w:webHidden/>
        </w:rPr>
        <w:fldChar w:fldCharType="end"/>
      </w:r>
      <w:r w:rsidR="00D900C6" w:rsidRPr="00DE2DA2">
        <w:rPr>
          <w:rStyle w:val="Hyperlink"/>
        </w:rPr>
        <w:fldChar w:fldCharType="end"/>
      </w:r>
    </w:p>
    <w:p w14:paraId="148A8C2C" w14:textId="631387A8" w:rsidR="00D900C6" w:rsidRDefault="00D900C6">
      <w:pPr>
        <w:pStyle w:val="TOC1"/>
        <w:rPr>
          <w:rFonts w:asciiTheme="minorHAnsi" w:eastAsiaTheme="minorEastAsia" w:hAnsiTheme="minorHAnsi" w:cstheme="minorBidi"/>
          <w:szCs w:val="22"/>
        </w:rPr>
      </w:pPr>
      <w:hyperlink w:anchor="_Toc483993993" w:history="1">
        <w:r w:rsidRPr="00DE2DA2">
          <w:rPr>
            <w:rStyle w:val="Hyperlink"/>
          </w:rPr>
          <w:t>1</w:t>
        </w:r>
        <w:r>
          <w:rPr>
            <w:rFonts w:asciiTheme="minorHAnsi" w:eastAsiaTheme="minorEastAsia" w:hAnsiTheme="minorHAnsi" w:cstheme="minorBidi"/>
            <w:szCs w:val="22"/>
          </w:rPr>
          <w:tab/>
        </w:r>
        <w:r w:rsidRPr="00DE2DA2">
          <w:rPr>
            <w:rStyle w:val="Hyperlink"/>
          </w:rPr>
          <w:t>Overview</w:t>
        </w:r>
        <w:r>
          <w:rPr>
            <w:webHidden/>
          </w:rPr>
          <w:tab/>
        </w:r>
        <w:r>
          <w:rPr>
            <w:webHidden/>
          </w:rPr>
          <w:fldChar w:fldCharType="begin"/>
        </w:r>
        <w:r>
          <w:rPr>
            <w:webHidden/>
          </w:rPr>
          <w:instrText xml:space="preserve"> PAGEREF _Toc483993993 \h </w:instrText>
        </w:r>
        <w:r>
          <w:rPr>
            <w:webHidden/>
          </w:rPr>
        </w:r>
        <w:r>
          <w:rPr>
            <w:webHidden/>
          </w:rPr>
          <w:fldChar w:fldCharType="separate"/>
        </w:r>
        <w:r w:rsidR="00D00363">
          <w:rPr>
            <w:webHidden/>
          </w:rPr>
          <w:t>2</w:t>
        </w:r>
        <w:r>
          <w:rPr>
            <w:webHidden/>
          </w:rPr>
          <w:fldChar w:fldCharType="end"/>
        </w:r>
      </w:hyperlink>
    </w:p>
    <w:p w14:paraId="22301D59" w14:textId="0CDC52ED" w:rsidR="00D900C6" w:rsidRDefault="00D900C6">
      <w:pPr>
        <w:pStyle w:val="TOC2"/>
        <w:rPr>
          <w:rFonts w:asciiTheme="minorHAnsi" w:eastAsiaTheme="minorEastAsia" w:hAnsiTheme="minorHAnsi" w:cstheme="minorBidi"/>
          <w:szCs w:val="22"/>
        </w:rPr>
      </w:pPr>
      <w:hyperlink w:anchor="_Toc483993994" w:history="1">
        <w:r w:rsidRPr="00DE2DA2">
          <w:rPr>
            <w:rStyle w:val="Hyperlink"/>
          </w:rPr>
          <w:t>1.1</w:t>
        </w:r>
        <w:r>
          <w:rPr>
            <w:rFonts w:asciiTheme="minorHAnsi" w:eastAsiaTheme="minorEastAsia" w:hAnsiTheme="minorHAnsi" w:cstheme="minorBidi"/>
            <w:szCs w:val="22"/>
          </w:rPr>
          <w:tab/>
        </w:r>
        <w:r w:rsidRPr="00DE2DA2">
          <w:rPr>
            <w:rStyle w:val="Hyperlink"/>
          </w:rPr>
          <w:t>Utilizing Building Information Modeling (BIM) models with Maximo</w:t>
        </w:r>
        <w:r>
          <w:rPr>
            <w:webHidden/>
          </w:rPr>
          <w:tab/>
        </w:r>
        <w:r>
          <w:rPr>
            <w:webHidden/>
          </w:rPr>
          <w:fldChar w:fldCharType="begin"/>
        </w:r>
        <w:r>
          <w:rPr>
            <w:webHidden/>
          </w:rPr>
          <w:instrText xml:space="preserve"> PAGEREF _Toc483993994 \h </w:instrText>
        </w:r>
        <w:r>
          <w:rPr>
            <w:webHidden/>
          </w:rPr>
        </w:r>
        <w:r>
          <w:rPr>
            <w:webHidden/>
          </w:rPr>
          <w:fldChar w:fldCharType="separate"/>
        </w:r>
        <w:r w:rsidR="00D00363">
          <w:rPr>
            <w:webHidden/>
          </w:rPr>
          <w:t>2</w:t>
        </w:r>
        <w:r>
          <w:rPr>
            <w:webHidden/>
          </w:rPr>
          <w:fldChar w:fldCharType="end"/>
        </w:r>
      </w:hyperlink>
    </w:p>
    <w:p w14:paraId="2AE29D00" w14:textId="13D5B063" w:rsidR="00D900C6" w:rsidRDefault="00D900C6">
      <w:pPr>
        <w:pStyle w:val="TOC2"/>
        <w:rPr>
          <w:rFonts w:asciiTheme="minorHAnsi" w:eastAsiaTheme="minorEastAsia" w:hAnsiTheme="minorHAnsi" w:cstheme="minorBidi"/>
          <w:szCs w:val="22"/>
        </w:rPr>
      </w:pPr>
      <w:hyperlink w:anchor="_Toc483993995" w:history="1">
        <w:r w:rsidRPr="00DE2DA2">
          <w:rPr>
            <w:rStyle w:val="Hyperlink"/>
          </w:rPr>
          <w:t>1.2</w:t>
        </w:r>
        <w:r>
          <w:rPr>
            <w:rFonts w:asciiTheme="minorHAnsi" w:eastAsiaTheme="minorEastAsia" w:hAnsiTheme="minorHAnsi" w:cstheme="minorBidi"/>
            <w:szCs w:val="22"/>
          </w:rPr>
          <w:tab/>
        </w:r>
        <w:r w:rsidRPr="00DE2DA2">
          <w:rPr>
            <w:rStyle w:val="Hyperlink"/>
          </w:rPr>
          <w:t>Supported Software</w:t>
        </w:r>
        <w:r>
          <w:rPr>
            <w:webHidden/>
          </w:rPr>
          <w:tab/>
        </w:r>
        <w:r>
          <w:rPr>
            <w:webHidden/>
          </w:rPr>
          <w:fldChar w:fldCharType="begin"/>
        </w:r>
        <w:r>
          <w:rPr>
            <w:webHidden/>
          </w:rPr>
          <w:instrText xml:space="preserve"> PAGEREF _Toc483993995 \h </w:instrText>
        </w:r>
        <w:r>
          <w:rPr>
            <w:webHidden/>
          </w:rPr>
        </w:r>
        <w:r>
          <w:rPr>
            <w:webHidden/>
          </w:rPr>
          <w:fldChar w:fldCharType="separate"/>
        </w:r>
        <w:r w:rsidR="00D00363">
          <w:rPr>
            <w:webHidden/>
          </w:rPr>
          <w:t>3</w:t>
        </w:r>
        <w:r>
          <w:rPr>
            <w:webHidden/>
          </w:rPr>
          <w:fldChar w:fldCharType="end"/>
        </w:r>
      </w:hyperlink>
    </w:p>
    <w:p w14:paraId="52ADCF48" w14:textId="31B2A423" w:rsidR="00D900C6" w:rsidRDefault="00D900C6">
      <w:pPr>
        <w:pStyle w:val="TOC2"/>
        <w:rPr>
          <w:rFonts w:asciiTheme="minorHAnsi" w:eastAsiaTheme="minorEastAsia" w:hAnsiTheme="minorHAnsi" w:cstheme="minorBidi"/>
          <w:szCs w:val="22"/>
        </w:rPr>
      </w:pPr>
      <w:hyperlink w:anchor="_Toc483993996" w:history="1">
        <w:r w:rsidRPr="00DE2DA2">
          <w:rPr>
            <w:rStyle w:val="Hyperlink"/>
          </w:rPr>
          <w:t>1.3</w:t>
        </w:r>
        <w:r>
          <w:rPr>
            <w:rFonts w:asciiTheme="minorHAnsi" w:eastAsiaTheme="minorEastAsia" w:hAnsiTheme="minorHAnsi" w:cstheme="minorBidi"/>
            <w:szCs w:val="22"/>
          </w:rPr>
          <w:tab/>
        </w:r>
        <w:r w:rsidRPr="00DE2DA2">
          <w:rPr>
            <w:rStyle w:val="Hyperlink"/>
          </w:rPr>
          <w:t>Features</w:t>
        </w:r>
        <w:r>
          <w:rPr>
            <w:webHidden/>
          </w:rPr>
          <w:tab/>
        </w:r>
        <w:r>
          <w:rPr>
            <w:webHidden/>
          </w:rPr>
          <w:fldChar w:fldCharType="begin"/>
        </w:r>
        <w:r>
          <w:rPr>
            <w:webHidden/>
          </w:rPr>
          <w:instrText xml:space="preserve"> PAGEREF _Toc483993996 \h </w:instrText>
        </w:r>
        <w:r>
          <w:rPr>
            <w:webHidden/>
          </w:rPr>
        </w:r>
        <w:r>
          <w:rPr>
            <w:webHidden/>
          </w:rPr>
          <w:fldChar w:fldCharType="separate"/>
        </w:r>
        <w:r w:rsidR="00D00363">
          <w:rPr>
            <w:webHidden/>
          </w:rPr>
          <w:t>3</w:t>
        </w:r>
        <w:r>
          <w:rPr>
            <w:webHidden/>
          </w:rPr>
          <w:fldChar w:fldCharType="end"/>
        </w:r>
      </w:hyperlink>
    </w:p>
    <w:p w14:paraId="70F5E587" w14:textId="61097E62" w:rsidR="00D900C6" w:rsidRDefault="00D900C6">
      <w:pPr>
        <w:pStyle w:val="TOC2"/>
        <w:rPr>
          <w:rFonts w:asciiTheme="minorHAnsi" w:eastAsiaTheme="minorEastAsia" w:hAnsiTheme="minorHAnsi" w:cstheme="minorBidi"/>
          <w:szCs w:val="22"/>
        </w:rPr>
      </w:pPr>
      <w:hyperlink w:anchor="_Toc483993997" w:history="1">
        <w:r w:rsidRPr="00DE2DA2">
          <w:rPr>
            <w:rStyle w:val="Hyperlink"/>
          </w:rPr>
          <w:t>1.4</w:t>
        </w:r>
        <w:r>
          <w:rPr>
            <w:rFonts w:asciiTheme="minorHAnsi" w:eastAsiaTheme="minorEastAsia" w:hAnsiTheme="minorHAnsi" w:cstheme="minorBidi"/>
            <w:szCs w:val="22"/>
          </w:rPr>
          <w:tab/>
        </w:r>
        <w:r w:rsidRPr="00DE2DA2">
          <w:rPr>
            <w:rStyle w:val="Hyperlink"/>
          </w:rPr>
          <w:t>Known Limitations</w:t>
        </w:r>
        <w:r>
          <w:rPr>
            <w:webHidden/>
          </w:rPr>
          <w:tab/>
        </w:r>
        <w:r>
          <w:rPr>
            <w:webHidden/>
          </w:rPr>
          <w:fldChar w:fldCharType="begin"/>
        </w:r>
        <w:r>
          <w:rPr>
            <w:webHidden/>
          </w:rPr>
          <w:instrText xml:space="preserve"> PAGEREF _Toc483993997 \h </w:instrText>
        </w:r>
        <w:r>
          <w:rPr>
            <w:webHidden/>
          </w:rPr>
        </w:r>
        <w:r>
          <w:rPr>
            <w:webHidden/>
          </w:rPr>
          <w:fldChar w:fldCharType="separate"/>
        </w:r>
        <w:r w:rsidR="00D00363">
          <w:rPr>
            <w:webHidden/>
          </w:rPr>
          <w:t>6</w:t>
        </w:r>
        <w:r>
          <w:rPr>
            <w:webHidden/>
          </w:rPr>
          <w:fldChar w:fldCharType="end"/>
        </w:r>
      </w:hyperlink>
    </w:p>
    <w:p w14:paraId="24736D39" w14:textId="3FC8E9E5" w:rsidR="00D900C6" w:rsidRDefault="00D900C6">
      <w:pPr>
        <w:pStyle w:val="TOC1"/>
        <w:rPr>
          <w:rFonts w:asciiTheme="minorHAnsi" w:eastAsiaTheme="minorEastAsia" w:hAnsiTheme="minorHAnsi" w:cstheme="minorBidi"/>
          <w:szCs w:val="22"/>
        </w:rPr>
      </w:pPr>
      <w:hyperlink w:anchor="_Toc483993998" w:history="1">
        <w:r w:rsidRPr="00DE2DA2">
          <w:rPr>
            <w:rStyle w:val="Hyperlink"/>
          </w:rPr>
          <w:t>2</w:t>
        </w:r>
        <w:r>
          <w:rPr>
            <w:rFonts w:asciiTheme="minorHAnsi" w:eastAsiaTheme="minorEastAsia" w:hAnsiTheme="minorHAnsi" w:cstheme="minorBidi"/>
            <w:szCs w:val="22"/>
          </w:rPr>
          <w:tab/>
        </w:r>
        <w:r w:rsidRPr="00DE2DA2">
          <w:rPr>
            <w:rStyle w:val="Hyperlink"/>
          </w:rPr>
          <w:t>Model Administration</w:t>
        </w:r>
        <w:r>
          <w:rPr>
            <w:webHidden/>
          </w:rPr>
          <w:tab/>
        </w:r>
        <w:r>
          <w:rPr>
            <w:webHidden/>
          </w:rPr>
          <w:fldChar w:fldCharType="begin"/>
        </w:r>
        <w:r>
          <w:rPr>
            <w:webHidden/>
          </w:rPr>
          <w:instrText xml:space="preserve"> PAGEREF _Toc483993998 \h </w:instrText>
        </w:r>
        <w:r>
          <w:rPr>
            <w:webHidden/>
          </w:rPr>
        </w:r>
        <w:r>
          <w:rPr>
            <w:webHidden/>
          </w:rPr>
          <w:fldChar w:fldCharType="separate"/>
        </w:r>
        <w:r w:rsidR="00D00363">
          <w:rPr>
            <w:webHidden/>
          </w:rPr>
          <w:t>6</w:t>
        </w:r>
        <w:r>
          <w:rPr>
            <w:webHidden/>
          </w:rPr>
          <w:fldChar w:fldCharType="end"/>
        </w:r>
      </w:hyperlink>
    </w:p>
    <w:p w14:paraId="7B31DCE0" w14:textId="3A53E038" w:rsidR="00D900C6" w:rsidRDefault="00D900C6">
      <w:pPr>
        <w:pStyle w:val="TOC2"/>
        <w:rPr>
          <w:rFonts w:asciiTheme="minorHAnsi" w:eastAsiaTheme="minorEastAsia" w:hAnsiTheme="minorHAnsi" w:cstheme="minorBidi"/>
          <w:szCs w:val="22"/>
        </w:rPr>
      </w:pPr>
      <w:hyperlink w:anchor="_Toc483993999" w:history="1">
        <w:r w:rsidRPr="00DE2DA2">
          <w:rPr>
            <w:rStyle w:val="Hyperlink"/>
          </w:rPr>
          <w:t>2.1</w:t>
        </w:r>
        <w:r>
          <w:rPr>
            <w:rFonts w:asciiTheme="minorHAnsi" w:eastAsiaTheme="minorEastAsia" w:hAnsiTheme="minorHAnsi" w:cstheme="minorBidi"/>
            <w:szCs w:val="22"/>
          </w:rPr>
          <w:tab/>
        </w:r>
        <w:r w:rsidRPr="00DE2DA2">
          <w:rPr>
            <w:rStyle w:val="Hyperlink"/>
          </w:rPr>
          <w:t>Managing Model Storage</w:t>
        </w:r>
        <w:r>
          <w:rPr>
            <w:webHidden/>
          </w:rPr>
          <w:tab/>
        </w:r>
        <w:r>
          <w:rPr>
            <w:webHidden/>
          </w:rPr>
          <w:fldChar w:fldCharType="begin"/>
        </w:r>
        <w:r>
          <w:rPr>
            <w:webHidden/>
          </w:rPr>
          <w:instrText xml:space="preserve"> PAGEREF _Toc483993999 \h </w:instrText>
        </w:r>
        <w:r>
          <w:rPr>
            <w:webHidden/>
          </w:rPr>
        </w:r>
        <w:r>
          <w:rPr>
            <w:webHidden/>
          </w:rPr>
          <w:fldChar w:fldCharType="separate"/>
        </w:r>
        <w:r w:rsidR="00D00363">
          <w:rPr>
            <w:webHidden/>
          </w:rPr>
          <w:t>8</w:t>
        </w:r>
        <w:r>
          <w:rPr>
            <w:webHidden/>
          </w:rPr>
          <w:fldChar w:fldCharType="end"/>
        </w:r>
      </w:hyperlink>
    </w:p>
    <w:p w14:paraId="42F36DEB" w14:textId="6F405981" w:rsidR="00D900C6" w:rsidRDefault="00D900C6">
      <w:pPr>
        <w:pStyle w:val="TOC3"/>
        <w:rPr>
          <w:rFonts w:asciiTheme="minorHAnsi" w:eastAsiaTheme="minorEastAsia" w:hAnsiTheme="minorHAnsi" w:cstheme="minorBidi"/>
          <w:sz w:val="22"/>
          <w:szCs w:val="22"/>
        </w:rPr>
      </w:pPr>
      <w:hyperlink w:anchor="_Toc483994000" w:history="1">
        <w:r w:rsidRPr="00DE2DA2">
          <w:rPr>
            <w:rStyle w:val="Hyperlink"/>
          </w:rPr>
          <w:t>2.1.1</w:t>
        </w:r>
        <w:r>
          <w:rPr>
            <w:rFonts w:asciiTheme="minorHAnsi" w:eastAsiaTheme="minorEastAsia" w:hAnsiTheme="minorHAnsi" w:cstheme="minorBidi"/>
            <w:sz w:val="22"/>
            <w:szCs w:val="22"/>
          </w:rPr>
          <w:tab/>
        </w:r>
        <w:r w:rsidRPr="00DE2DA2">
          <w:rPr>
            <w:rStyle w:val="Hyperlink"/>
          </w:rPr>
          <w:t>Creating a storage container:</w:t>
        </w:r>
        <w:r>
          <w:rPr>
            <w:webHidden/>
          </w:rPr>
          <w:tab/>
        </w:r>
        <w:r>
          <w:rPr>
            <w:webHidden/>
          </w:rPr>
          <w:fldChar w:fldCharType="begin"/>
        </w:r>
        <w:r>
          <w:rPr>
            <w:webHidden/>
          </w:rPr>
          <w:instrText xml:space="preserve"> PAGEREF _Toc483994000 \h </w:instrText>
        </w:r>
        <w:r>
          <w:rPr>
            <w:webHidden/>
          </w:rPr>
        </w:r>
        <w:r>
          <w:rPr>
            <w:webHidden/>
          </w:rPr>
          <w:fldChar w:fldCharType="separate"/>
        </w:r>
        <w:r w:rsidR="00D00363">
          <w:rPr>
            <w:webHidden/>
          </w:rPr>
          <w:t>9</w:t>
        </w:r>
        <w:r>
          <w:rPr>
            <w:webHidden/>
          </w:rPr>
          <w:fldChar w:fldCharType="end"/>
        </w:r>
      </w:hyperlink>
    </w:p>
    <w:p w14:paraId="0FCCA39F" w14:textId="040BE6E9" w:rsidR="00D900C6" w:rsidRDefault="00D900C6">
      <w:pPr>
        <w:pStyle w:val="TOC3"/>
        <w:rPr>
          <w:rFonts w:asciiTheme="minorHAnsi" w:eastAsiaTheme="minorEastAsia" w:hAnsiTheme="minorHAnsi" w:cstheme="minorBidi"/>
          <w:sz w:val="22"/>
          <w:szCs w:val="22"/>
        </w:rPr>
      </w:pPr>
      <w:hyperlink w:anchor="_Toc483994001" w:history="1">
        <w:r w:rsidRPr="00DE2DA2">
          <w:rPr>
            <w:rStyle w:val="Hyperlink"/>
          </w:rPr>
          <w:t>2.1.2</w:t>
        </w:r>
        <w:r>
          <w:rPr>
            <w:rFonts w:asciiTheme="minorHAnsi" w:eastAsiaTheme="minorEastAsia" w:hAnsiTheme="minorHAnsi" w:cstheme="minorBidi"/>
            <w:sz w:val="22"/>
            <w:szCs w:val="22"/>
          </w:rPr>
          <w:tab/>
        </w:r>
        <w:r w:rsidRPr="00DE2DA2">
          <w:rPr>
            <w:rStyle w:val="Hyperlink"/>
          </w:rPr>
          <w:t>Unlinking a Storage Container</w:t>
        </w:r>
        <w:r>
          <w:rPr>
            <w:webHidden/>
          </w:rPr>
          <w:tab/>
        </w:r>
        <w:r>
          <w:rPr>
            <w:webHidden/>
          </w:rPr>
          <w:fldChar w:fldCharType="begin"/>
        </w:r>
        <w:r>
          <w:rPr>
            <w:webHidden/>
          </w:rPr>
          <w:instrText xml:space="preserve"> PAGEREF _Toc483994001 \h </w:instrText>
        </w:r>
        <w:r>
          <w:rPr>
            <w:webHidden/>
          </w:rPr>
        </w:r>
        <w:r>
          <w:rPr>
            <w:webHidden/>
          </w:rPr>
          <w:fldChar w:fldCharType="separate"/>
        </w:r>
        <w:r w:rsidR="00D00363">
          <w:rPr>
            <w:webHidden/>
          </w:rPr>
          <w:t>10</w:t>
        </w:r>
        <w:r>
          <w:rPr>
            <w:webHidden/>
          </w:rPr>
          <w:fldChar w:fldCharType="end"/>
        </w:r>
      </w:hyperlink>
    </w:p>
    <w:p w14:paraId="38ADB6AC" w14:textId="1CCC54E0" w:rsidR="00D900C6" w:rsidRDefault="00D900C6">
      <w:pPr>
        <w:pStyle w:val="TOC3"/>
        <w:rPr>
          <w:rFonts w:asciiTheme="minorHAnsi" w:eastAsiaTheme="minorEastAsia" w:hAnsiTheme="minorHAnsi" w:cstheme="minorBidi"/>
          <w:sz w:val="22"/>
          <w:szCs w:val="22"/>
        </w:rPr>
      </w:pPr>
      <w:hyperlink w:anchor="_Toc483994002" w:history="1">
        <w:r w:rsidRPr="00DE2DA2">
          <w:rPr>
            <w:rStyle w:val="Hyperlink"/>
          </w:rPr>
          <w:t>2.1.3</w:t>
        </w:r>
        <w:r>
          <w:rPr>
            <w:rFonts w:asciiTheme="minorHAnsi" w:eastAsiaTheme="minorEastAsia" w:hAnsiTheme="minorHAnsi" w:cstheme="minorBidi"/>
            <w:sz w:val="22"/>
            <w:szCs w:val="22"/>
          </w:rPr>
          <w:tab/>
        </w:r>
        <w:r w:rsidRPr="00DE2DA2">
          <w:rPr>
            <w:rStyle w:val="Hyperlink"/>
          </w:rPr>
          <w:t>Deleting a Storage Container:</w:t>
        </w:r>
        <w:r>
          <w:rPr>
            <w:webHidden/>
          </w:rPr>
          <w:tab/>
        </w:r>
        <w:r>
          <w:rPr>
            <w:webHidden/>
          </w:rPr>
          <w:fldChar w:fldCharType="begin"/>
        </w:r>
        <w:r>
          <w:rPr>
            <w:webHidden/>
          </w:rPr>
          <w:instrText xml:space="preserve"> PAGEREF _Toc483994002 \h </w:instrText>
        </w:r>
        <w:r>
          <w:rPr>
            <w:webHidden/>
          </w:rPr>
        </w:r>
        <w:r>
          <w:rPr>
            <w:webHidden/>
          </w:rPr>
          <w:fldChar w:fldCharType="separate"/>
        </w:r>
        <w:r w:rsidR="00D00363">
          <w:rPr>
            <w:webHidden/>
          </w:rPr>
          <w:t>11</w:t>
        </w:r>
        <w:r>
          <w:rPr>
            <w:webHidden/>
          </w:rPr>
          <w:fldChar w:fldCharType="end"/>
        </w:r>
      </w:hyperlink>
    </w:p>
    <w:p w14:paraId="7B45A8E4" w14:textId="7EF89D29" w:rsidR="00D900C6" w:rsidRDefault="00D900C6">
      <w:pPr>
        <w:pStyle w:val="TOC2"/>
        <w:rPr>
          <w:rFonts w:asciiTheme="minorHAnsi" w:eastAsiaTheme="minorEastAsia" w:hAnsiTheme="minorHAnsi" w:cstheme="minorBidi"/>
          <w:szCs w:val="22"/>
        </w:rPr>
      </w:pPr>
      <w:hyperlink w:anchor="_Toc483994003" w:history="1">
        <w:r w:rsidRPr="00DE2DA2">
          <w:rPr>
            <w:rStyle w:val="Hyperlink"/>
          </w:rPr>
          <w:t>2.2</w:t>
        </w:r>
        <w:r>
          <w:rPr>
            <w:rFonts w:asciiTheme="minorHAnsi" w:eastAsiaTheme="minorEastAsia" w:hAnsiTheme="minorHAnsi" w:cstheme="minorBidi"/>
            <w:szCs w:val="22"/>
          </w:rPr>
          <w:tab/>
        </w:r>
        <w:r w:rsidRPr="00DE2DA2">
          <w:rPr>
            <w:rStyle w:val="Hyperlink"/>
          </w:rPr>
          <w:t>Rights</w:t>
        </w:r>
        <w:r>
          <w:rPr>
            <w:webHidden/>
          </w:rPr>
          <w:tab/>
        </w:r>
        <w:r>
          <w:rPr>
            <w:webHidden/>
          </w:rPr>
          <w:fldChar w:fldCharType="begin"/>
        </w:r>
        <w:r>
          <w:rPr>
            <w:webHidden/>
          </w:rPr>
          <w:instrText xml:space="preserve"> PAGEREF _Toc483994003 \h </w:instrText>
        </w:r>
        <w:r>
          <w:rPr>
            <w:webHidden/>
          </w:rPr>
        </w:r>
        <w:r>
          <w:rPr>
            <w:webHidden/>
          </w:rPr>
          <w:fldChar w:fldCharType="separate"/>
        </w:r>
        <w:r w:rsidR="00D00363">
          <w:rPr>
            <w:webHidden/>
          </w:rPr>
          <w:t>11</w:t>
        </w:r>
        <w:r>
          <w:rPr>
            <w:webHidden/>
          </w:rPr>
          <w:fldChar w:fldCharType="end"/>
        </w:r>
      </w:hyperlink>
    </w:p>
    <w:p w14:paraId="3A6D2CD0" w14:textId="28ADA61C" w:rsidR="00D900C6" w:rsidRDefault="00D900C6">
      <w:pPr>
        <w:pStyle w:val="TOC2"/>
        <w:rPr>
          <w:rFonts w:asciiTheme="minorHAnsi" w:eastAsiaTheme="minorEastAsia" w:hAnsiTheme="minorHAnsi" w:cstheme="minorBidi"/>
          <w:szCs w:val="22"/>
        </w:rPr>
      </w:pPr>
      <w:hyperlink w:anchor="_Toc483994004" w:history="1">
        <w:r w:rsidRPr="00DE2DA2">
          <w:rPr>
            <w:rStyle w:val="Hyperlink"/>
          </w:rPr>
          <w:t>2.3</w:t>
        </w:r>
        <w:r>
          <w:rPr>
            <w:rFonts w:asciiTheme="minorHAnsi" w:eastAsiaTheme="minorEastAsia" w:hAnsiTheme="minorHAnsi" w:cstheme="minorBidi"/>
            <w:szCs w:val="22"/>
          </w:rPr>
          <w:tab/>
        </w:r>
        <w:r w:rsidRPr="00DE2DA2">
          <w:rPr>
            <w:rStyle w:val="Hyperlink"/>
          </w:rPr>
          <w:t>Managing Model Files</w:t>
        </w:r>
        <w:r>
          <w:rPr>
            <w:webHidden/>
          </w:rPr>
          <w:tab/>
        </w:r>
        <w:r>
          <w:rPr>
            <w:webHidden/>
          </w:rPr>
          <w:fldChar w:fldCharType="begin"/>
        </w:r>
        <w:r>
          <w:rPr>
            <w:webHidden/>
          </w:rPr>
          <w:instrText xml:space="preserve"> PAGEREF _Toc483994004 \h </w:instrText>
        </w:r>
        <w:r>
          <w:rPr>
            <w:webHidden/>
          </w:rPr>
        </w:r>
        <w:r>
          <w:rPr>
            <w:webHidden/>
          </w:rPr>
          <w:fldChar w:fldCharType="separate"/>
        </w:r>
        <w:r w:rsidR="00D00363">
          <w:rPr>
            <w:webHidden/>
          </w:rPr>
          <w:t>12</w:t>
        </w:r>
        <w:r>
          <w:rPr>
            <w:webHidden/>
          </w:rPr>
          <w:fldChar w:fldCharType="end"/>
        </w:r>
      </w:hyperlink>
    </w:p>
    <w:p w14:paraId="095CF651" w14:textId="72C43B19" w:rsidR="00D900C6" w:rsidRDefault="00D900C6">
      <w:pPr>
        <w:pStyle w:val="TOC3"/>
        <w:rPr>
          <w:rFonts w:asciiTheme="minorHAnsi" w:eastAsiaTheme="minorEastAsia" w:hAnsiTheme="minorHAnsi" w:cstheme="minorBidi"/>
          <w:sz w:val="22"/>
          <w:szCs w:val="22"/>
        </w:rPr>
      </w:pPr>
      <w:hyperlink w:anchor="_Toc483994005" w:history="1">
        <w:r w:rsidRPr="00DE2DA2">
          <w:rPr>
            <w:rStyle w:val="Hyperlink"/>
          </w:rPr>
          <w:t>2.3.1</w:t>
        </w:r>
        <w:r>
          <w:rPr>
            <w:rFonts w:asciiTheme="minorHAnsi" w:eastAsiaTheme="minorEastAsia" w:hAnsiTheme="minorHAnsi" w:cstheme="minorBidi"/>
            <w:sz w:val="22"/>
            <w:szCs w:val="22"/>
          </w:rPr>
          <w:tab/>
        </w:r>
        <w:r w:rsidRPr="00DE2DA2">
          <w:rPr>
            <w:rStyle w:val="Hyperlink"/>
          </w:rPr>
          <w:t>Upload Model</w:t>
        </w:r>
        <w:r>
          <w:rPr>
            <w:webHidden/>
          </w:rPr>
          <w:tab/>
        </w:r>
        <w:r>
          <w:rPr>
            <w:webHidden/>
          </w:rPr>
          <w:fldChar w:fldCharType="begin"/>
        </w:r>
        <w:r>
          <w:rPr>
            <w:webHidden/>
          </w:rPr>
          <w:instrText xml:space="preserve"> PAGEREF _Toc483994005 \h </w:instrText>
        </w:r>
        <w:r>
          <w:rPr>
            <w:webHidden/>
          </w:rPr>
        </w:r>
        <w:r>
          <w:rPr>
            <w:webHidden/>
          </w:rPr>
          <w:fldChar w:fldCharType="separate"/>
        </w:r>
        <w:r w:rsidR="00D00363">
          <w:rPr>
            <w:webHidden/>
          </w:rPr>
          <w:t>13</w:t>
        </w:r>
        <w:r>
          <w:rPr>
            <w:webHidden/>
          </w:rPr>
          <w:fldChar w:fldCharType="end"/>
        </w:r>
      </w:hyperlink>
    </w:p>
    <w:p w14:paraId="4E62313B" w14:textId="6E284CAE" w:rsidR="00D900C6" w:rsidRDefault="00D900C6">
      <w:pPr>
        <w:pStyle w:val="TOC3"/>
        <w:rPr>
          <w:rFonts w:asciiTheme="minorHAnsi" w:eastAsiaTheme="minorEastAsia" w:hAnsiTheme="minorHAnsi" w:cstheme="minorBidi"/>
          <w:sz w:val="22"/>
          <w:szCs w:val="22"/>
        </w:rPr>
      </w:pPr>
      <w:hyperlink w:anchor="_Toc483994006" w:history="1">
        <w:r w:rsidRPr="00DE2DA2">
          <w:rPr>
            <w:rStyle w:val="Hyperlink"/>
          </w:rPr>
          <w:t>2.3.2</w:t>
        </w:r>
        <w:r>
          <w:rPr>
            <w:rFonts w:asciiTheme="minorHAnsi" w:eastAsiaTheme="minorEastAsia" w:hAnsiTheme="minorHAnsi" w:cstheme="minorBidi"/>
            <w:sz w:val="22"/>
            <w:szCs w:val="22"/>
          </w:rPr>
          <w:tab/>
        </w:r>
        <w:r w:rsidRPr="00DE2DA2">
          <w:rPr>
            <w:rStyle w:val="Hyperlink"/>
          </w:rPr>
          <w:t>Linking Models</w:t>
        </w:r>
        <w:r>
          <w:rPr>
            <w:webHidden/>
          </w:rPr>
          <w:tab/>
        </w:r>
        <w:r>
          <w:rPr>
            <w:webHidden/>
          </w:rPr>
          <w:fldChar w:fldCharType="begin"/>
        </w:r>
        <w:r>
          <w:rPr>
            <w:webHidden/>
          </w:rPr>
          <w:instrText xml:space="preserve"> PAGEREF _Toc483994006 \h </w:instrText>
        </w:r>
        <w:r>
          <w:rPr>
            <w:webHidden/>
          </w:rPr>
        </w:r>
        <w:r>
          <w:rPr>
            <w:webHidden/>
          </w:rPr>
          <w:fldChar w:fldCharType="separate"/>
        </w:r>
        <w:r w:rsidR="00D00363">
          <w:rPr>
            <w:webHidden/>
          </w:rPr>
          <w:t>14</w:t>
        </w:r>
        <w:r>
          <w:rPr>
            <w:webHidden/>
          </w:rPr>
          <w:fldChar w:fldCharType="end"/>
        </w:r>
      </w:hyperlink>
    </w:p>
    <w:p w14:paraId="280779EE" w14:textId="3398ED05" w:rsidR="00D900C6" w:rsidRDefault="00D900C6">
      <w:pPr>
        <w:pStyle w:val="TOC3"/>
        <w:rPr>
          <w:rFonts w:asciiTheme="minorHAnsi" w:eastAsiaTheme="minorEastAsia" w:hAnsiTheme="minorHAnsi" w:cstheme="minorBidi"/>
          <w:sz w:val="22"/>
          <w:szCs w:val="22"/>
        </w:rPr>
      </w:pPr>
      <w:hyperlink w:anchor="_Toc483994007" w:history="1">
        <w:r w:rsidRPr="00DE2DA2">
          <w:rPr>
            <w:rStyle w:val="Hyperlink"/>
          </w:rPr>
          <w:t>2.3.3</w:t>
        </w:r>
        <w:r>
          <w:rPr>
            <w:rFonts w:asciiTheme="minorHAnsi" w:eastAsiaTheme="minorEastAsia" w:hAnsiTheme="minorHAnsi" w:cstheme="minorBidi"/>
            <w:sz w:val="22"/>
            <w:szCs w:val="22"/>
          </w:rPr>
          <w:tab/>
        </w:r>
        <w:r w:rsidRPr="00DE2DA2">
          <w:rPr>
            <w:rStyle w:val="Hyperlink"/>
          </w:rPr>
          <w:t>Unlink Model</w:t>
        </w:r>
        <w:r>
          <w:rPr>
            <w:webHidden/>
          </w:rPr>
          <w:tab/>
        </w:r>
        <w:r>
          <w:rPr>
            <w:webHidden/>
          </w:rPr>
          <w:fldChar w:fldCharType="begin"/>
        </w:r>
        <w:r>
          <w:rPr>
            <w:webHidden/>
          </w:rPr>
          <w:instrText xml:space="preserve"> PAGEREF _Toc483994007 \h </w:instrText>
        </w:r>
        <w:r>
          <w:rPr>
            <w:webHidden/>
          </w:rPr>
        </w:r>
        <w:r>
          <w:rPr>
            <w:webHidden/>
          </w:rPr>
          <w:fldChar w:fldCharType="separate"/>
        </w:r>
        <w:r w:rsidR="00D00363">
          <w:rPr>
            <w:webHidden/>
          </w:rPr>
          <w:t>15</w:t>
        </w:r>
        <w:r>
          <w:rPr>
            <w:webHidden/>
          </w:rPr>
          <w:fldChar w:fldCharType="end"/>
        </w:r>
      </w:hyperlink>
    </w:p>
    <w:p w14:paraId="41DD5C9A" w14:textId="0CC9A0E7" w:rsidR="00D900C6" w:rsidRDefault="00D900C6">
      <w:pPr>
        <w:pStyle w:val="TOC3"/>
        <w:rPr>
          <w:rFonts w:asciiTheme="minorHAnsi" w:eastAsiaTheme="minorEastAsia" w:hAnsiTheme="minorHAnsi" w:cstheme="minorBidi"/>
          <w:sz w:val="22"/>
          <w:szCs w:val="22"/>
        </w:rPr>
      </w:pPr>
      <w:r w:rsidRPr="00DE2DA2">
        <w:rPr>
          <w:rStyle w:val="Hyperlink"/>
        </w:rPr>
        <w:fldChar w:fldCharType="begin"/>
      </w:r>
      <w:r w:rsidRPr="00DE2DA2">
        <w:rPr>
          <w:rStyle w:val="Hyperlink"/>
        </w:rPr>
        <w:instrText xml:space="preserve"> </w:instrText>
      </w:r>
      <w:r>
        <w:instrText>HYPERLINK \l "_Toc483994008"</w:instrText>
      </w:r>
      <w:r w:rsidRPr="00DE2DA2">
        <w:rPr>
          <w:rStyle w:val="Hyperlink"/>
        </w:rPr>
        <w:instrText xml:space="preserve"> </w:instrText>
      </w:r>
      <w:r w:rsidRPr="00DE2DA2">
        <w:rPr>
          <w:rStyle w:val="Hyperlink"/>
        </w:rPr>
        <w:fldChar w:fldCharType="separate"/>
      </w:r>
      <w:r w:rsidRPr="00DE2DA2">
        <w:rPr>
          <w:rStyle w:val="Hyperlink"/>
        </w:rPr>
        <w:t>2.3.4</w:t>
      </w:r>
      <w:r>
        <w:rPr>
          <w:rFonts w:asciiTheme="minorHAnsi" w:eastAsiaTheme="minorEastAsia" w:hAnsiTheme="minorHAnsi" w:cstheme="minorBidi"/>
          <w:sz w:val="22"/>
          <w:szCs w:val="22"/>
        </w:rPr>
        <w:tab/>
      </w:r>
      <w:r w:rsidRPr="00DE2DA2">
        <w:rPr>
          <w:rStyle w:val="Hyperlink"/>
        </w:rPr>
        <w:t>Delete Model</w:t>
      </w:r>
      <w:r>
        <w:rPr>
          <w:webHidden/>
        </w:rPr>
        <w:tab/>
      </w:r>
      <w:r>
        <w:rPr>
          <w:webHidden/>
        </w:rPr>
        <w:fldChar w:fldCharType="begin"/>
      </w:r>
      <w:r>
        <w:rPr>
          <w:webHidden/>
        </w:rPr>
        <w:instrText xml:space="preserve"> PAGEREF _Toc483994008 \h </w:instrText>
      </w:r>
      <w:r>
        <w:rPr>
          <w:webHidden/>
        </w:rPr>
      </w:r>
      <w:r>
        <w:rPr>
          <w:webHidden/>
        </w:rPr>
        <w:fldChar w:fldCharType="separate"/>
      </w:r>
      <w:ins w:id="10" w:author="Douglas Wood" w:date="2017-08-07T18:18:00Z">
        <w:r w:rsidR="00D00363">
          <w:rPr>
            <w:webHidden/>
          </w:rPr>
          <w:t>15</w:t>
        </w:r>
      </w:ins>
      <w:del w:id="11" w:author="Douglas Wood" w:date="2017-08-07T18:18:00Z">
        <w:r w:rsidR="007116B1" w:rsidDel="00D00363">
          <w:rPr>
            <w:webHidden/>
          </w:rPr>
          <w:delText>16</w:delText>
        </w:r>
      </w:del>
      <w:r>
        <w:rPr>
          <w:webHidden/>
        </w:rPr>
        <w:fldChar w:fldCharType="end"/>
      </w:r>
      <w:r w:rsidRPr="00DE2DA2">
        <w:rPr>
          <w:rStyle w:val="Hyperlink"/>
        </w:rPr>
        <w:fldChar w:fldCharType="end"/>
      </w:r>
    </w:p>
    <w:p w14:paraId="6436622D" w14:textId="2E2E675B"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"_Toc483994009"</w:instrText>
      </w:r>
      <w:r w:rsidRPr="00DE2DA2">
        <w:rPr>
          <w:rStyle w:val="Hyperlink"/>
        </w:rPr>
        <w:instrText xml:space="preserve"> </w:instrText>
      </w:r>
      <w:r w:rsidRPr="00DE2DA2">
        <w:rPr>
          <w:rStyle w:val="Hyperlink"/>
        </w:rPr>
        <w:fldChar w:fldCharType="separate"/>
      </w:r>
      <w:r w:rsidRPr="00DE2DA2">
        <w:rPr>
          <w:rStyle w:val="Hyperlink"/>
        </w:rPr>
        <w:t>2.4</w:t>
      </w:r>
      <w:r>
        <w:rPr>
          <w:rFonts w:asciiTheme="minorHAnsi" w:eastAsiaTheme="minorEastAsia" w:hAnsiTheme="minorHAnsi" w:cstheme="minorBidi"/>
          <w:szCs w:val="22"/>
        </w:rPr>
        <w:tab/>
      </w:r>
      <w:r w:rsidRPr="00DE2DA2">
        <w:rPr>
          <w:rStyle w:val="Hyperlink"/>
        </w:rPr>
        <w:t>Working with multi-file models</w:t>
      </w:r>
      <w:r>
        <w:rPr>
          <w:webHidden/>
        </w:rPr>
        <w:tab/>
      </w:r>
      <w:r>
        <w:rPr>
          <w:webHidden/>
        </w:rPr>
        <w:fldChar w:fldCharType="begin"/>
      </w:r>
      <w:r>
        <w:rPr>
          <w:webHidden/>
        </w:rPr>
        <w:instrText xml:space="preserve"> PAGEREF _Toc483994009 \h </w:instrText>
      </w:r>
      <w:r>
        <w:rPr>
          <w:webHidden/>
        </w:rPr>
      </w:r>
      <w:r>
        <w:rPr>
          <w:webHidden/>
        </w:rPr>
        <w:fldChar w:fldCharType="separate"/>
      </w:r>
      <w:ins w:id="12" w:author="Douglas Wood" w:date="2017-08-07T18:18:00Z">
        <w:r w:rsidR="00D00363">
          <w:rPr>
            <w:webHidden/>
          </w:rPr>
          <w:t>15</w:t>
        </w:r>
      </w:ins>
      <w:del w:id="13" w:author="Douglas Wood" w:date="2017-08-07T18:18:00Z">
        <w:r w:rsidR="007116B1" w:rsidDel="00D00363">
          <w:rPr>
            <w:webHidden/>
          </w:rPr>
          <w:delText>16</w:delText>
        </w:r>
      </w:del>
      <w:r>
        <w:rPr>
          <w:webHidden/>
        </w:rPr>
        <w:fldChar w:fldCharType="end"/>
      </w:r>
      <w:r w:rsidRPr="00DE2DA2">
        <w:rPr>
          <w:rStyle w:val="Hyperlink"/>
        </w:rPr>
        <w:fldChar w:fldCharType="end"/>
      </w:r>
    </w:p>
    <w:p w14:paraId="15613736" w14:textId="453FD2B1"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"_Toc483994010"</w:instrText>
      </w:r>
      <w:r w:rsidRPr="00DE2DA2">
        <w:rPr>
          <w:rStyle w:val="Hyperlink"/>
        </w:rPr>
        <w:instrText xml:space="preserve"> </w:instrText>
      </w:r>
      <w:r w:rsidRPr="00DE2DA2">
        <w:rPr>
          <w:rStyle w:val="Hyperlink"/>
        </w:rPr>
        <w:fldChar w:fldCharType="separate"/>
      </w:r>
      <w:r w:rsidRPr="00DE2DA2">
        <w:rPr>
          <w:rStyle w:val="Hyperlink"/>
        </w:rPr>
        <w:t>2.5</w:t>
      </w:r>
      <w:r>
        <w:rPr>
          <w:rFonts w:asciiTheme="minorHAnsi" w:eastAsiaTheme="minorEastAsia" w:hAnsiTheme="minorHAnsi" w:cstheme="minorBidi"/>
          <w:szCs w:val="22"/>
        </w:rPr>
        <w:tab/>
      </w:r>
      <w:r w:rsidRPr="00DE2DA2">
        <w:rPr>
          <w:rStyle w:val="Hyperlink"/>
        </w:rPr>
        <w:t>Manage Viewable Models</w:t>
      </w:r>
      <w:r>
        <w:rPr>
          <w:webHidden/>
        </w:rPr>
        <w:tab/>
      </w:r>
      <w:r>
        <w:rPr>
          <w:webHidden/>
        </w:rPr>
        <w:fldChar w:fldCharType="begin"/>
      </w:r>
      <w:r>
        <w:rPr>
          <w:webHidden/>
        </w:rPr>
        <w:instrText xml:space="preserve"> PAGEREF _Toc483994010 \h </w:instrText>
      </w:r>
      <w:r>
        <w:rPr>
          <w:webHidden/>
        </w:rPr>
      </w:r>
      <w:r>
        <w:rPr>
          <w:webHidden/>
        </w:rPr>
        <w:fldChar w:fldCharType="separate"/>
      </w:r>
      <w:ins w:id="14" w:author="Douglas Wood" w:date="2017-08-07T18:18:00Z">
        <w:r w:rsidR="00D00363">
          <w:rPr>
            <w:webHidden/>
          </w:rPr>
          <w:t>15</w:t>
        </w:r>
      </w:ins>
      <w:del w:id="15" w:author="Douglas Wood" w:date="2017-08-07T18:18:00Z">
        <w:r w:rsidR="007116B1" w:rsidDel="00D00363">
          <w:rPr>
            <w:webHidden/>
          </w:rPr>
          <w:delText>16</w:delText>
        </w:r>
      </w:del>
      <w:r>
        <w:rPr>
          <w:webHidden/>
        </w:rPr>
        <w:fldChar w:fldCharType="end"/>
      </w:r>
      <w:r w:rsidRPr="00DE2DA2">
        <w:rPr>
          <w:rStyle w:val="Hyperlink"/>
        </w:rPr>
        <w:fldChar w:fldCharType="end"/>
      </w:r>
    </w:p>
    <w:p w14:paraId="4D8FC472" w14:textId="3C82B8D4"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"_Toc483994011"</w:instrText>
      </w:r>
      <w:r w:rsidRPr="00DE2DA2">
        <w:rPr>
          <w:rStyle w:val="Hyperlink"/>
        </w:rPr>
        <w:instrText xml:space="preserve"> </w:instrText>
      </w:r>
      <w:r w:rsidRPr="00DE2DA2">
        <w:rPr>
          <w:rStyle w:val="Hyperlink"/>
        </w:rPr>
        <w:fldChar w:fldCharType="separate"/>
      </w:r>
      <w:r w:rsidRPr="00DE2DA2">
        <w:rPr>
          <w:rStyle w:val="Hyperlink"/>
        </w:rPr>
        <w:t>2.6</w:t>
      </w:r>
      <w:r>
        <w:rPr>
          <w:rFonts w:asciiTheme="minorHAnsi" w:eastAsiaTheme="minorEastAsia" w:hAnsiTheme="minorHAnsi" w:cstheme="minorBidi"/>
          <w:szCs w:val="22"/>
        </w:rPr>
        <w:tab/>
      </w:r>
      <w:r w:rsidRPr="00DE2DA2">
        <w:rPr>
          <w:rStyle w:val="Hyperlink"/>
        </w:rPr>
        <w:t>Managing Associated Locations</w:t>
      </w:r>
      <w:r>
        <w:rPr>
          <w:webHidden/>
        </w:rPr>
        <w:tab/>
      </w:r>
      <w:r>
        <w:rPr>
          <w:webHidden/>
        </w:rPr>
        <w:fldChar w:fldCharType="begin"/>
      </w:r>
      <w:r>
        <w:rPr>
          <w:webHidden/>
        </w:rPr>
        <w:instrText xml:space="preserve"> PAGEREF _Toc483994011 \h </w:instrText>
      </w:r>
      <w:r>
        <w:rPr>
          <w:webHidden/>
        </w:rPr>
      </w:r>
      <w:r>
        <w:rPr>
          <w:webHidden/>
        </w:rPr>
        <w:fldChar w:fldCharType="separate"/>
      </w:r>
      <w:ins w:id="16" w:author="Douglas Wood" w:date="2017-08-07T18:18:00Z">
        <w:r w:rsidR="00D00363">
          <w:rPr>
            <w:webHidden/>
          </w:rPr>
          <w:t>19</w:t>
        </w:r>
      </w:ins>
      <w:del w:id="17" w:author="Douglas Wood" w:date="2017-08-07T18:18:00Z">
        <w:r w:rsidR="007116B1" w:rsidDel="00D00363">
          <w:rPr>
            <w:webHidden/>
          </w:rPr>
          <w:delText>20</w:delText>
        </w:r>
      </w:del>
      <w:r>
        <w:rPr>
          <w:webHidden/>
        </w:rPr>
        <w:fldChar w:fldCharType="end"/>
      </w:r>
      <w:r w:rsidRPr="00DE2DA2">
        <w:rPr>
          <w:rStyle w:val="Hyperlink"/>
        </w:rPr>
        <w:fldChar w:fldCharType="end"/>
      </w:r>
    </w:p>
    <w:p w14:paraId="1F701B3D" w14:textId="7DF95F66"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"_Toc483994012"</w:instrText>
      </w:r>
      <w:r w:rsidRPr="00DE2DA2">
        <w:rPr>
          <w:rStyle w:val="Hyperlink"/>
        </w:rPr>
        <w:instrText xml:space="preserve"> </w:instrText>
      </w:r>
      <w:r w:rsidRPr="00DE2DA2">
        <w:rPr>
          <w:rStyle w:val="Hyperlink"/>
        </w:rPr>
        <w:fldChar w:fldCharType="separate"/>
      </w:r>
      <w:r w:rsidRPr="00DE2DA2">
        <w:rPr>
          <w:rStyle w:val="Hyperlink"/>
        </w:rPr>
        <w:t>2.7</w:t>
      </w:r>
      <w:r>
        <w:rPr>
          <w:rFonts w:asciiTheme="minorHAnsi" w:eastAsiaTheme="minorEastAsia" w:hAnsiTheme="minorHAnsi" w:cstheme="minorBidi"/>
          <w:szCs w:val="22"/>
        </w:rPr>
        <w:tab/>
      </w:r>
      <w:r w:rsidRPr="00DE2DA2">
        <w:rPr>
          <w:rStyle w:val="Hyperlink"/>
        </w:rPr>
        <w:t>System Properties</w:t>
      </w:r>
      <w:r>
        <w:rPr>
          <w:webHidden/>
        </w:rPr>
        <w:tab/>
      </w:r>
      <w:r>
        <w:rPr>
          <w:webHidden/>
        </w:rPr>
        <w:fldChar w:fldCharType="begin"/>
      </w:r>
      <w:r>
        <w:rPr>
          <w:webHidden/>
        </w:rPr>
        <w:instrText xml:space="preserve"> PAGEREF _Toc483994012 \h </w:instrText>
      </w:r>
      <w:r>
        <w:rPr>
          <w:webHidden/>
        </w:rPr>
      </w:r>
      <w:r>
        <w:rPr>
          <w:webHidden/>
        </w:rPr>
        <w:fldChar w:fldCharType="separate"/>
      </w:r>
      <w:ins w:id="18" w:author="Douglas Wood" w:date="2017-08-07T18:18:00Z">
        <w:r w:rsidR="00D00363">
          <w:rPr>
            <w:webHidden/>
          </w:rPr>
          <w:t>20</w:t>
        </w:r>
      </w:ins>
      <w:del w:id="19" w:author="Douglas Wood" w:date="2017-08-07T18:18:00Z">
        <w:r w:rsidR="007116B1" w:rsidDel="00D00363">
          <w:rPr>
            <w:webHidden/>
          </w:rPr>
          <w:delText>21</w:delText>
        </w:r>
      </w:del>
      <w:r>
        <w:rPr>
          <w:webHidden/>
        </w:rPr>
        <w:fldChar w:fldCharType="end"/>
      </w:r>
      <w:r w:rsidRPr="00DE2DA2">
        <w:rPr>
          <w:rStyle w:val="Hyperlink"/>
        </w:rPr>
        <w:fldChar w:fldCharType="end"/>
      </w:r>
    </w:p>
    <w:p w14:paraId="2AD1B420" w14:textId="62CDC9B5" w:rsidR="00D900C6" w:rsidRDefault="00D900C6">
      <w:pPr>
        <w:pStyle w:val="TOC1"/>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"_Toc483994013"</w:instrText>
      </w:r>
      <w:r w:rsidRPr="00DE2DA2">
        <w:rPr>
          <w:rStyle w:val="Hyperlink"/>
        </w:rPr>
        <w:instrText xml:space="preserve"> </w:instrText>
      </w:r>
      <w:r w:rsidRPr="00DE2DA2">
        <w:rPr>
          <w:rStyle w:val="Hyperlink"/>
        </w:rPr>
        <w:fldChar w:fldCharType="separate"/>
      </w:r>
      <w:r w:rsidRPr="00DE2DA2">
        <w:rPr>
          <w:rStyle w:val="Hyperlink"/>
        </w:rPr>
        <w:t>3</w:t>
      </w:r>
      <w:r>
        <w:rPr>
          <w:rFonts w:asciiTheme="minorHAnsi" w:eastAsiaTheme="minorEastAsia" w:hAnsiTheme="minorHAnsi" w:cstheme="minorBidi"/>
          <w:szCs w:val="22"/>
        </w:rPr>
        <w:tab/>
      </w:r>
      <w:r w:rsidRPr="00DE2DA2">
        <w:rPr>
          <w:rStyle w:val="Hyperlink"/>
        </w:rPr>
        <w:t>Using the Autodesk Forge Viewer</w:t>
      </w:r>
      <w:r>
        <w:rPr>
          <w:webHidden/>
        </w:rPr>
        <w:tab/>
      </w:r>
      <w:r>
        <w:rPr>
          <w:webHidden/>
        </w:rPr>
        <w:fldChar w:fldCharType="begin"/>
      </w:r>
      <w:r>
        <w:rPr>
          <w:webHidden/>
        </w:rPr>
        <w:instrText xml:space="preserve"> PAGEREF _Toc483994013 \h </w:instrText>
      </w:r>
      <w:r>
        <w:rPr>
          <w:webHidden/>
        </w:rPr>
      </w:r>
      <w:r>
        <w:rPr>
          <w:webHidden/>
        </w:rPr>
        <w:fldChar w:fldCharType="separate"/>
      </w:r>
      <w:ins w:id="20" w:author="Douglas Wood" w:date="2017-08-07T18:18:00Z">
        <w:r w:rsidR="00D00363">
          <w:rPr>
            <w:webHidden/>
          </w:rPr>
          <w:t>21</w:t>
        </w:r>
      </w:ins>
      <w:del w:id="21" w:author="Douglas Wood" w:date="2017-08-07T18:18:00Z">
        <w:r w:rsidR="007116B1" w:rsidDel="00D00363">
          <w:rPr>
            <w:webHidden/>
          </w:rPr>
          <w:delText>22</w:delText>
        </w:r>
      </w:del>
      <w:r>
        <w:rPr>
          <w:webHidden/>
        </w:rPr>
        <w:fldChar w:fldCharType="end"/>
      </w:r>
      <w:r w:rsidRPr="00DE2DA2">
        <w:rPr>
          <w:rStyle w:val="Hyperlink"/>
        </w:rPr>
        <w:fldChar w:fldCharType="end"/>
      </w:r>
    </w:p>
    <w:p w14:paraId="49F7F59C" w14:textId="0BC01620" w:rsidR="00D900C6" w:rsidRDefault="00D900C6">
      <w:pPr>
        <w:pStyle w:val="TOC3"/>
        <w:rPr>
          <w:rFonts w:asciiTheme="minorHAnsi" w:eastAsiaTheme="minorEastAsia" w:hAnsiTheme="minorHAnsi" w:cstheme="minorBidi"/>
          <w:sz w:val="22"/>
          <w:szCs w:val="22"/>
        </w:rPr>
      </w:pPr>
      <w:r w:rsidRPr="00DE2DA2">
        <w:rPr>
          <w:rStyle w:val="Hyperlink"/>
        </w:rPr>
        <w:fldChar w:fldCharType="begin"/>
      </w:r>
      <w:r w:rsidRPr="00DE2DA2">
        <w:rPr>
          <w:rStyle w:val="Hyperlink"/>
        </w:rPr>
        <w:instrText xml:space="preserve"> </w:instrText>
      </w:r>
      <w:r>
        <w:instrText>HYPERLINK \l "_Toc483994014"</w:instrText>
      </w:r>
      <w:r w:rsidRPr="00DE2DA2">
        <w:rPr>
          <w:rStyle w:val="Hyperlink"/>
        </w:rPr>
        <w:instrText xml:space="preserve"> </w:instrText>
      </w:r>
      <w:r w:rsidRPr="00DE2DA2">
        <w:rPr>
          <w:rStyle w:val="Hyperlink"/>
        </w:rPr>
        <w:fldChar w:fldCharType="separate"/>
      </w:r>
      <w:r w:rsidRPr="00DE2DA2">
        <w:rPr>
          <w:rStyle w:val="Hyperlink"/>
        </w:rPr>
        <w:t>3.1.1</w:t>
      </w:r>
      <w:r>
        <w:rPr>
          <w:rFonts w:asciiTheme="minorHAnsi" w:eastAsiaTheme="minorEastAsia" w:hAnsiTheme="minorHAnsi" w:cstheme="minorBidi"/>
          <w:sz w:val="22"/>
          <w:szCs w:val="22"/>
        </w:rPr>
        <w:tab/>
      </w:r>
      <w:r w:rsidRPr="00DE2DA2">
        <w:rPr>
          <w:rStyle w:val="Hyperlink"/>
        </w:rPr>
        <w:t>Locating Model Files</w:t>
      </w:r>
      <w:r>
        <w:rPr>
          <w:webHidden/>
        </w:rPr>
        <w:tab/>
      </w:r>
      <w:r>
        <w:rPr>
          <w:webHidden/>
        </w:rPr>
        <w:fldChar w:fldCharType="begin"/>
      </w:r>
      <w:r>
        <w:rPr>
          <w:webHidden/>
        </w:rPr>
        <w:instrText xml:space="preserve"> PAGEREF _Toc483994014 \h </w:instrText>
      </w:r>
      <w:r>
        <w:rPr>
          <w:webHidden/>
        </w:rPr>
      </w:r>
      <w:r>
        <w:rPr>
          <w:webHidden/>
        </w:rPr>
        <w:fldChar w:fldCharType="separate"/>
      </w:r>
      <w:ins w:id="22" w:author="Douglas Wood" w:date="2017-08-07T18:18:00Z">
        <w:r w:rsidR="00D00363">
          <w:rPr>
            <w:webHidden/>
          </w:rPr>
          <w:t>22</w:t>
        </w:r>
      </w:ins>
      <w:del w:id="23" w:author="Douglas Wood" w:date="2017-08-07T18:18:00Z">
        <w:r w:rsidR="007116B1" w:rsidDel="00D00363">
          <w:rPr>
            <w:webHidden/>
          </w:rPr>
          <w:delText>23</w:delText>
        </w:r>
      </w:del>
      <w:r>
        <w:rPr>
          <w:webHidden/>
        </w:rPr>
        <w:fldChar w:fldCharType="end"/>
      </w:r>
      <w:r w:rsidRPr="00DE2DA2">
        <w:rPr>
          <w:rStyle w:val="Hyperlink"/>
        </w:rPr>
        <w:fldChar w:fldCharType="end"/>
      </w:r>
    </w:p>
    <w:p w14:paraId="48962E2C" w14:textId="631D7648"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"_Toc483994015"</w:instrText>
      </w:r>
      <w:r w:rsidRPr="00DE2DA2">
        <w:rPr>
          <w:rStyle w:val="Hyperlink"/>
        </w:rPr>
        <w:instrText xml:space="preserve"> </w:instrText>
      </w:r>
      <w:r w:rsidRPr="00DE2DA2">
        <w:rPr>
          <w:rStyle w:val="Hyperlink"/>
        </w:rPr>
        <w:fldChar w:fldCharType="separate"/>
      </w:r>
      <w:r w:rsidRPr="00DE2DA2">
        <w:rPr>
          <w:rStyle w:val="Hyperlink"/>
        </w:rPr>
        <w:t>3.2</w:t>
      </w:r>
      <w:r>
        <w:rPr>
          <w:rFonts w:asciiTheme="minorHAnsi" w:eastAsiaTheme="minorEastAsia" w:hAnsiTheme="minorHAnsi" w:cstheme="minorBidi"/>
          <w:szCs w:val="22"/>
        </w:rPr>
        <w:tab/>
      </w:r>
      <w:r w:rsidRPr="00DE2DA2">
        <w:rPr>
          <w:rStyle w:val="Hyperlink"/>
        </w:rPr>
        <w:t>Viewer Navigation</w:t>
      </w:r>
      <w:r>
        <w:rPr>
          <w:webHidden/>
        </w:rPr>
        <w:tab/>
      </w:r>
      <w:r>
        <w:rPr>
          <w:webHidden/>
        </w:rPr>
        <w:fldChar w:fldCharType="begin"/>
      </w:r>
      <w:r>
        <w:rPr>
          <w:webHidden/>
        </w:rPr>
        <w:instrText xml:space="preserve"> PAGEREF _Toc483994015 \h </w:instrText>
      </w:r>
      <w:r>
        <w:rPr>
          <w:webHidden/>
        </w:rPr>
      </w:r>
      <w:r>
        <w:rPr>
          <w:webHidden/>
        </w:rPr>
        <w:fldChar w:fldCharType="separate"/>
      </w:r>
      <w:ins w:id="24" w:author="Douglas Wood" w:date="2017-08-07T18:18:00Z">
        <w:r w:rsidR="00D00363">
          <w:rPr>
            <w:webHidden/>
          </w:rPr>
          <w:t>22</w:t>
        </w:r>
      </w:ins>
      <w:del w:id="25" w:author="Douglas Wood" w:date="2017-08-07T18:18:00Z">
        <w:r w:rsidR="007116B1" w:rsidDel="00D00363">
          <w:rPr>
            <w:webHidden/>
          </w:rPr>
          <w:delText>23</w:delText>
        </w:r>
      </w:del>
      <w:r>
        <w:rPr>
          <w:webHidden/>
        </w:rPr>
        <w:fldChar w:fldCharType="end"/>
      </w:r>
      <w:r w:rsidRPr="00DE2DA2">
        <w:rPr>
          <w:rStyle w:val="Hyperlink"/>
        </w:rPr>
        <w:fldChar w:fldCharType="end"/>
      </w:r>
    </w:p>
    <w:p w14:paraId="44763948" w14:textId="7C4F8BE2" w:rsidR="00D900C6" w:rsidRDefault="00D900C6">
      <w:pPr>
        <w:pStyle w:val="TOC3"/>
        <w:rPr>
          <w:rFonts w:asciiTheme="minorHAnsi" w:eastAsiaTheme="minorEastAsia" w:hAnsiTheme="minorHAnsi" w:cstheme="minorBidi"/>
          <w:sz w:val="22"/>
          <w:szCs w:val="22"/>
        </w:rPr>
      </w:pPr>
      <w:r w:rsidRPr="00DE2DA2">
        <w:rPr>
          <w:rStyle w:val="Hyperlink"/>
        </w:rPr>
        <w:fldChar w:fldCharType="begin"/>
      </w:r>
      <w:r w:rsidRPr="00DE2DA2">
        <w:rPr>
          <w:rStyle w:val="Hyperlink"/>
        </w:rPr>
        <w:instrText xml:space="preserve"> </w:instrText>
      </w:r>
      <w:r>
        <w:instrText>HYPERLINK \l "_Toc483994016"</w:instrText>
      </w:r>
      <w:r w:rsidRPr="00DE2DA2">
        <w:rPr>
          <w:rStyle w:val="Hyperlink"/>
        </w:rPr>
        <w:instrText xml:space="preserve"> </w:instrText>
      </w:r>
      <w:r w:rsidRPr="00DE2DA2">
        <w:rPr>
          <w:rStyle w:val="Hyperlink"/>
        </w:rPr>
        <w:fldChar w:fldCharType="separate"/>
      </w:r>
      <w:r w:rsidRPr="00DE2DA2">
        <w:rPr>
          <w:rStyle w:val="Hyperlink"/>
        </w:rPr>
        <w:t>3.2.1</w:t>
      </w:r>
      <w:r>
        <w:rPr>
          <w:rFonts w:asciiTheme="minorHAnsi" w:eastAsiaTheme="minorEastAsia" w:hAnsiTheme="minorHAnsi" w:cstheme="minorBidi"/>
          <w:sz w:val="22"/>
          <w:szCs w:val="22"/>
        </w:rPr>
        <w:tab/>
      </w:r>
      <w:r w:rsidRPr="00DE2DA2">
        <w:rPr>
          <w:rStyle w:val="Hyperlink"/>
        </w:rPr>
        <w:t>Maximo context</w:t>
      </w:r>
      <w:r>
        <w:rPr>
          <w:webHidden/>
        </w:rPr>
        <w:tab/>
      </w:r>
      <w:r>
        <w:rPr>
          <w:webHidden/>
        </w:rPr>
        <w:fldChar w:fldCharType="begin"/>
      </w:r>
      <w:r>
        <w:rPr>
          <w:webHidden/>
        </w:rPr>
        <w:instrText xml:space="preserve"> PAGEREF _Toc483994016 \h </w:instrText>
      </w:r>
      <w:r>
        <w:rPr>
          <w:webHidden/>
        </w:rPr>
      </w:r>
      <w:r>
        <w:rPr>
          <w:webHidden/>
        </w:rPr>
        <w:fldChar w:fldCharType="separate"/>
      </w:r>
      <w:ins w:id="26" w:author="Douglas Wood" w:date="2017-08-07T18:18:00Z">
        <w:r w:rsidR="00D00363">
          <w:rPr>
            <w:webHidden/>
          </w:rPr>
          <w:t>22</w:t>
        </w:r>
      </w:ins>
      <w:del w:id="27" w:author="Douglas Wood" w:date="2017-08-07T18:18:00Z">
        <w:r w:rsidR="007116B1" w:rsidDel="00D00363">
          <w:rPr>
            <w:webHidden/>
          </w:rPr>
          <w:delText>23</w:delText>
        </w:r>
      </w:del>
      <w:r>
        <w:rPr>
          <w:webHidden/>
        </w:rPr>
        <w:fldChar w:fldCharType="end"/>
      </w:r>
      <w:r w:rsidRPr="00DE2DA2">
        <w:rPr>
          <w:rStyle w:val="Hyperlink"/>
        </w:rPr>
        <w:fldChar w:fldCharType="end"/>
      </w:r>
    </w:p>
    <w:p w14:paraId="06805D32" w14:textId="12B6543E" w:rsidR="00D900C6" w:rsidRDefault="00D900C6">
      <w:pPr>
        <w:pStyle w:val="TOC3"/>
        <w:rPr>
          <w:rFonts w:asciiTheme="minorHAnsi" w:eastAsiaTheme="minorEastAsia" w:hAnsiTheme="minorHAnsi" w:cstheme="minorBidi"/>
          <w:sz w:val="22"/>
          <w:szCs w:val="22"/>
        </w:rPr>
      </w:pPr>
      <w:r w:rsidRPr="00DE2DA2">
        <w:rPr>
          <w:rStyle w:val="Hyperlink"/>
        </w:rPr>
        <w:fldChar w:fldCharType="begin"/>
      </w:r>
      <w:r w:rsidRPr="00DE2DA2">
        <w:rPr>
          <w:rStyle w:val="Hyperlink"/>
        </w:rPr>
        <w:instrText xml:space="preserve"> </w:instrText>
      </w:r>
      <w:r>
        <w:instrText>HYPERLINK \l "_Toc483994017"</w:instrText>
      </w:r>
      <w:r w:rsidRPr="00DE2DA2">
        <w:rPr>
          <w:rStyle w:val="Hyperlink"/>
        </w:rPr>
        <w:instrText xml:space="preserve"> </w:instrText>
      </w:r>
      <w:r w:rsidRPr="00DE2DA2">
        <w:rPr>
          <w:rStyle w:val="Hyperlink"/>
        </w:rPr>
        <w:fldChar w:fldCharType="separate"/>
      </w:r>
      <w:r w:rsidRPr="00DE2DA2">
        <w:rPr>
          <w:rStyle w:val="Hyperlink"/>
        </w:rPr>
        <w:t>3.2.2</w:t>
      </w:r>
      <w:r>
        <w:rPr>
          <w:rFonts w:asciiTheme="minorHAnsi" w:eastAsiaTheme="minorEastAsia" w:hAnsiTheme="minorHAnsi" w:cstheme="minorBidi"/>
          <w:sz w:val="22"/>
          <w:szCs w:val="22"/>
        </w:rPr>
        <w:tab/>
      </w:r>
      <w:r w:rsidRPr="00DE2DA2">
        <w:rPr>
          <w:rStyle w:val="Hyperlink"/>
        </w:rPr>
        <w:t>Top Toolbar (Location and Assets)</w:t>
      </w:r>
      <w:r>
        <w:rPr>
          <w:webHidden/>
        </w:rPr>
        <w:tab/>
      </w:r>
      <w:r>
        <w:rPr>
          <w:webHidden/>
        </w:rPr>
        <w:fldChar w:fldCharType="begin"/>
      </w:r>
      <w:r>
        <w:rPr>
          <w:webHidden/>
        </w:rPr>
        <w:instrText xml:space="preserve"> PAGEREF _Toc483994017 \h </w:instrText>
      </w:r>
      <w:r>
        <w:rPr>
          <w:webHidden/>
        </w:rPr>
      </w:r>
      <w:r>
        <w:rPr>
          <w:webHidden/>
        </w:rPr>
        <w:fldChar w:fldCharType="separate"/>
      </w:r>
      <w:ins w:id="28" w:author="Douglas Wood" w:date="2017-08-07T18:18:00Z">
        <w:r w:rsidR="00D00363">
          <w:rPr>
            <w:webHidden/>
          </w:rPr>
          <w:t>23</w:t>
        </w:r>
      </w:ins>
      <w:del w:id="29" w:author="Douglas Wood" w:date="2017-08-07T18:18:00Z">
        <w:r w:rsidR="007116B1" w:rsidDel="00D00363">
          <w:rPr>
            <w:webHidden/>
          </w:rPr>
          <w:delText>24</w:delText>
        </w:r>
      </w:del>
      <w:r>
        <w:rPr>
          <w:webHidden/>
        </w:rPr>
        <w:fldChar w:fldCharType="end"/>
      </w:r>
      <w:r w:rsidRPr="00DE2DA2">
        <w:rPr>
          <w:rStyle w:val="Hyperlink"/>
        </w:rPr>
        <w:fldChar w:fldCharType="end"/>
      </w:r>
    </w:p>
    <w:p w14:paraId="0583F912" w14:textId="77CA7ACE" w:rsidR="00D900C6" w:rsidRDefault="00D900C6">
      <w:pPr>
        <w:pStyle w:val="TOC3"/>
        <w:rPr>
          <w:rFonts w:asciiTheme="minorHAnsi" w:eastAsiaTheme="minorEastAsia" w:hAnsiTheme="minorHAnsi" w:cstheme="minorBidi"/>
          <w:sz w:val="22"/>
          <w:szCs w:val="22"/>
        </w:rPr>
      </w:pPr>
      <w:r w:rsidRPr="00DE2DA2">
        <w:rPr>
          <w:rStyle w:val="Hyperlink"/>
        </w:rPr>
        <w:fldChar w:fldCharType="begin"/>
      </w:r>
      <w:r w:rsidRPr="00DE2DA2">
        <w:rPr>
          <w:rStyle w:val="Hyperlink"/>
        </w:rPr>
        <w:instrText xml:space="preserve"> </w:instrText>
      </w:r>
      <w:r>
        <w:instrText>HYPERLINK \l "_Toc483994018"</w:instrText>
      </w:r>
      <w:r w:rsidRPr="00DE2DA2">
        <w:rPr>
          <w:rStyle w:val="Hyperlink"/>
        </w:rPr>
        <w:instrText xml:space="preserve"> </w:instrText>
      </w:r>
      <w:r w:rsidRPr="00DE2DA2">
        <w:rPr>
          <w:rStyle w:val="Hyperlink"/>
        </w:rPr>
        <w:fldChar w:fldCharType="separate"/>
      </w:r>
      <w:r w:rsidRPr="00DE2DA2">
        <w:rPr>
          <w:rStyle w:val="Hyperlink"/>
        </w:rPr>
        <w:t>3.2.3</w:t>
      </w:r>
      <w:r>
        <w:rPr>
          <w:rFonts w:asciiTheme="minorHAnsi" w:eastAsiaTheme="minorEastAsia" w:hAnsiTheme="minorHAnsi" w:cstheme="minorBidi"/>
          <w:sz w:val="22"/>
          <w:szCs w:val="22"/>
        </w:rPr>
        <w:tab/>
      </w:r>
      <w:r w:rsidRPr="00DE2DA2">
        <w:rPr>
          <w:rStyle w:val="Hyperlink"/>
        </w:rPr>
        <w:t>Saved views</w:t>
      </w:r>
      <w:r>
        <w:rPr>
          <w:webHidden/>
        </w:rPr>
        <w:tab/>
      </w:r>
      <w:r>
        <w:rPr>
          <w:webHidden/>
        </w:rPr>
        <w:fldChar w:fldCharType="begin"/>
      </w:r>
      <w:r>
        <w:rPr>
          <w:webHidden/>
        </w:rPr>
        <w:instrText xml:space="preserve"> PAGEREF _Toc483994018 \h </w:instrText>
      </w:r>
      <w:r>
        <w:rPr>
          <w:webHidden/>
        </w:rPr>
      </w:r>
      <w:r>
        <w:rPr>
          <w:webHidden/>
        </w:rPr>
        <w:fldChar w:fldCharType="separate"/>
      </w:r>
      <w:ins w:id="30" w:author="Douglas Wood" w:date="2017-08-07T18:18:00Z">
        <w:r w:rsidR="00D00363">
          <w:rPr>
            <w:webHidden/>
          </w:rPr>
          <w:t>26</w:t>
        </w:r>
      </w:ins>
      <w:del w:id="31" w:author="Douglas Wood" w:date="2017-08-07T18:18:00Z">
        <w:r w:rsidR="007116B1" w:rsidDel="00D00363">
          <w:rPr>
            <w:webHidden/>
          </w:rPr>
          <w:delText>27</w:delText>
        </w:r>
      </w:del>
      <w:r>
        <w:rPr>
          <w:webHidden/>
        </w:rPr>
        <w:fldChar w:fldCharType="end"/>
      </w:r>
      <w:r w:rsidRPr="00DE2DA2">
        <w:rPr>
          <w:rStyle w:val="Hyperlink"/>
        </w:rPr>
        <w:fldChar w:fldCharType="end"/>
      </w:r>
    </w:p>
    <w:p w14:paraId="32F6D9F8" w14:textId="2DD61817" w:rsidR="00D900C6" w:rsidRDefault="00D900C6">
      <w:pPr>
        <w:pStyle w:val="TOC3"/>
        <w:rPr>
          <w:rFonts w:asciiTheme="minorHAnsi" w:eastAsiaTheme="minorEastAsia" w:hAnsiTheme="minorHAnsi" w:cstheme="minorBidi"/>
          <w:sz w:val="22"/>
          <w:szCs w:val="22"/>
        </w:rPr>
      </w:pPr>
      <w:r w:rsidRPr="00DE2DA2">
        <w:rPr>
          <w:rStyle w:val="Hyperlink"/>
        </w:rPr>
        <w:fldChar w:fldCharType="begin"/>
      </w:r>
      <w:r w:rsidRPr="00DE2DA2">
        <w:rPr>
          <w:rStyle w:val="Hyperlink"/>
        </w:rPr>
        <w:instrText xml:space="preserve"> </w:instrText>
      </w:r>
      <w:r>
        <w:instrText>HYPERLINK \l "_Toc483994019"</w:instrText>
      </w:r>
      <w:r w:rsidRPr="00DE2DA2">
        <w:rPr>
          <w:rStyle w:val="Hyperlink"/>
        </w:rPr>
        <w:instrText xml:space="preserve"> </w:instrText>
      </w:r>
      <w:r w:rsidRPr="00DE2DA2">
        <w:rPr>
          <w:rStyle w:val="Hyperlink"/>
        </w:rPr>
        <w:fldChar w:fldCharType="separate"/>
      </w:r>
      <w:r w:rsidRPr="00DE2DA2">
        <w:rPr>
          <w:rStyle w:val="Hyperlink"/>
        </w:rPr>
        <w:t>3.2.4</w:t>
      </w:r>
      <w:r>
        <w:rPr>
          <w:rFonts w:asciiTheme="minorHAnsi" w:eastAsiaTheme="minorEastAsia" w:hAnsiTheme="minorHAnsi" w:cstheme="minorBidi"/>
          <w:sz w:val="22"/>
          <w:szCs w:val="22"/>
        </w:rPr>
        <w:tab/>
      </w:r>
      <w:r w:rsidRPr="00DE2DA2">
        <w:rPr>
          <w:rStyle w:val="Hyperlink"/>
        </w:rPr>
        <w:t>Asset Properties</w:t>
      </w:r>
      <w:r>
        <w:rPr>
          <w:webHidden/>
        </w:rPr>
        <w:tab/>
      </w:r>
      <w:r>
        <w:rPr>
          <w:webHidden/>
        </w:rPr>
        <w:fldChar w:fldCharType="begin"/>
      </w:r>
      <w:r>
        <w:rPr>
          <w:webHidden/>
        </w:rPr>
        <w:instrText xml:space="preserve"> PAGEREF _Toc483994019 \h </w:instrText>
      </w:r>
      <w:r>
        <w:rPr>
          <w:webHidden/>
        </w:rPr>
      </w:r>
      <w:r>
        <w:rPr>
          <w:webHidden/>
        </w:rPr>
        <w:fldChar w:fldCharType="separate"/>
      </w:r>
      <w:ins w:id="32" w:author="Douglas Wood" w:date="2017-08-07T18:18:00Z">
        <w:r w:rsidR="00D00363">
          <w:rPr>
            <w:webHidden/>
          </w:rPr>
          <w:t>28</w:t>
        </w:r>
      </w:ins>
      <w:del w:id="33" w:author="Douglas Wood" w:date="2017-08-07T18:18:00Z">
        <w:r w:rsidR="007116B1" w:rsidDel="00D00363">
          <w:rPr>
            <w:webHidden/>
          </w:rPr>
          <w:delText>29</w:delText>
        </w:r>
      </w:del>
      <w:r>
        <w:rPr>
          <w:webHidden/>
        </w:rPr>
        <w:fldChar w:fldCharType="end"/>
      </w:r>
      <w:r w:rsidRPr="00DE2DA2">
        <w:rPr>
          <w:rStyle w:val="Hyperlink"/>
        </w:rPr>
        <w:fldChar w:fldCharType="end"/>
      </w:r>
    </w:p>
    <w:p w14:paraId="4314BBF0" w14:textId="0966E986"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"_Toc483994020"</w:instrText>
      </w:r>
      <w:r w:rsidRPr="00DE2DA2">
        <w:rPr>
          <w:rStyle w:val="Hyperlink"/>
        </w:rPr>
        <w:instrText xml:space="preserve"> </w:instrText>
      </w:r>
      <w:r w:rsidRPr="00DE2DA2">
        <w:rPr>
          <w:rStyle w:val="Hyperlink"/>
        </w:rPr>
        <w:fldChar w:fldCharType="separate"/>
      </w:r>
      <w:r w:rsidRPr="00DE2DA2">
        <w:rPr>
          <w:rStyle w:val="Hyperlink"/>
        </w:rPr>
        <w:t>3.3</w:t>
      </w:r>
      <w:r>
        <w:rPr>
          <w:rFonts w:asciiTheme="minorHAnsi" w:eastAsiaTheme="minorEastAsia" w:hAnsiTheme="minorHAnsi" w:cstheme="minorBidi"/>
          <w:szCs w:val="22"/>
        </w:rPr>
        <w:tab/>
      </w:r>
      <w:r w:rsidRPr="00DE2DA2">
        <w:rPr>
          <w:rStyle w:val="Hyperlink"/>
        </w:rPr>
        <w:t>Viewer Navigation</w:t>
      </w:r>
      <w:r>
        <w:rPr>
          <w:webHidden/>
        </w:rPr>
        <w:tab/>
      </w:r>
      <w:r>
        <w:rPr>
          <w:webHidden/>
        </w:rPr>
        <w:fldChar w:fldCharType="begin"/>
      </w:r>
      <w:r>
        <w:rPr>
          <w:webHidden/>
        </w:rPr>
        <w:instrText xml:space="preserve"> PAGEREF _Toc483994020 \h </w:instrText>
      </w:r>
      <w:r>
        <w:rPr>
          <w:webHidden/>
        </w:rPr>
      </w:r>
      <w:r>
        <w:rPr>
          <w:webHidden/>
        </w:rPr>
        <w:fldChar w:fldCharType="separate"/>
      </w:r>
      <w:ins w:id="34" w:author="Douglas Wood" w:date="2017-08-07T18:18:00Z">
        <w:r w:rsidR="00D00363">
          <w:rPr>
            <w:webHidden/>
          </w:rPr>
          <w:t>30</w:t>
        </w:r>
      </w:ins>
      <w:del w:id="35" w:author="Douglas Wood" w:date="2017-08-07T18:18:00Z">
        <w:r w:rsidR="007116B1" w:rsidDel="00D00363">
          <w:rPr>
            <w:webHidden/>
          </w:rPr>
          <w:delText>31</w:delText>
        </w:r>
      </w:del>
      <w:r>
        <w:rPr>
          <w:webHidden/>
        </w:rPr>
        <w:fldChar w:fldCharType="end"/>
      </w:r>
      <w:r w:rsidRPr="00DE2DA2">
        <w:rPr>
          <w:rStyle w:val="Hyperlink"/>
        </w:rPr>
        <w:fldChar w:fldCharType="end"/>
      </w:r>
    </w:p>
    <w:p w14:paraId="0D7AAC8C" w14:textId="4C1971E0" w:rsidR="00D900C6" w:rsidRDefault="00D900C6">
      <w:pPr>
        <w:pStyle w:val="TOC3"/>
        <w:rPr>
          <w:rFonts w:asciiTheme="minorHAnsi" w:eastAsiaTheme="minorEastAsia" w:hAnsiTheme="minorHAnsi" w:cstheme="minorBidi"/>
          <w:sz w:val="22"/>
          <w:szCs w:val="22"/>
        </w:rPr>
      </w:pPr>
      <w:r w:rsidRPr="00DE2DA2">
        <w:rPr>
          <w:rStyle w:val="Hyperlink"/>
        </w:rPr>
        <w:fldChar w:fldCharType="begin"/>
      </w:r>
      <w:r w:rsidRPr="00DE2DA2">
        <w:rPr>
          <w:rStyle w:val="Hyperlink"/>
        </w:rPr>
        <w:instrText xml:space="preserve"> </w:instrText>
      </w:r>
      <w:r>
        <w:instrText>HYPERLINK \l "_Toc483994021"</w:instrText>
      </w:r>
      <w:r w:rsidRPr="00DE2DA2">
        <w:rPr>
          <w:rStyle w:val="Hyperlink"/>
        </w:rPr>
        <w:instrText xml:space="preserve"> </w:instrText>
      </w:r>
      <w:r w:rsidRPr="00DE2DA2">
        <w:rPr>
          <w:rStyle w:val="Hyperlink"/>
        </w:rPr>
        <w:fldChar w:fldCharType="separate"/>
      </w:r>
      <w:r w:rsidRPr="00DE2DA2">
        <w:rPr>
          <w:rStyle w:val="Hyperlink"/>
        </w:rPr>
        <w:t>3.3.1</w:t>
      </w:r>
      <w:r>
        <w:rPr>
          <w:rFonts w:asciiTheme="minorHAnsi" w:eastAsiaTheme="minorEastAsia" w:hAnsiTheme="minorHAnsi" w:cstheme="minorBidi"/>
          <w:sz w:val="22"/>
          <w:szCs w:val="22"/>
        </w:rPr>
        <w:tab/>
      </w:r>
      <w:r w:rsidRPr="00DE2DA2">
        <w:rPr>
          <w:rStyle w:val="Hyperlink"/>
        </w:rPr>
        <w:t>Viewer Toolbar</w:t>
      </w:r>
      <w:r>
        <w:rPr>
          <w:webHidden/>
        </w:rPr>
        <w:tab/>
      </w:r>
      <w:r>
        <w:rPr>
          <w:webHidden/>
        </w:rPr>
        <w:fldChar w:fldCharType="begin"/>
      </w:r>
      <w:r>
        <w:rPr>
          <w:webHidden/>
        </w:rPr>
        <w:instrText xml:space="preserve"> PAGEREF _Toc483994021 \h </w:instrText>
      </w:r>
      <w:r>
        <w:rPr>
          <w:webHidden/>
        </w:rPr>
      </w:r>
      <w:r>
        <w:rPr>
          <w:webHidden/>
        </w:rPr>
        <w:fldChar w:fldCharType="separate"/>
      </w:r>
      <w:ins w:id="36" w:author="Douglas Wood" w:date="2017-08-07T18:18:00Z">
        <w:r w:rsidR="00D00363">
          <w:rPr>
            <w:webHidden/>
          </w:rPr>
          <w:t>30</w:t>
        </w:r>
      </w:ins>
      <w:del w:id="37" w:author="Douglas Wood" w:date="2017-08-07T18:18:00Z">
        <w:r w:rsidR="007116B1" w:rsidDel="00D00363">
          <w:rPr>
            <w:webHidden/>
          </w:rPr>
          <w:delText>31</w:delText>
        </w:r>
      </w:del>
      <w:r>
        <w:rPr>
          <w:webHidden/>
        </w:rPr>
        <w:fldChar w:fldCharType="end"/>
      </w:r>
      <w:r w:rsidRPr="00DE2DA2">
        <w:rPr>
          <w:rStyle w:val="Hyperlink"/>
        </w:rPr>
        <w:fldChar w:fldCharType="end"/>
      </w:r>
    </w:p>
    <w:p w14:paraId="363A3FD7" w14:textId="0732810F" w:rsidR="00D900C6" w:rsidRDefault="00D900C6">
      <w:pPr>
        <w:pStyle w:val="TOC3"/>
        <w:rPr>
          <w:rFonts w:asciiTheme="minorHAnsi" w:eastAsiaTheme="minorEastAsia" w:hAnsiTheme="minorHAnsi" w:cstheme="minorBidi"/>
          <w:sz w:val="22"/>
          <w:szCs w:val="22"/>
        </w:rPr>
      </w:pPr>
      <w:r w:rsidRPr="00DE2DA2">
        <w:rPr>
          <w:rStyle w:val="Hyperlink"/>
        </w:rPr>
        <w:fldChar w:fldCharType="begin"/>
      </w:r>
      <w:r w:rsidRPr="00DE2DA2">
        <w:rPr>
          <w:rStyle w:val="Hyperlink"/>
        </w:rPr>
        <w:instrText xml:space="preserve"> </w:instrText>
      </w:r>
      <w:r>
        <w:instrText>HYPERLINK \l "_Toc483994022"</w:instrText>
      </w:r>
      <w:r w:rsidRPr="00DE2DA2">
        <w:rPr>
          <w:rStyle w:val="Hyperlink"/>
        </w:rPr>
        <w:instrText xml:space="preserve"> </w:instrText>
      </w:r>
      <w:r w:rsidRPr="00DE2DA2">
        <w:rPr>
          <w:rStyle w:val="Hyperlink"/>
        </w:rPr>
        <w:fldChar w:fldCharType="separate"/>
      </w:r>
      <w:r w:rsidRPr="00DE2DA2">
        <w:rPr>
          <w:rStyle w:val="Hyperlink"/>
        </w:rPr>
        <w:t>3.3.2</w:t>
      </w:r>
      <w:r>
        <w:rPr>
          <w:rFonts w:asciiTheme="minorHAnsi" w:eastAsiaTheme="minorEastAsia" w:hAnsiTheme="minorHAnsi" w:cstheme="minorBidi"/>
          <w:sz w:val="22"/>
          <w:szCs w:val="22"/>
        </w:rPr>
        <w:tab/>
      </w:r>
      <w:r w:rsidRPr="00DE2DA2">
        <w:rPr>
          <w:rStyle w:val="Hyperlink"/>
        </w:rPr>
        <w:t>Model Tree</w:t>
      </w:r>
      <w:r>
        <w:rPr>
          <w:webHidden/>
        </w:rPr>
        <w:tab/>
      </w:r>
      <w:r>
        <w:rPr>
          <w:webHidden/>
        </w:rPr>
        <w:fldChar w:fldCharType="begin"/>
      </w:r>
      <w:r>
        <w:rPr>
          <w:webHidden/>
        </w:rPr>
        <w:instrText xml:space="preserve"> PAGEREF _Toc483994022 \h </w:instrText>
      </w:r>
      <w:r>
        <w:rPr>
          <w:webHidden/>
        </w:rPr>
      </w:r>
      <w:r>
        <w:rPr>
          <w:webHidden/>
        </w:rPr>
        <w:fldChar w:fldCharType="separate"/>
      </w:r>
      <w:ins w:id="38" w:author="Douglas Wood" w:date="2017-08-07T18:18:00Z">
        <w:r w:rsidR="00D00363">
          <w:rPr>
            <w:webHidden/>
          </w:rPr>
          <w:t>32</w:t>
        </w:r>
      </w:ins>
      <w:del w:id="39" w:author="Douglas Wood" w:date="2017-08-07T18:18:00Z">
        <w:r w:rsidR="007116B1" w:rsidDel="00D00363">
          <w:rPr>
            <w:webHidden/>
          </w:rPr>
          <w:delText>33</w:delText>
        </w:r>
      </w:del>
      <w:r>
        <w:rPr>
          <w:webHidden/>
        </w:rPr>
        <w:fldChar w:fldCharType="end"/>
      </w:r>
      <w:r w:rsidRPr="00DE2DA2">
        <w:rPr>
          <w:rStyle w:val="Hyperlink"/>
        </w:rPr>
        <w:fldChar w:fldCharType="end"/>
      </w:r>
    </w:p>
    <w:p w14:paraId="73AFF1CB" w14:textId="378DD865"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"_Toc483994023"</w:instrText>
      </w:r>
      <w:r w:rsidRPr="00DE2DA2">
        <w:rPr>
          <w:rStyle w:val="Hyperlink"/>
        </w:rPr>
        <w:instrText xml:space="preserve"> </w:instrText>
      </w:r>
      <w:r w:rsidRPr="00DE2DA2">
        <w:rPr>
          <w:rStyle w:val="Hyperlink"/>
        </w:rPr>
        <w:fldChar w:fldCharType="separate"/>
      </w:r>
      <w:r w:rsidRPr="00DE2DA2">
        <w:rPr>
          <w:rStyle w:val="Hyperlink"/>
        </w:rPr>
        <w:t>3.4</w:t>
      </w:r>
      <w:r>
        <w:rPr>
          <w:rFonts w:asciiTheme="minorHAnsi" w:eastAsiaTheme="minorEastAsia" w:hAnsiTheme="minorHAnsi" w:cstheme="minorBidi"/>
          <w:szCs w:val="22"/>
        </w:rPr>
        <w:tab/>
      </w:r>
      <w:r w:rsidRPr="00DE2DA2">
        <w:rPr>
          <w:rStyle w:val="Hyperlink"/>
        </w:rPr>
        <w:t>Sections</w:t>
      </w:r>
      <w:r>
        <w:rPr>
          <w:webHidden/>
        </w:rPr>
        <w:tab/>
      </w:r>
      <w:r>
        <w:rPr>
          <w:webHidden/>
        </w:rPr>
        <w:fldChar w:fldCharType="begin"/>
      </w:r>
      <w:r>
        <w:rPr>
          <w:webHidden/>
        </w:rPr>
        <w:instrText xml:space="preserve"> PAGEREF _Toc483994023 \h </w:instrText>
      </w:r>
      <w:r>
        <w:rPr>
          <w:webHidden/>
        </w:rPr>
      </w:r>
      <w:r>
        <w:rPr>
          <w:webHidden/>
        </w:rPr>
        <w:fldChar w:fldCharType="separate"/>
      </w:r>
      <w:ins w:id="40" w:author="Douglas Wood" w:date="2017-08-07T18:18:00Z">
        <w:r w:rsidR="00D00363">
          <w:rPr>
            <w:webHidden/>
          </w:rPr>
          <w:t>33</w:t>
        </w:r>
      </w:ins>
      <w:del w:id="41" w:author="Douglas Wood" w:date="2017-08-07T18:18:00Z">
        <w:r w:rsidR="007116B1" w:rsidDel="00D00363">
          <w:rPr>
            <w:webHidden/>
          </w:rPr>
          <w:delText>34</w:delText>
        </w:r>
      </w:del>
      <w:r>
        <w:rPr>
          <w:webHidden/>
        </w:rPr>
        <w:fldChar w:fldCharType="end"/>
      </w:r>
      <w:r w:rsidRPr="00DE2DA2">
        <w:rPr>
          <w:rStyle w:val="Hyperlink"/>
        </w:rPr>
        <w:fldChar w:fldCharType="end"/>
      </w:r>
    </w:p>
    <w:p w14:paraId="3FDBFF05" w14:textId="57B35A28"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"_Toc483994024"</w:instrText>
      </w:r>
      <w:r w:rsidRPr="00DE2DA2">
        <w:rPr>
          <w:rStyle w:val="Hyperlink"/>
        </w:rPr>
        <w:instrText xml:space="preserve"> </w:instrText>
      </w:r>
      <w:r w:rsidRPr="00DE2DA2">
        <w:rPr>
          <w:rStyle w:val="Hyperlink"/>
        </w:rPr>
        <w:fldChar w:fldCharType="separate"/>
      </w:r>
      <w:r w:rsidRPr="00DE2DA2">
        <w:rPr>
          <w:rStyle w:val="Hyperlink"/>
        </w:rPr>
        <w:t>3.5</w:t>
      </w:r>
      <w:r>
        <w:rPr>
          <w:rFonts w:asciiTheme="minorHAnsi" w:eastAsiaTheme="minorEastAsia" w:hAnsiTheme="minorHAnsi" w:cstheme="minorBidi"/>
          <w:szCs w:val="22"/>
        </w:rPr>
        <w:tab/>
      </w:r>
      <w:r w:rsidRPr="00DE2DA2">
        <w:rPr>
          <w:rStyle w:val="Hyperlink"/>
        </w:rPr>
        <w:t>Geo Positioning</w:t>
      </w:r>
      <w:r>
        <w:rPr>
          <w:webHidden/>
        </w:rPr>
        <w:tab/>
      </w:r>
      <w:r>
        <w:rPr>
          <w:webHidden/>
        </w:rPr>
        <w:fldChar w:fldCharType="begin"/>
      </w:r>
      <w:r>
        <w:rPr>
          <w:webHidden/>
        </w:rPr>
        <w:instrText xml:space="preserve"> PAGEREF _Toc483994024 \h </w:instrText>
      </w:r>
      <w:r>
        <w:rPr>
          <w:webHidden/>
        </w:rPr>
      </w:r>
      <w:r>
        <w:rPr>
          <w:webHidden/>
        </w:rPr>
        <w:fldChar w:fldCharType="separate"/>
      </w:r>
      <w:ins w:id="42" w:author="Douglas Wood" w:date="2017-08-07T18:18:00Z">
        <w:r w:rsidR="00D00363">
          <w:rPr>
            <w:webHidden/>
          </w:rPr>
          <w:t>33</w:t>
        </w:r>
      </w:ins>
      <w:del w:id="43" w:author="Douglas Wood" w:date="2017-08-07T18:18:00Z">
        <w:r w:rsidR="007116B1" w:rsidDel="00D00363">
          <w:rPr>
            <w:webHidden/>
          </w:rPr>
          <w:delText>34</w:delText>
        </w:r>
      </w:del>
      <w:r>
        <w:rPr>
          <w:webHidden/>
        </w:rPr>
        <w:fldChar w:fldCharType="end"/>
      </w:r>
      <w:r w:rsidRPr="00DE2DA2">
        <w:rPr>
          <w:rStyle w:val="Hyperlink"/>
        </w:rPr>
        <w:fldChar w:fldCharType="end"/>
      </w:r>
    </w:p>
    <w:p w14:paraId="75D32979" w14:textId="1696849B"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"_Toc483994025"</w:instrText>
      </w:r>
      <w:r w:rsidRPr="00DE2DA2">
        <w:rPr>
          <w:rStyle w:val="Hyperlink"/>
        </w:rPr>
        <w:instrText xml:space="preserve"> </w:instrText>
      </w:r>
      <w:r w:rsidRPr="00DE2DA2">
        <w:rPr>
          <w:rStyle w:val="Hyperlink"/>
        </w:rPr>
        <w:fldChar w:fldCharType="separate"/>
      </w:r>
      <w:r w:rsidRPr="00DE2DA2">
        <w:rPr>
          <w:rStyle w:val="Hyperlink"/>
        </w:rPr>
        <w:t>3.6</w:t>
      </w:r>
      <w:r>
        <w:rPr>
          <w:rFonts w:asciiTheme="minorHAnsi" w:eastAsiaTheme="minorEastAsia" w:hAnsiTheme="minorHAnsi" w:cstheme="minorBidi"/>
          <w:szCs w:val="22"/>
        </w:rPr>
        <w:tab/>
      </w:r>
      <w:r w:rsidRPr="00DE2DA2">
        <w:rPr>
          <w:rStyle w:val="Hyperlink"/>
        </w:rPr>
        <w:t>Work Order Tracking</w:t>
      </w:r>
      <w:r>
        <w:rPr>
          <w:webHidden/>
        </w:rPr>
        <w:tab/>
      </w:r>
      <w:r>
        <w:rPr>
          <w:webHidden/>
        </w:rPr>
        <w:fldChar w:fldCharType="begin"/>
      </w:r>
      <w:r>
        <w:rPr>
          <w:webHidden/>
        </w:rPr>
        <w:instrText xml:space="preserve"> PAGEREF _Toc483994025 \h </w:instrText>
      </w:r>
      <w:r>
        <w:rPr>
          <w:webHidden/>
        </w:rPr>
      </w:r>
      <w:r>
        <w:rPr>
          <w:webHidden/>
        </w:rPr>
        <w:fldChar w:fldCharType="separate"/>
      </w:r>
      <w:ins w:id="44" w:author="Douglas Wood" w:date="2017-08-07T18:18:00Z">
        <w:r w:rsidR="00D00363">
          <w:rPr>
            <w:webHidden/>
          </w:rPr>
          <w:t>34</w:t>
        </w:r>
      </w:ins>
      <w:del w:id="45" w:author="Douglas Wood" w:date="2017-08-07T18:18:00Z">
        <w:r w:rsidR="007116B1" w:rsidDel="00D00363">
          <w:rPr>
            <w:webHidden/>
          </w:rPr>
          <w:delText>35</w:delText>
        </w:r>
      </w:del>
      <w:r>
        <w:rPr>
          <w:webHidden/>
        </w:rPr>
        <w:fldChar w:fldCharType="end"/>
      </w:r>
      <w:r w:rsidRPr="00DE2DA2">
        <w:rPr>
          <w:rStyle w:val="Hyperlink"/>
        </w:rPr>
        <w:fldChar w:fldCharType="end"/>
      </w:r>
    </w:p>
    <w:p w14:paraId="40EAEBD0" w14:textId="2769DA25" w:rsidR="00D900C6" w:rsidRDefault="00D900C6">
      <w:pPr>
        <w:pStyle w:val="TOC3"/>
        <w:rPr>
          <w:rFonts w:asciiTheme="minorHAnsi" w:eastAsiaTheme="minorEastAsia" w:hAnsiTheme="minorHAnsi" w:cstheme="minorBidi"/>
          <w:sz w:val="22"/>
          <w:szCs w:val="22"/>
        </w:rPr>
      </w:pPr>
      <w:r w:rsidRPr="00DE2DA2">
        <w:rPr>
          <w:rStyle w:val="Hyperlink"/>
        </w:rPr>
        <w:fldChar w:fldCharType="begin"/>
      </w:r>
      <w:r w:rsidRPr="00DE2DA2">
        <w:rPr>
          <w:rStyle w:val="Hyperlink"/>
        </w:rPr>
        <w:instrText xml:space="preserve"> </w:instrText>
      </w:r>
      <w:r>
        <w:instrText>HYPERLINK \l "_Toc483994026"</w:instrText>
      </w:r>
      <w:r w:rsidRPr="00DE2DA2">
        <w:rPr>
          <w:rStyle w:val="Hyperlink"/>
        </w:rPr>
        <w:instrText xml:space="preserve"> </w:instrText>
      </w:r>
      <w:r w:rsidRPr="00DE2DA2">
        <w:rPr>
          <w:rStyle w:val="Hyperlink"/>
        </w:rPr>
        <w:fldChar w:fldCharType="separate"/>
      </w:r>
      <w:r w:rsidRPr="00DE2DA2">
        <w:rPr>
          <w:rStyle w:val="Hyperlink"/>
        </w:rPr>
        <w:t>3.6.1</w:t>
      </w:r>
      <w:r>
        <w:rPr>
          <w:rFonts w:asciiTheme="minorHAnsi" w:eastAsiaTheme="minorEastAsia" w:hAnsiTheme="minorHAnsi" w:cstheme="minorBidi"/>
          <w:sz w:val="22"/>
          <w:szCs w:val="22"/>
        </w:rPr>
        <w:tab/>
      </w:r>
      <w:r w:rsidRPr="00DE2DA2">
        <w:rPr>
          <w:rStyle w:val="Hyperlink"/>
        </w:rPr>
        <w:t>Markup</w:t>
      </w:r>
      <w:r>
        <w:rPr>
          <w:webHidden/>
        </w:rPr>
        <w:tab/>
      </w:r>
      <w:r>
        <w:rPr>
          <w:webHidden/>
        </w:rPr>
        <w:fldChar w:fldCharType="begin"/>
      </w:r>
      <w:r>
        <w:rPr>
          <w:webHidden/>
        </w:rPr>
        <w:instrText xml:space="preserve"> PAGEREF _Toc483994026 \h </w:instrText>
      </w:r>
      <w:r>
        <w:rPr>
          <w:webHidden/>
        </w:rPr>
      </w:r>
      <w:r>
        <w:rPr>
          <w:webHidden/>
        </w:rPr>
        <w:fldChar w:fldCharType="separate"/>
      </w:r>
      <w:ins w:id="46" w:author="Douglas Wood" w:date="2017-08-07T18:18:00Z">
        <w:r w:rsidR="00D00363">
          <w:rPr>
            <w:webHidden/>
          </w:rPr>
          <w:t>35</w:t>
        </w:r>
      </w:ins>
      <w:del w:id="47" w:author="Douglas Wood" w:date="2017-08-07T18:18:00Z">
        <w:r w:rsidR="007116B1" w:rsidDel="00D00363">
          <w:rPr>
            <w:webHidden/>
          </w:rPr>
          <w:delText>36</w:delText>
        </w:r>
      </w:del>
      <w:r>
        <w:rPr>
          <w:webHidden/>
        </w:rPr>
        <w:fldChar w:fldCharType="end"/>
      </w:r>
      <w:r w:rsidRPr="00DE2DA2">
        <w:rPr>
          <w:rStyle w:val="Hyperlink"/>
        </w:rPr>
        <w:fldChar w:fldCharType="end"/>
      </w:r>
    </w:p>
    <w:p w14:paraId="0F6550EC" w14:textId="22E27AE2" w:rsidR="00D900C6" w:rsidRDefault="00D900C6">
      <w:pPr>
        <w:pStyle w:val="TOC1"/>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"_Toc483994027"</w:instrText>
      </w:r>
      <w:r w:rsidRPr="00DE2DA2">
        <w:rPr>
          <w:rStyle w:val="Hyperlink"/>
        </w:rPr>
        <w:instrText xml:space="preserve"> </w:instrText>
      </w:r>
      <w:r w:rsidRPr="00DE2DA2">
        <w:rPr>
          <w:rStyle w:val="Hyperlink"/>
        </w:rPr>
        <w:fldChar w:fldCharType="separate"/>
      </w:r>
      <w:r w:rsidRPr="00DE2DA2">
        <w:rPr>
          <w:rStyle w:val="Hyperlink"/>
        </w:rPr>
        <w:t>4</w:t>
      </w:r>
      <w:r>
        <w:rPr>
          <w:rFonts w:asciiTheme="minorHAnsi" w:eastAsiaTheme="minorEastAsia" w:hAnsiTheme="minorHAnsi" w:cstheme="minorBidi"/>
          <w:szCs w:val="22"/>
        </w:rPr>
        <w:tab/>
      </w:r>
      <w:r w:rsidRPr="00DE2DA2">
        <w:rPr>
          <w:rStyle w:val="Hyperlink"/>
        </w:rPr>
        <w:t>Security</w:t>
      </w:r>
      <w:r>
        <w:rPr>
          <w:webHidden/>
        </w:rPr>
        <w:tab/>
      </w:r>
      <w:r>
        <w:rPr>
          <w:webHidden/>
        </w:rPr>
        <w:fldChar w:fldCharType="begin"/>
      </w:r>
      <w:r>
        <w:rPr>
          <w:webHidden/>
        </w:rPr>
        <w:instrText xml:space="preserve"> PAGEREF _Toc483994027 \h </w:instrText>
      </w:r>
      <w:r>
        <w:rPr>
          <w:webHidden/>
        </w:rPr>
      </w:r>
      <w:r>
        <w:rPr>
          <w:webHidden/>
        </w:rPr>
        <w:fldChar w:fldCharType="separate"/>
      </w:r>
      <w:ins w:id="48" w:author="Douglas Wood" w:date="2017-08-07T18:18:00Z">
        <w:r w:rsidR="00D00363">
          <w:rPr>
            <w:webHidden/>
          </w:rPr>
          <w:t>38</w:t>
        </w:r>
      </w:ins>
      <w:del w:id="49" w:author="Douglas Wood" w:date="2017-08-07T18:18:00Z">
        <w:r w:rsidR="007116B1" w:rsidDel="00D00363">
          <w:rPr>
            <w:webHidden/>
          </w:rPr>
          <w:delText>39</w:delText>
        </w:r>
      </w:del>
      <w:r>
        <w:rPr>
          <w:webHidden/>
        </w:rPr>
        <w:fldChar w:fldCharType="end"/>
      </w:r>
      <w:r w:rsidRPr="00DE2DA2">
        <w:rPr>
          <w:rStyle w:val="Hyperlink"/>
        </w:rPr>
        <w:fldChar w:fldCharType="end"/>
      </w:r>
    </w:p>
    <w:p w14:paraId="3CDE36B7" w14:textId="659107D7" w:rsidR="00D900C6" w:rsidRDefault="00D900C6">
      <w:pPr>
        <w:pStyle w:val="TOC1"/>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"_Toc483994028"</w:instrText>
      </w:r>
      <w:r w:rsidRPr="00DE2DA2">
        <w:rPr>
          <w:rStyle w:val="Hyperlink"/>
        </w:rPr>
        <w:instrText xml:space="preserve"> </w:instrText>
      </w:r>
      <w:r w:rsidRPr="00DE2DA2">
        <w:rPr>
          <w:rStyle w:val="Hyperlink"/>
        </w:rPr>
        <w:fldChar w:fldCharType="separate"/>
      </w:r>
      <w:r w:rsidRPr="00DE2DA2">
        <w:rPr>
          <w:rStyle w:val="Hyperlink"/>
        </w:rPr>
        <w:t>5</w:t>
      </w:r>
      <w:r>
        <w:rPr>
          <w:rFonts w:asciiTheme="minorHAnsi" w:eastAsiaTheme="minorEastAsia" w:hAnsiTheme="minorHAnsi" w:cstheme="minorBidi"/>
          <w:szCs w:val="22"/>
        </w:rPr>
        <w:tab/>
      </w:r>
      <w:r w:rsidRPr="00DE2DA2">
        <w:rPr>
          <w:rStyle w:val="Hyperlink"/>
        </w:rPr>
        <w:t>Trouble Shooting</w:t>
      </w:r>
      <w:r>
        <w:rPr>
          <w:webHidden/>
        </w:rPr>
        <w:tab/>
      </w:r>
      <w:r>
        <w:rPr>
          <w:webHidden/>
        </w:rPr>
        <w:fldChar w:fldCharType="begin"/>
      </w:r>
      <w:r>
        <w:rPr>
          <w:webHidden/>
        </w:rPr>
        <w:instrText xml:space="preserve"> PAGEREF _Toc483994028 \h </w:instrText>
      </w:r>
      <w:r>
        <w:rPr>
          <w:webHidden/>
        </w:rPr>
      </w:r>
      <w:r>
        <w:rPr>
          <w:webHidden/>
        </w:rPr>
        <w:fldChar w:fldCharType="separate"/>
      </w:r>
      <w:ins w:id="50" w:author="Douglas Wood" w:date="2017-08-07T18:18:00Z">
        <w:r w:rsidR="00D00363">
          <w:rPr>
            <w:webHidden/>
          </w:rPr>
          <w:t>39</w:t>
        </w:r>
      </w:ins>
      <w:del w:id="51" w:author="Douglas Wood" w:date="2017-08-07T18:18:00Z">
        <w:r w:rsidR="007116B1" w:rsidDel="00D00363">
          <w:rPr>
            <w:webHidden/>
          </w:rPr>
          <w:delText>40</w:delText>
        </w:r>
      </w:del>
      <w:r>
        <w:rPr>
          <w:webHidden/>
        </w:rPr>
        <w:fldChar w:fldCharType="end"/>
      </w:r>
      <w:r w:rsidRPr="00DE2DA2">
        <w:rPr>
          <w:rStyle w:val="Hyperlink"/>
        </w:rPr>
        <w:fldChar w:fldCharType="end"/>
      </w:r>
    </w:p>
    <w:p w14:paraId="33E5E12C" w14:textId="07E6B7D9"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"_Toc483994029"</w:instrText>
      </w:r>
      <w:r w:rsidRPr="00DE2DA2">
        <w:rPr>
          <w:rStyle w:val="Hyperlink"/>
        </w:rPr>
        <w:instrText xml:space="preserve"> </w:instrText>
      </w:r>
      <w:r w:rsidRPr="00DE2DA2">
        <w:rPr>
          <w:rStyle w:val="Hyperlink"/>
        </w:rPr>
        <w:fldChar w:fldCharType="separate"/>
      </w:r>
      <w:r w:rsidRPr="00DE2DA2">
        <w:rPr>
          <w:rStyle w:val="Hyperlink"/>
        </w:rPr>
        <w:t>5.1</w:t>
      </w:r>
      <w:r>
        <w:rPr>
          <w:rFonts w:asciiTheme="minorHAnsi" w:eastAsiaTheme="minorEastAsia" w:hAnsiTheme="minorHAnsi" w:cstheme="minorBidi"/>
          <w:szCs w:val="22"/>
        </w:rPr>
        <w:tab/>
      </w:r>
      <w:r w:rsidRPr="00DE2DA2">
        <w:rPr>
          <w:rStyle w:val="Hyperlink"/>
        </w:rPr>
        <w:t>Forge Viewer</w:t>
      </w:r>
      <w:r>
        <w:rPr>
          <w:webHidden/>
        </w:rPr>
        <w:tab/>
      </w:r>
      <w:r>
        <w:rPr>
          <w:webHidden/>
        </w:rPr>
        <w:fldChar w:fldCharType="begin"/>
      </w:r>
      <w:r>
        <w:rPr>
          <w:webHidden/>
        </w:rPr>
        <w:instrText xml:space="preserve"> PAGEREF _Toc483994029 \h </w:instrText>
      </w:r>
      <w:r>
        <w:rPr>
          <w:webHidden/>
        </w:rPr>
      </w:r>
      <w:r>
        <w:rPr>
          <w:webHidden/>
        </w:rPr>
        <w:fldChar w:fldCharType="separate"/>
      </w:r>
      <w:ins w:id="52" w:author="Douglas Wood" w:date="2017-08-07T18:18:00Z">
        <w:r w:rsidR="00D00363">
          <w:rPr>
            <w:webHidden/>
          </w:rPr>
          <w:t>39</w:t>
        </w:r>
      </w:ins>
      <w:del w:id="53" w:author="Douglas Wood" w:date="2017-08-07T18:18:00Z">
        <w:r w:rsidR="007116B1" w:rsidDel="00D00363">
          <w:rPr>
            <w:webHidden/>
          </w:rPr>
          <w:delText>40</w:delText>
        </w:r>
      </w:del>
      <w:r>
        <w:rPr>
          <w:webHidden/>
        </w:rPr>
        <w:fldChar w:fldCharType="end"/>
      </w:r>
      <w:r w:rsidRPr="00DE2DA2">
        <w:rPr>
          <w:rStyle w:val="Hyperlink"/>
        </w:rPr>
        <w:fldChar w:fldCharType="end"/>
      </w:r>
    </w:p>
    <w:p w14:paraId="14FC34E5" w14:textId="3927B329" w:rsidR="00D900C6" w:rsidRDefault="00D900C6">
      <w:pPr>
        <w:pStyle w:val="TOC1"/>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"_Toc483994030"</w:instrText>
      </w:r>
      <w:r w:rsidRPr="00DE2DA2">
        <w:rPr>
          <w:rStyle w:val="Hyperlink"/>
        </w:rPr>
        <w:instrText xml:space="preserve"> </w:instrText>
      </w:r>
      <w:r w:rsidRPr="00DE2DA2">
        <w:rPr>
          <w:rStyle w:val="Hyperlink"/>
        </w:rPr>
        <w:fldChar w:fldCharType="separate"/>
      </w:r>
      <w:r w:rsidRPr="00DE2DA2">
        <w:rPr>
          <w:rStyle w:val="Hyperlink"/>
        </w:rPr>
        <w:t>6</w:t>
      </w:r>
      <w:r>
        <w:rPr>
          <w:rFonts w:asciiTheme="minorHAnsi" w:eastAsiaTheme="minorEastAsia" w:hAnsiTheme="minorHAnsi" w:cstheme="minorBidi"/>
          <w:szCs w:val="22"/>
        </w:rPr>
        <w:tab/>
      </w:r>
      <w:r w:rsidRPr="00DE2DA2">
        <w:rPr>
          <w:rStyle w:val="Hyperlink"/>
        </w:rPr>
        <w:t>Appendix REST API support</w:t>
      </w:r>
      <w:r>
        <w:rPr>
          <w:webHidden/>
        </w:rPr>
        <w:tab/>
      </w:r>
      <w:r>
        <w:rPr>
          <w:webHidden/>
        </w:rPr>
        <w:fldChar w:fldCharType="begin"/>
      </w:r>
      <w:r>
        <w:rPr>
          <w:webHidden/>
        </w:rPr>
        <w:instrText xml:space="preserve"> PAGEREF _Toc483994030 \h </w:instrText>
      </w:r>
      <w:r>
        <w:rPr>
          <w:webHidden/>
        </w:rPr>
      </w:r>
      <w:r>
        <w:rPr>
          <w:webHidden/>
        </w:rPr>
        <w:fldChar w:fldCharType="separate"/>
      </w:r>
      <w:ins w:id="54" w:author="Douglas Wood" w:date="2017-08-07T18:18:00Z">
        <w:r w:rsidR="00D00363">
          <w:rPr>
            <w:webHidden/>
          </w:rPr>
          <w:t>39</w:t>
        </w:r>
      </w:ins>
      <w:del w:id="55" w:author="Douglas Wood" w:date="2017-08-07T18:18:00Z">
        <w:r w:rsidR="007116B1" w:rsidDel="00D00363">
          <w:rPr>
            <w:webHidden/>
          </w:rPr>
          <w:delText>40</w:delText>
        </w:r>
      </w:del>
      <w:r>
        <w:rPr>
          <w:webHidden/>
        </w:rPr>
        <w:fldChar w:fldCharType="end"/>
      </w:r>
      <w:r w:rsidRPr="00DE2DA2">
        <w:rPr>
          <w:rStyle w:val="Hyperlink"/>
        </w:rPr>
        <w:fldChar w:fldCharType="end"/>
      </w:r>
    </w:p>
    <w:p w14:paraId="2A85FBDA" w14:textId="4310EFA1"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"_Toc483994031"</w:instrText>
      </w:r>
      <w:r w:rsidRPr="00DE2DA2">
        <w:rPr>
          <w:rStyle w:val="Hyperlink"/>
        </w:rPr>
        <w:instrText xml:space="preserve"> </w:instrText>
      </w:r>
      <w:r w:rsidRPr="00DE2DA2">
        <w:rPr>
          <w:rStyle w:val="Hyperlink"/>
        </w:rPr>
        <w:fldChar w:fldCharType="separate"/>
      </w:r>
      <w:r w:rsidRPr="00DE2DA2">
        <w:rPr>
          <w:rStyle w:val="Hyperlink"/>
        </w:rPr>
        <w:t>6.1</w:t>
      </w:r>
      <w:r>
        <w:rPr>
          <w:rFonts w:asciiTheme="minorHAnsi" w:eastAsiaTheme="minorEastAsia" w:hAnsiTheme="minorHAnsi" w:cstheme="minorBidi"/>
          <w:szCs w:val="22"/>
        </w:rPr>
        <w:tab/>
      </w:r>
      <w:r w:rsidRPr="00DE2DA2">
        <w:rPr>
          <w:rStyle w:val="Hyperlink"/>
        </w:rPr>
        <w:t>Service Methods</w:t>
      </w:r>
      <w:r>
        <w:rPr>
          <w:webHidden/>
        </w:rPr>
        <w:tab/>
      </w:r>
      <w:r>
        <w:rPr>
          <w:webHidden/>
        </w:rPr>
        <w:fldChar w:fldCharType="begin"/>
      </w:r>
      <w:r>
        <w:rPr>
          <w:webHidden/>
        </w:rPr>
        <w:instrText xml:space="preserve"> PAGEREF _Toc483994031 \h </w:instrText>
      </w:r>
      <w:r>
        <w:rPr>
          <w:webHidden/>
        </w:rPr>
      </w:r>
      <w:r>
        <w:rPr>
          <w:webHidden/>
        </w:rPr>
        <w:fldChar w:fldCharType="separate"/>
      </w:r>
      <w:ins w:id="56" w:author="Douglas Wood" w:date="2017-08-07T18:18:00Z">
        <w:r w:rsidR="00D00363">
          <w:rPr>
            <w:webHidden/>
          </w:rPr>
          <w:t>39</w:t>
        </w:r>
      </w:ins>
      <w:del w:id="57" w:author="Douglas Wood" w:date="2017-08-07T18:18:00Z">
        <w:r w:rsidR="007116B1" w:rsidDel="00D00363">
          <w:rPr>
            <w:webHidden/>
          </w:rPr>
          <w:delText>40</w:delText>
        </w:r>
      </w:del>
      <w:r>
        <w:rPr>
          <w:webHidden/>
        </w:rPr>
        <w:fldChar w:fldCharType="end"/>
      </w:r>
      <w:r w:rsidRPr="00DE2DA2">
        <w:rPr>
          <w:rStyle w:val="Hyperlink"/>
        </w:rPr>
        <w:fldChar w:fldCharType="end"/>
      </w:r>
    </w:p>
    <w:p w14:paraId="711B98AF" w14:textId="7BC5D51E"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"_Toc483994032"</w:instrText>
      </w:r>
      <w:r w:rsidRPr="00DE2DA2">
        <w:rPr>
          <w:rStyle w:val="Hyperlink"/>
        </w:rPr>
        <w:instrText xml:space="preserve"> </w:instrText>
      </w:r>
      <w:r w:rsidRPr="00DE2DA2">
        <w:rPr>
          <w:rStyle w:val="Hyperlink"/>
        </w:rPr>
        <w:fldChar w:fldCharType="separate"/>
      </w:r>
      <w:r w:rsidRPr="00DE2DA2">
        <w:rPr>
          <w:rStyle w:val="Hyperlink"/>
        </w:rPr>
        <w:t>6.2</w:t>
      </w:r>
      <w:r>
        <w:rPr>
          <w:rFonts w:asciiTheme="minorHAnsi" w:eastAsiaTheme="minorEastAsia" w:hAnsiTheme="minorHAnsi" w:cstheme="minorBidi"/>
          <w:szCs w:val="22"/>
        </w:rPr>
        <w:tab/>
      </w:r>
      <w:r w:rsidRPr="00DE2DA2">
        <w:rPr>
          <w:rStyle w:val="Hyperlink"/>
        </w:rPr>
        <w:t>Object Structures</w:t>
      </w:r>
      <w:r>
        <w:rPr>
          <w:webHidden/>
        </w:rPr>
        <w:tab/>
      </w:r>
      <w:r>
        <w:rPr>
          <w:webHidden/>
        </w:rPr>
        <w:fldChar w:fldCharType="begin"/>
      </w:r>
      <w:r>
        <w:rPr>
          <w:webHidden/>
        </w:rPr>
        <w:instrText xml:space="preserve"> PAGEREF _Toc483994032 \h </w:instrText>
      </w:r>
      <w:r>
        <w:rPr>
          <w:webHidden/>
        </w:rPr>
      </w:r>
      <w:r>
        <w:rPr>
          <w:webHidden/>
        </w:rPr>
        <w:fldChar w:fldCharType="separate"/>
      </w:r>
      <w:ins w:id="58" w:author="Douglas Wood" w:date="2017-08-07T18:18:00Z">
        <w:r w:rsidR="00D00363">
          <w:rPr>
            <w:webHidden/>
          </w:rPr>
          <w:t>40</w:t>
        </w:r>
      </w:ins>
      <w:del w:id="59" w:author="Douglas Wood" w:date="2017-08-07T18:18:00Z">
        <w:r w:rsidR="007116B1" w:rsidDel="00D00363">
          <w:rPr>
            <w:webHidden/>
          </w:rPr>
          <w:delText>41</w:delText>
        </w:r>
      </w:del>
      <w:r>
        <w:rPr>
          <w:webHidden/>
        </w:rPr>
        <w:fldChar w:fldCharType="end"/>
      </w:r>
      <w:r w:rsidRPr="00DE2DA2">
        <w:rPr>
          <w:rStyle w:val="Hyperlink"/>
        </w:rPr>
        <w:fldChar w:fldCharType="end"/>
      </w:r>
    </w:p>
    <w:p w14:paraId="4ABD5E25" w14:textId="6F8DD3BC" w:rsidR="00D900C6" w:rsidRDefault="00D900C6">
      <w:pPr>
        <w:pStyle w:val="TOC1"/>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"_Toc483994033"</w:instrText>
      </w:r>
      <w:r w:rsidRPr="00DE2DA2">
        <w:rPr>
          <w:rStyle w:val="Hyperlink"/>
        </w:rPr>
        <w:instrText xml:space="preserve"> </w:instrText>
      </w:r>
      <w:r w:rsidRPr="00DE2DA2">
        <w:rPr>
          <w:rStyle w:val="Hyperlink"/>
        </w:rPr>
        <w:fldChar w:fldCharType="separate"/>
      </w:r>
      <w:r w:rsidRPr="00DE2DA2">
        <w:rPr>
          <w:rStyle w:val="Hyperlink"/>
        </w:rPr>
        <w:t>7</w:t>
      </w:r>
      <w:r>
        <w:rPr>
          <w:rFonts w:asciiTheme="minorHAnsi" w:eastAsiaTheme="minorEastAsia" w:hAnsiTheme="minorHAnsi" w:cstheme="minorBidi"/>
          <w:szCs w:val="22"/>
        </w:rPr>
        <w:tab/>
      </w:r>
      <w:r w:rsidRPr="00DE2DA2">
        <w:rPr>
          <w:rStyle w:val="Hyperlink"/>
        </w:rPr>
        <w:t>Appendix – Summary of Database updates</w:t>
      </w:r>
      <w:r>
        <w:rPr>
          <w:webHidden/>
        </w:rPr>
        <w:tab/>
      </w:r>
      <w:r>
        <w:rPr>
          <w:webHidden/>
        </w:rPr>
        <w:fldChar w:fldCharType="begin"/>
      </w:r>
      <w:r>
        <w:rPr>
          <w:webHidden/>
        </w:rPr>
        <w:instrText xml:space="preserve"> PAGEREF _Toc483994033 \h </w:instrText>
      </w:r>
      <w:r>
        <w:rPr>
          <w:webHidden/>
        </w:rPr>
      </w:r>
      <w:r>
        <w:rPr>
          <w:webHidden/>
        </w:rPr>
        <w:fldChar w:fldCharType="separate"/>
      </w:r>
      <w:ins w:id="60" w:author="Douglas Wood" w:date="2017-08-07T18:18:00Z">
        <w:r w:rsidR="00D00363">
          <w:rPr>
            <w:webHidden/>
          </w:rPr>
          <w:t>41</w:t>
        </w:r>
      </w:ins>
      <w:del w:id="61" w:author="Douglas Wood" w:date="2017-08-07T18:18:00Z">
        <w:r w:rsidR="007116B1" w:rsidDel="00D00363">
          <w:rPr>
            <w:webHidden/>
          </w:rPr>
          <w:delText>42</w:delText>
        </w:r>
      </w:del>
      <w:r>
        <w:rPr>
          <w:webHidden/>
        </w:rPr>
        <w:fldChar w:fldCharType="end"/>
      </w:r>
      <w:r w:rsidRPr="00DE2DA2">
        <w:rPr>
          <w:rStyle w:val="Hyperlink"/>
        </w:rPr>
        <w:fldChar w:fldCharType="end"/>
      </w:r>
    </w:p>
    <w:p w14:paraId="5DD192EC" w14:textId="2F00CC9B"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"_Toc483994034"</w:instrText>
      </w:r>
      <w:r w:rsidRPr="00DE2DA2">
        <w:rPr>
          <w:rStyle w:val="Hyperlink"/>
        </w:rPr>
        <w:instrText xml:space="preserve"> </w:instrText>
      </w:r>
      <w:r w:rsidRPr="00DE2DA2">
        <w:rPr>
          <w:rStyle w:val="Hyperlink"/>
        </w:rPr>
        <w:fldChar w:fldCharType="separate"/>
      </w:r>
      <w:r w:rsidRPr="00DE2DA2">
        <w:rPr>
          <w:rStyle w:val="Hyperlink"/>
        </w:rPr>
        <w:t>7.1</w:t>
      </w:r>
      <w:r>
        <w:rPr>
          <w:rFonts w:asciiTheme="minorHAnsi" w:eastAsiaTheme="minorEastAsia" w:hAnsiTheme="minorHAnsi" w:cstheme="minorBidi"/>
          <w:szCs w:val="22"/>
        </w:rPr>
        <w:tab/>
      </w:r>
      <w:r w:rsidRPr="00DE2DA2">
        <w:rPr>
          <w:rStyle w:val="Hyperlink"/>
        </w:rPr>
        <w:t>Tables Created:</w:t>
      </w:r>
      <w:r>
        <w:rPr>
          <w:webHidden/>
        </w:rPr>
        <w:tab/>
      </w:r>
      <w:r>
        <w:rPr>
          <w:webHidden/>
        </w:rPr>
        <w:fldChar w:fldCharType="begin"/>
      </w:r>
      <w:r>
        <w:rPr>
          <w:webHidden/>
        </w:rPr>
        <w:instrText xml:space="preserve"> PAGEREF _Toc483994034 \h </w:instrText>
      </w:r>
      <w:r>
        <w:rPr>
          <w:webHidden/>
        </w:rPr>
      </w:r>
      <w:r>
        <w:rPr>
          <w:webHidden/>
        </w:rPr>
        <w:fldChar w:fldCharType="separate"/>
      </w:r>
      <w:ins w:id="62" w:author="Douglas Wood" w:date="2017-08-07T18:18:00Z">
        <w:r w:rsidR="00D00363">
          <w:rPr>
            <w:webHidden/>
          </w:rPr>
          <w:t>41</w:t>
        </w:r>
      </w:ins>
      <w:del w:id="63" w:author="Douglas Wood" w:date="2017-08-07T18:18:00Z">
        <w:r w:rsidR="007116B1" w:rsidDel="00D00363">
          <w:rPr>
            <w:webHidden/>
          </w:rPr>
          <w:delText>42</w:delText>
        </w:r>
      </w:del>
      <w:r>
        <w:rPr>
          <w:webHidden/>
        </w:rPr>
        <w:fldChar w:fldCharType="end"/>
      </w:r>
      <w:r w:rsidRPr="00DE2DA2">
        <w:rPr>
          <w:rStyle w:val="Hyperlink"/>
        </w:rPr>
        <w:fldChar w:fldCharType="end"/>
      </w:r>
    </w:p>
    <w:p w14:paraId="4BFE4DA3" w14:textId="4CB63325" w:rsidR="00D900C6" w:rsidRDefault="00D900C6">
      <w:pPr>
        <w:pStyle w:val="TOC2"/>
        <w:rPr>
          <w:rFonts w:asciiTheme="minorHAnsi" w:eastAsiaTheme="minorEastAsia" w:hAnsiTheme="minorHAnsi" w:cstheme="minorBidi"/>
          <w:szCs w:val="22"/>
        </w:rPr>
      </w:pPr>
      <w:r w:rsidRPr="00DE2DA2">
        <w:rPr>
          <w:rStyle w:val="Hyperlink"/>
        </w:rPr>
        <w:fldChar w:fldCharType="begin"/>
      </w:r>
      <w:r w:rsidRPr="00DE2DA2">
        <w:rPr>
          <w:rStyle w:val="Hyperlink"/>
        </w:rPr>
        <w:instrText xml:space="preserve"> </w:instrText>
      </w:r>
      <w:r>
        <w:instrText>HYPERLINK \l "_Toc483994035"</w:instrText>
      </w:r>
      <w:r w:rsidRPr="00DE2DA2">
        <w:rPr>
          <w:rStyle w:val="Hyperlink"/>
        </w:rPr>
        <w:instrText xml:space="preserve"> </w:instrText>
      </w:r>
      <w:r w:rsidRPr="00DE2DA2">
        <w:rPr>
          <w:rStyle w:val="Hyperlink"/>
        </w:rPr>
        <w:fldChar w:fldCharType="separate"/>
      </w:r>
      <w:r w:rsidRPr="00DE2DA2">
        <w:rPr>
          <w:rStyle w:val="Hyperlink"/>
        </w:rPr>
        <w:t>7.2</w:t>
      </w:r>
      <w:r>
        <w:rPr>
          <w:rFonts w:asciiTheme="minorHAnsi" w:eastAsiaTheme="minorEastAsia" w:hAnsiTheme="minorHAnsi" w:cstheme="minorBidi"/>
          <w:szCs w:val="22"/>
        </w:rPr>
        <w:tab/>
      </w:r>
      <w:r w:rsidRPr="00DE2DA2">
        <w:rPr>
          <w:rStyle w:val="Hyperlink"/>
        </w:rPr>
        <w:t>Synonym Domains Added</w:t>
      </w:r>
      <w:r>
        <w:rPr>
          <w:webHidden/>
        </w:rPr>
        <w:tab/>
      </w:r>
      <w:r>
        <w:rPr>
          <w:webHidden/>
        </w:rPr>
        <w:fldChar w:fldCharType="begin"/>
      </w:r>
      <w:r>
        <w:rPr>
          <w:webHidden/>
        </w:rPr>
        <w:instrText xml:space="preserve"> PAGEREF _Toc483994035 \h </w:instrText>
      </w:r>
      <w:r>
        <w:rPr>
          <w:webHidden/>
        </w:rPr>
      </w:r>
      <w:r>
        <w:rPr>
          <w:webHidden/>
        </w:rPr>
        <w:fldChar w:fldCharType="separate"/>
      </w:r>
      <w:ins w:id="64" w:author="Douglas Wood" w:date="2017-08-07T18:18:00Z">
        <w:r w:rsidR="00D00363">
          <w:rPr>
            <w:webHidden/>
          </w:rPr>
          <w:t>41</w:t>
        </w:r>
      </w:ins>
      <w:del w:id="65" w:author="Douglas Wood" w:date="2017-08-07T18:18:00Z">
        <w:r w:rsidR="007116B1" w:rsidDel="00D00363">
          <w:rPr>
            <w:webHidden/>
          </w:rPr>
          <w:delText>42</w:delText>
        </w:r>
      </w:del>
      <w:r>
        <w:rPr>
          <w:webHidden/>
        </w:rPr>
        <w:fldChar w:fldCharType="end"/>
      </w:r>
      <w:r w:rsidRPr="00DE2DA2">
        <w:rPr>
          <w:rStyle w:val="Hyperlink"/>
        </w:rPr>
        <w:fldChar w:fldCharType="end"/>
      </w:r>
    </w:p>
    <w:p w14:paraId="3A85F817" w14:textId="77777777" w:rsidR="001A2649" w:rsidRDefault="001A2649">
      <w:pPr>
        <w:pStyle w:val="TOC3"/>
      </w:pPr>
      <w:r w:rsidRPr="00447662">
        <w:rPr>
          <w:sz w:val="22"/>
        </w:rPr>
        <w:fldChar w:fldCharType="end"/>
      </w:r>
    </w:p>
    <w:p w14:paraId="408B6492" w14:textId="77777777" w:rsidR="001A2649" w:rsidRDefault="001A2649" w:rsidP="00BE4F0C">
      <w:pPr>
        <w:pStyle w:val="TOC1"/>
        <w:sectPr w:rsidR="001A2649" w:rsidSect="00B33E20">
          <w:type w:val="continuous"/>
          <w:pgSz w:w="12240" w:h="15840" w:code="1"/>
          <w:pgMar w:top="1440" w:right="1728" w:bottom="1440" w:left="1728" w:header="720" w:footer="720" w:gutter="0"/>
          <w:pgNumType w:fmt="lowerRoman"/>
          <w:cols w:space="720"/>
          <w:titlePg/>
        </w:sectPr>
      </w:pPr>
    </w:p>
    <w:p w14:paraId="3E9E0331" w14:textId="77777777" w:rsidR="001A2649" w:rsidRDefault="001A2649">
      <w:pPr>
        <w:pStyle w:val="ListofFigures"/>
      </w:pPr>
      <w:bookmarkStart w:id="66" w:name="_Toc317518803"/>
      <w:bookmarkStart w:id="67" w:name="_Toc483993992"/>
      <w:r>
        <w:t>List of Figures</w:t>
      </w:r>
      <w:bookmarkEnd w:id="66"/>
      <w:bookmarkEnd w:id="67"/>
    </w:p>
    <w:p w14:paraId="5484FF67" w14:textId="4130DF73" w:rsidR="00D900C6" w:rsidRDefault="001A2649">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483994036" w:history="1">
        <w:r w:rsidR="00D900C6" w:rsidRPr="009A4DEC">
          <w:rPr>
            <w:rStyle w:val="Hyperlink"/>
          </w:rPr>
          <w:t>Figure 1 – Model viewer embedded into the Maximo Locations application</w:t>
        </w:r>
        <w:r w:rsidR="00D900C6">
          <w:rPr>
            <w:webHidden/>
          </w:rPr>
          <w:tab/>
        </w:r>
        <w:r w:rsidR="00D900C6">
          <w:rPr>
            <w:webHidden/>
          </w:rPr>
          <w:fldChar w:fldCharType="begin"/>
        </w:r>
        <w:r w:rsidR="00D900C6">
          <w:rPr>
            <w:webHidden/>
          </w:rPr>
          <w:instrText xml:space="preserve"> PAGEREF _Toc483994036 \h </w:instrText>
        </w:r>
        <w:r w:rsidR="00D900C6">
          <w:rPr>
            <w:webHidden/>
          </w:rPr>
        </w:r>
        <w:r w:rsidR="00D900C6">
          <w:rPr>
            <w:webHidden/>
          </w:rPr>
          <w:fldChar w:fldCharType="separate"/>
        </w:r>
        <w:r w:rsidR="00D00363">
          <w:rPr>
            <w:webHidden/>
          </w:rPr>
          <w:t>5</w:t>
        </w:r>
        <w:r w:rsidR="00D900C6">
          <w:rPr>
            <w:webHidden/>
          </w:rPr>
          <w:fldChar w:fldCharType="end"/>
        </w:r>
      </w:hyperlink>
    </w:p>
    <w:p w14:paraId="0D46F900" w14:textId="0E245A40" w:rsidR="00D900C6" w:rsidRDefault="00D900C6">
      <w:pPr>
        <w:pStyle w:val="TableofFigures"/>
        <w:rPr>
          <w:rFonts w:asciiTheme="minorHAnsi" w:eastAsiaTheme="minorEastAsia" w:hAnsiTheme="minorHAnsi" w:cstheme="minorBidi"/>
          <w:sz w:val="22"/>
          <w:szCs w:val="22"/>
        </w:rPr>
      </w:pPr>
      <w:hyperlink w:anchor="_Toc483994037" w:history="1">
        <w:r w:rsidRPr="009A4DEC">
          <w:rPr>
            <w:rStyle w:val="Hyperlink"/>
          </w:rPr>
          <w:t>Figure 2 - The Model viewer for work order dispatch</w:t>
        </w:r>
        <w:r>
          <w:rPr>
            <w:webHidden/>
          </w:rPr>
          <w:tab/>
        </w:r>
        <w:r>
          <w:rPr>
            <w:webHidden/>
          </w:rPr>
          <w:fldChar w:fldCharType="begin"/>
        </w:r>
        <w:r>
          <w:rPr>
            <w:webHidden/>
          </w:rPr>
          <w:instrText xml:space="preserve"> PAGEREF _Toc483994037 \h </w:instrText>
        </w:r>
        <w:r>
          <w:rPr>
            <w:webHidden/>
          </w:rPr>
        </w:r>
        <w:r>
          <w:rPr>
            <w:webHidden/>
          </w:rPr>
          <w:fldChar w:fldCharType="separate"/>
        </w:r>
        <w:r w:rsidR="00D00363">
          <w:rPr>
            <w:webHidden/>
          </w:rPr>
          <w:t>6</w:t>
        </w:r>
        <w:r>
          <w:rPr>
            <w:webHidden/>
          </w:rPr>
          <w:fldChar w:fldCharType="end"/>
        </w:r>
      </w:hyperlink>
    </w:p>
    <w:p w14:paraId="76CB1BA9" w14:textId="23A704AC" w:rsidR="00D900C6" w:rsidRDefault="00D900C6">
      <w:pPr>
        <w:pStyle w:val="TableofFigures"/>
        <w:rPr>
          <w:rFonts w:asciiTheme="minorHAnsi" w:eastAsiaTheme="minorEastAsia" w:hAnsiTheme="minorHAnsi" w:cstheme="minorBidi"/>
          <w:sz w:val="22"/>
          <w:szCs w:val="22"/>
        </w:rPr>
      </w:pPr>
      <w:r w:rsidRPr="009A4DEC">
        <w:rPr>
          <w:rStyle w:val="Hyperlink"/>
        </w:rPr>
        <w:fldChar w:fldCharType="begin"/>
      </w:r>
      <w:r w:rsidRPr="009A4DEC">
        <w:rPr>
          <w:rStyle w:val="Hyperlink"/>
        </w:rPr>
        <w:instrText xml:space="preserve"> </w:instrText>
      </w:r>
      <w:r>
        <w:instrText>HYPERLINK \l "_Toc483994038"</w:instrText>
      </w:r>
      <w:r w:rsidRPr="009A4DEC">
        <w:rPr>
          <w:rStyle w:val="Hyperlink"/>
        </w:rPr>
        <w:instrText xml:space="preserve"> </w:instrText>
      </w:r>
      <w:r w:rsidRPr="009A4DEC">
        <w:rPr>
          <w:rStyle w:val="Hyperlink"/>
        </w:rPr>
        <w:fldChar w:fldCharType="separate"/>
      </w:r>
      <w:r w:rsidRPr="009A4DEC">
        <w:rPr>
          <w:rStyle w:val="Hyperlink"/>
        </w:rPr>
        <w:t>Figure 3 - Model files and locations</w:t>
      </w:r>
      <w:r>
        <w:rPr>
          <w:webHidden/>
        </w:rPr>
        <w:tab/>
      </w:r>
      <w:r>
        <w:rPr>
          <w:webHidden/>
        </w:rPr>
        <w:fldChar w:fldCharType="begin"/>
      </w:r>
      <w:r>
        <w:rPr>
          <w:webHidden/>
        </w:rPr>
        <w:instrText xml:space="preserve"> PAGEREF _Toc483994038 \h </w:instrText>
      </w:r>
      <w:r>
        <w:rPr>
          <w:webHidden/>
        </w:rPr>
      </w:r>
      <w:r>
        <w:rPr>
          <w:webHidden/>
        </w:rPr>
        <w:fldChar w:fldCharType="separate"/>
      </w:r>
      <w:ins w:id="68" w:author="Douglas Wood" w:date="2017-08-07T18:18:00Z">
        <w:r w:rsidR="00D00363">
          <w:rPr>
            <w:webHidden/>
          </w:rPr>
          <w:t>22</w:t>
        </w:r>
      </w:ins>
      <w:del w:id="69" w:author="Douglas Wood" w:date="2017-08-07T18:18:00Z">
        <w:r w:rsidR="007116B1" w:rsidDel="00D00363">
          <w:rPr>
            <w:webHidden/>
          </w:rPr>
          <w:delText>23</w:delText>
        </w:r>
      </w:del>
      <w:r>
        <w:rPr>
          <w:webHidden/>
        </w:rPr>
        <w:fldChar w:fldCharType="end"/>
      </w:r>
      <w:r w:rsidRPr="009A4DEC">
        <w:rPr>
          <w:rStyle w:val="Hyperlink"/>
        </w:rPr>
        <w:fldChar w:fldCharType="end"/>
      </w:r>
    </w:p>
    <w:p w14:paraId="68F1181B" w14:textId="596AEF88" w:rsidR="00D900C6" w:rsidRDefault="00D900C6">
      <w:pPr>
        <w:pStyle w:val="TableofFigures"/>
        <w:rPr>
          <w:rFonts w:asciiTheme="minorHAnsi" w:eastAsiaTheme="minorEastAsia" w:hAnsiTheme="minorHAnsi" w:cstheme="minorBidi"/>
          <w:sz w:val="22"/>
          <w:szCs w:val="22"/>
        </w:rPr>
      </w:pPr>
      <w:r w:rsidRPr="009A4DEC">
        <w:rPr>
          <w:rStyle w:val="Hyperlink"/>
        </w:rPr>
        <w:fldChar w:fldCharType="begin"/>
      </w:r>
      <w:r w:rsidRPr="009A4DEC">
        <w:rPr>
          <w:rStyle w:val="Hyperlink"/>
        </w:rPr>
        <w:instrText xml:space="preserve"> </w:instrText>
      </w:r>
      <w:r>
        <w:instrText>HYPERLINK \l "_Toc483994039"</w:instrText>
      </w:r>
      <w:r w:rsidRPr="009A4DEC">
        <w:rPr>
          <w:rStyle w:val="Hyperlink"/>
        </w:rPr>
        <w:instrText xml:space="preserve"> </w:instrText>
      </w:r>
      <w:r w:rsidRPr="009A4DEC">
        <w:rPr>
          <w:rStyle w:val="Hyperlink"/>
        </w:rPr>
        <w:fldChar w:fldCharType="separate"/>
      </w:r>
      <w:r w:rsidRPr="009A4DEC">
        <w:rPr>
          <w:rStyle w:val="Hyperlink"/>
        </w:rPr>
        <w:t>Figure 4 - Edit Systems Dialog</w:t>
      </w:r>
      <w:r>
        <w:rPr>
          <w:webHidden/>
        </w:rPr>
        <w:tab/>
      </w:r>
      <w:r>
        <w:rPr>
          <w:webHidden/>
        </w:rPr>
        <w:fldChar w:fldCharType="begin"/>
      </w:r>
      <w:r>
        <w:rPr>
          <w:webHidden/>
        </w:rPr>
        <w:instrText xml:space="preserve"> PAGEREF _Toc483994039 \h </w:instrText>
      </w:r>
      <w:r>
        <w:rPr>
          <w:webHidden/>
        </w:rPr>
      </w:r>
      <w:r>
        <w:rPr>
          <w:webHidden/>
        </w:rPr>
        <w:fldChar w:fldCharType="separate"/>
      </w:r>
      <w:ins w:id="70" w:author="Douglas Wood" w:date="2017-08-07T18:18:00Z">
        <w:r w:rsidR="00D00363">
          <w:rPr>
            <w:webHidden/>
          </w:rPr>
          <w:t>26</w:t>
        </w:r>
      </w:ins>
      <w:del w:id="71" w:author="Douglas Wood" w:date="2017-08-07T18:18:00Z">
        <w:r w:rsidR="007116B1" w:rsidDel="00D00363">
          <w:rPr>
            <w:webHidden/>
          </w:rPr>
          <w:delText>27</w:delText>
        </w:r>
      </w:del>
      <w:r>
        <w:rPr>
          <w:webHidden/>
        </w:rPr>
        <w:fldChar w:fldCharType="end"/>
      </w:r>
      <w:r w:rsidRPr="009A4DEC">
        <w:rPr>
          <w:rStyle w:val="Hyperlink"/>
        </w:rPr>
        <w:fldChar w:fldCharType="end"/>
      </w:r>
    </w:p>
    <w:p w14:paraId="083A31E8" w14:textId="77777777" w:rsidR="001A2649" w:rsidRDefault="001A2649">
      <w:pPr>
        <w:pStyle w:val="TableofFigures"/>
      </w:pPr>
      <w:r>
        <w:fldChar w:fldCharType="end"/>
      </w:r>
    </w:p>
    <w:p w14:paraId="3B993420" w14:textId="77777777" w:rsidR="001A2649" w:rsidRDefault="001A2649">
      <w:pPr>
        <w:pStyle w:val="BodyText"/>
      </w:pPr>
    </w:p>
    <w:p w14:paraId="7F7174DB" w14:textId="77777777" w:rsidR="001A2649" w:rsidRDefault="001A2649">
      <w:pPr>
        <w:pStyle w:val="BodyText"/>
        <w:sectPr w:rsidR="001A2649" w:rsidSect="00B33E20">
          <w:pgSz w:w="12240" w:h="15840" w:code="1"/>
          <w:pgMar w:top="1440" w:right="1728" w:bottom="1440" w:left="1728" w:header="720" w:footer="720" w:gutter="0"/>
          <w:pgNumType w:fmt="lowerRoman"/>
          <w:cols w:space="720"/>
        </w:sectPr>
      </w:pPr>
    </w:p>
    <w:p w14:paraId="3E9CEF78" w14:textId="77777777" w:rsidR="001A2649" w:rsidRDefault="001A2649" w:rsidP="005C7CE1">
      <w:pPr>
        <w:pStyle w:val="BodyText"/>
        <w:ind w:left="0"/>
        <w:rPr>
          <w:b/>
          <w:sz w:val="40"/>
          <w:szCs w:val="40"/>
        </w:rPr>
      </w:pPr>
      <w:r w:rsidRPr="005C7CE1">
        <w:rPr>
          <w:b/>
          <w:sz w:val="40"/>
          <w:szCs w:val="40"/>
        </w:rPr>
        <w:t>Executive Summary</w:t>
      </w:r>
    </w:p>
    <w:p w14:paraId="259B9674" w14:textId="7BFBD591" w:rsidR="00796D42" w:rsidRDefault="001A2649" w:rsidP="005C7CE1">
      <w:pPr>
        <w:pStyle w:val="BodyText"/>
        <w:ind w:left="0"/>
        <w:rPr>
          <w:szCs w:val="20"/>
        </w:rPr>
      </w:pPr>
      <w:bookmarkStart w:id="72" w:name="OLE_LINK1"/>
      <w:bookmarkStart w:id="73" w:name="OLE_LINK2"/>
      <w:r w:rsidRPr="005C7CE1">
        <w:rPr>
          <w:szCs w:val="20"/>
        </w:rPr>
        <w:t>The Ma</w:t>
      </w:r>
      <w:r>
        <w:rPr>
          <w:szCs w:val="20"/>
        </w:rPr>
        <w:t>ximo®</w:t>
      </w:r>
      <w:r w:rsidRPr="005C7CE1">
        <w:rPr>
          <w:szCs w:val="20"/>
        </w:rPr>
        <w:t xml:space="preserve"> Extension</w:t>
      </w:r>
      <w:r>
        <w:rPr>
          <w:szCs w:val="20"/>
        </w:rPr>
        <w:t>s</w:t>
      </w:r>
      <w:r w:rsidRPr="005C7CE1">
        <w:rPr>
          <w:szCs w:val="20"/>
        </w:rPr>
        <w:t xml:space="preserve"> for Building Information Models (BIM) </w:t>
      </w:r>
      <w:r w:rsidR="009D459B">
        <w:rPr>
          <w:szCs w:val="20"/>
        </w:rPr>
        <w:t xml:space="preserve">- </w:t>
      </w:r>
      <w:r w:rsidR="00192214">
        <w:rPr>
          <w:szCs w:val="20"/>
        </w:rPr>
        <w:t xml:space="preserve">Autodesk Forge Viewer Plug-in </w:t>
      </w:r>
      <w:r w:rsidRPr="005C7CE1">
        <w:rPr>
          <w:szCs w:val="20"/>
        </w:rPr>
        <w:t>provide</w:t>
      </w:r>
      <w:r>
        <w:rPr>
          <w:szCs w:val="20"/>
        </w:rPr>
        <w:t>s</w:t>
      </w:r>
      <w:r w:rsidRPr="005C7CE1">
        <w:rPr>
          <w:szCs w:val="20"/>
        </w:rPr>
        <w:t xml:space="preserve"> support </w:t>
      </w:r>
      <w:r w:rsidR="00192214">
        <w:rPr>
          <w:szCs w:val="20"/>
        </w:rPr>
        <w:t xml:space="preserve">for utilizing the Autodesk Forge </w:t>
      </w:r>
      <w:r w:rsidR="004A6F1D">
        <w:rPr>
          <w:szCs w:val="20"/>
        </w:rPr>
        <w:t>V</w:t>
      </w:r>
      <w:r w:rsidR="00192214">
        <w:rPr>
          <w:szCs w:val="20"/>
        </w:rPr>
        <w:t>iewer in Maximo</w:t>
      </w:r>
      <w:r>
        <w:rPr>
          <w:szCs w:val="20"/>
        </w:rPr>
        <w:t>.</w:t>
      </w:r>
      <w:r w:rsidR="00192214">
        <w:rPr>
          <w:szCs w:val="20"/>
        </w:rPr>
        <w:t xml:space="preserve"> </w:t>
      </w:r>
      <w:r w:rsidR="00CD37C7">
        <w:rPr>
          <w:szCs w:val="20"/>
        </w:rPr>
        <w:t xml:space="preserve">It is most easily </w:t>
      </w:r>
      <w:r w:rsidR="00796D42">
        <w:rPr>
          <w:szCs w:val="20"/>
        </w:rPr>
        <w:t>utiliz</w:t>
      </w:r>
      <w:r w:rsidR="009D459B">
        <w:rPr>
          <w:szCs w:val="20"/>
        </w:rPr>
        <w:t>ed</w:t>
      </w:r>
      <w:r w:rsidR="00CD37C7">
        <w:rPr>
          <w:szCs w:val="20"/>
        </w:rPr>
        <w:t xml:space="preserve"> in conjunction with COBie data </w:t>
      </w:r>
      <w:r w:rsidR="009D459B">
        <w:rPr>
          <w:szCs w:val="20"/>
        </w:rPr>
        <w:t xml:space="preserve">that is </w:t>
      </w:r>
      <w:r w:rsidR="00CD37C7">
        <w:rPr>
          <w:szCs w:val="20"/>
        </w:rPr>
        <w:t xml:space="preserve">imported </w:t>
      </w:r>
      <w:r w:rsidR="009D459B">
        <w:rPr>
          <w:szCs w:val="20"/>
        </w:rPr>
        <w:t xml:space="preserve">in </w:t>
      </w:r>
      <w:r w:rsidR="00CD37C7">
        <w:rPr>
          <w:szCs w:val="20"/>
        </w:rPr>
        <w:t xml:space="preserve">the BIM Projects </w:t>
      </w:r>
      <w:r w:rsidR="00796D42">
        <w:rPr>
          <w:szCs w:val="20"/>
        </w:rPr>
        <w:t xml:space="preserve">application.  </w:t>
      </w:r>
    </w:p>
    <w:p w14:paraId="6E2903B0" w14:textId="77777777" w:rsidR="004A5BFB" w:rsidRDefault="004A5BFB" w:rsidP="00F91D00">
      <w:pPr>
        <w:pStyle w:val="BodyText"/>
        <w:ind w:left="0"/>
        <w:rPr>
          <w:szCs w:val="20"/>
        </w:rPr>
      </w:pPr>
    </w:p>
    <w:bookmarkEnd w:id="72"/>
    <w:bookmarkEnd w:id="73"/>
    <w:p w14:paraId="46FC73CF" w14:textId="77777777" w:rsidR="00F91D00" w:rsidRDefault="00F91D00" w:rsidP="00F91D00">
      <w:pPr>
        <w:pStyle w:val="BodyText"/>
        <w:ind w:left="0"/>
      </w:pPr>
      <w:r>
        <w:t>The Forge Viewer integration provides visualization of Building Information Model (BIM) data in the context of the Maximo Assets, Locations, and Work Order Tracking applications.  In this context, it provides the following features:</w:t>
      </w:r>
    </w:p>
    <w:p w14:paraId="5DF39CBF" w14:textId="77777777" w:rsidR="00F91D00" w:rsidRPr="00F91D00" w:rsidRDefault="00F91D00" w:rsidP="00F91D00">
      <w:pPr>
        <w:pStyle w:val="BodyText"/>
        <w:ind w:left="0"/>
        <w:rPr>
          <w:b/>
          <w:sz w:val="22"/>
          <w:szCs w:val="22"/>
        </w:rPr>
      </w:pPr>
      <w:r w:rsidRPr="00F91D00">
        <w:rPr>
          <w:b/>
          <w:sz w:val="22"/>
          <w:szCs w:val="22"/>
        </w:rPr>
        <w:t>Forge Service Administration</w:t>
      </w:r>
    </w:p>
    <w:p w14:paraId="65D12F57" w14:textId="77777777" w:rsidR="00F91D00" w:rsidRDefault="00F91D00" w:rsidP="00F91D00">
      <w:pPr>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ing the Autodesk Forge service as used by Maximo</w:t>
      </w:r>
      <w:r>
        <w:rPr>
          <w:rFonts w:ascii="Arial" w:hAnsi="Arial" w:cs="Arial"/>
          <w:sz w:val="20"/>
          <w:szCs w:val="20"/>
        </w:rPr>
        <w:t xml:space="preserve"> including:</w:t>
      </w:r>
    </w:p>
    <w:p w14:paraId="25120249"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Managing storage containers (Autodesk Forge Buckets)</w:t>
      </w:r>
    </w:p>
    <w:p w14:paraId="3EEE70A7"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Uploading models to the Autodesk Forge service</w:t>
      </w:r>
    </w:p>
    <w:p w14:paraId="5C64911B"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Linking multi-part models</w:t>
      </w:r>
    </w:p>
    <w:p w14:paraId="191F9BDE"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Translating models into viewable formats</w:t>
      </w:r>
    </w:p>
    <w:p w14:paraId="6CAB4C11" w14:textId="77777777" w:rsidR="00F91D00" w:rsidRPr="00192214" w:rsidRDefault="00F91D00" w:rsidP="00F91D00">
      <w:pPr>
        <w:tabs>
          <w:tab w:val="left" w:pos="1440"/>
        </w:tabs>
        <w:spacing w:before="120" w:after="120"/>
        <w:rPr>
          <w:rFonts w:ascii="Arial" w:hAnsi="Arial" w:cs="Arial"/>
          <w:sz w:val="20"/>
          <w:szCs w:val="20"/>
        </w:rPr>
      </w:pPr>
    </w:p>
    <w:p w14:paraId="02921FC4" w14:textId="77777777" w:rsidR="00F91D00" w:rsidRPr="00F91D00" w:rsidRDefault="00F91D00" w:rsidP="00F91D00">
      <w:pPr>
        <w:pStyle w:val="BodyText"/>
        <w:ind w:left="0"/>
        <w:rPr>
          <w:b/>
          <w:sz w:val="22"/>
          <w:szCs w:val="22"/>
        </w:rPr>
      </w:pPr>
      <w:r w:rsidRPr="00F91D00">
        <w:rPr>
          <w:b/>
          <w:sz w:val="22"/>
          <w:szCs w:val="22"/>
        </w:rPr>
        <w:t>Maximo Integration</w:t>
      </w:r>
    </w:p>
    <w:p w14:paraId="3AD951C9" w14:textId="77777777" w:rsidR="00F91D00" w:rsidRDefault="00F91D00" w:rsidP="00290201">
      <w:pPr>
        <w:pStyle w:val="BodyText"/>
        <w:numPr>
          <w:ilvl w:val="1"/>
          <w:numId w:val="47"/>
        </w:numPr>
        <w:ind w:left="720"/>
      </w:pPr>
      <w:r>
        <w:t>Model file management - the viewer automatically displays the correct model file(s) for a selected Maximo location or asset.  If there are multiple models available, a list is provided, and most of the context is maintained when switching between models.</w:t>
      </w:r>
    </w:p>
    <w:p w14:paraId="3E234C9C" w14:textId="77777777" w:rsidR="00F91D00" w:rsidRDefault="00F91D00" w:rsidP="00290201">
      <w:pPr>
        <w:pStyle w:val="BodyText"/>
        <w:numPr>
          <w:ilvl w:val="1"/>
          <w:numId w:val="47"/>
        </w:numPr>
        <w:ind w:left="720"/>
      </w:pPr>
      <w:r>
        <w:t>Viewer context is synchronized to Maximo (locations and assets) - selecting a record in Maximo selects the corresponding item in the Viewer which zooms and centers the 3D model on that item.</w:t>
      </w:r>
    </w:p>
    <w:p w14:paraId="6B3EDD2D" w14:textId="77777777" w:rsidR="00F91D00" w:rsidRDefault="00F91D00" w:rsidP="00290201">
      <w:pPr>
        <w:pStyle w:val="BodyText"/>
        <w:numPr>
          <w:ilvl w:val="1"/>
          <w:numId w:val="47"/>
        </w:numPr>
        <w:ind w:left="720"/>
      </w:pPr>
      <w:r>
        <w:t>Maximo context is synchronized to the Viewer (locations and assets) - selecting an item in the Viewer causes the corresponding record in Maximo to become the current Maximo record</w:t>
      </w:r>
    </w:p>
    <w:p w14:paraId="65B805C0" w14:textId="77777777" w:rsidR="00F91D00" w:rsidRDefault="00F91D00" w:rsidP="00290201">
      <w:pPr>
        <w:pStyle w:val="BodyText"/>
        <w:numPr>
          <w:ilvl w:val="1"/>
          <w:numId w:val="47"/>
        </w:numPr>
        <w:ind w:left="720"/>
      </w:pPr>
      <w:r>
        <w:t>The Viewer can be used as an asset selection lookup anywhere in Maximo where an asset look-up menu is available.</w:t>
      </w:r>
    </w:p>
    <w:p w14:paraId="5FC18112" w14:textId="77777777" w:rsidR="00F91D00" w:rsidRDefault="00F91D00" w:rsidP="00290201">
      <w:pPr>
        <w:pStyle w:val="BodyText"/>
        <w:numPr>
          <w:ilvl w:val="1"/>
          <w:numId w:val="47"/>
        </w:numPr>
        <w:ind w:left="720"/>
      </w:pPr>
      <w:r>
        <w:t xml:space="preserve">The Viewer can be used to select a set of assets to add to a service request or work order. </w:t>
      </w:r>
    </w:p>
    <w:p w14:paraId="1D818614" w14:textId="77777777" w:rsidR="00F91D00" w:rsidRDefault="00F91D00" w:rsidP="00290201">
      <w:pPr>
        <w:pStyle w:val="BodyText"/>
        <w:numPr>
          <w:ilvl w:val="1"/>
          <w:numId w:val="47"/>
        </w:numPr>
        <w:ind w:left="720"/>
      </w:pPr>
      <w:r>
        <w:t>You can create service requests and work orders directly in the Viewer</w:t>
      </w:r>
    </w:p>
    <w:p w14:paraId="0D016E62" w14:textId="77777777" w:rsidR="00F91D00" w:rsidRDefault="00F91D00" w:rsidP="00290201">
      <w:pPr>
        <w:pStyle w:val="BodyText"/>
        <w:numPr>
          <w:ilvl w:val="1"/>
          <w:numId w:val="47"/>
        </w:numPr>
        <w:ind w:left="720"/>
      </w:pPr>
      <w:r>
        <w:t>You can search a facility for open work orders, preventative maintenance work, and service requests, and display all or a selected set of the search results as the selection set in the Viewer.</w:t>
      </w:r>
    </w:p>
    <w:p w14:paraId="0AF45329" w14:textId="77777777" w:rsidR="00F91D00" w:rsidRDefault="00F91D00" w:rsidP="00290201">
      <w:pPr>
        <w:pStyle w:val="BodyText"/>
        <w:numPr>
          <w:ilvl w:val="1"/>
          <w:numId w:val="47"/>
        </w:numPr>
        <w:ind w:left="720"/>
      </w:pPr>
      <w:r>
        <w:t>You can display members of Maximo systems in the Viewer - search from systems and zones either that are either defined for the facility, or for which the selected item is a member.  You can display all members of the system as the current selection or drill-down to any member of the system and select it in the Viewer.</w:t>
      </w:r>
    </w:p>
    <w:p w14:paraId="5A271027" w14:textId="77777777" w:rsidR="00F91D00" w:rsidRDefault="00F91D00" w:rsidP="00290201">
      <w:pPr>
        <w:pStyle w:val="BodyText"/>
        <w:numPr>
          <w:ilvl w:val="1"/>
          <w:numId w:val="47"/>
        </w:numPr>
        <w:ind w:left="720"/>
      </w:pPr>
      <w:r>
        <w:t>You can create and edit Maximo systems from the Viewer - the selection set in the Viewer can be used to either create a new system or be added as a sub-tree to an existing system.</w:t>
      </w:r>
    </w:p>
    <w:p w14:paraId="27A39437" w14:textId="77777777" w:rsidR="00F91D00" w:rsidRDefault="00F91D00" w:rsidP="00290201">
      <w:pPr>
        <w:pStyle w:val="BodyText"/>
        <w:numPr>
          <w:ilvl w:val="1"/>
          <w:numId w:val="47"/>
        </w:numPr>
        <w:ind w:left="720"/>
      </w:pPr>
      <w:r>
        <w:t>You can navigate through a multi-item selection set changing both the model view (zoom and center), and the current Maximo record to the current item in the set.</w:t>
      </w:r>
    </w:p>
    <w:p w14:paraId="4979D8F9" w14:textId="77777777" w:rsidR="00F91D00" w:rsidRDefault="00F91D00" w:rsidP="00290201">
      <w:pPr>
        <w:pStyle w:val="BodyText"/>
        <w:numPr>
          <w:ilvl w:val="1"/>
          <w:numId w:val="47"/>
        </w:numPr>
        <w:ind w:left="720"/>
      </w:pPr>
      <w:r>
        <w:t>You can markup a view in the Viewer, save the markup with a Work Order, and then display the markup any time the work order is viewed.</w:t>
      </w:r>
    </w:p>
    <w:p w14:paraId="62859DE0" w14:textId="77777777" w:rsidR="00F91D00" w:rsidRPr="00F91D00" w:rsidRDefault="00F91D00" w:rsidP="00F91D00">
      <w:pPr>
        <w:pStyle w:val="BodyText"/>
        <w:ind w:left="0"/>
        <w:rPr>
          <w:b/>
          <w:sz w:val="22"/>
          <w:szCs w:val="22"/>
        </w:rPr>
      </w:pPr>
      <w:r w:rsidRPr="00F91D00">
        <w:rPr>
          <w:b/>
          <w:sz w:val="22"/>
          <w:szCs w:val="22"/>
        </w:rPr>
        <w:t xml:space="preserve">Forge Viewer features that are exposed in the Viewer toolbar include: </w:t>
      </w:r>
    </w:p>
    <w:p w14:paraId="3B0676E9" w14:textId="77777777" w:rsidR="00F91D00" w:rsidRPr="0020661C" w:rsidRDefault="00F91D00" w:rsidP="00290201">
      <w:pPr>
        <w:pStyle w:val="BodyText"/>
        <w:numPr>
          <w:ilvl w:val="1"/>
          <w:numId w:val="48"/>
        </w:numPr>
        <w:ind w:left="720"/>
      </w:pPr>
      <w:r w:rsidRPr="0020661C">
        <w:t>Full 3D navigation</w:t>
      </w:r>
    </w:p>
    <w:p w14:paraId="020CAF00" w14:textId="77777777" w:rsidR="00F91D00" w:rsidRDefault="00F91D00" w:rsidP="00290201">
      <w:pPr>
        <w:pStyle w:val="BodyText"/>
        <w:numPr>
          <w:ilvl w:val="1"/>
          <w:numId w:val="48"/>
        </w:numPr>
        <w:ind w:left="720"/>
      </w:pPr>
      <w:r w:rsidRPr="0020661C">
        <w:t xml:space="preserve">Basic </w:t>
      </w:r>
      <w:r>
        <w:t>s</w:t>
      </w:r>
      <w:r w:rsidRPr="0020661C">
        <w:t>earch</w:t>
      </w:r>
    </w:p>
    <w:p w14:paraId="3BA24B1F" w14:textId="77777777" w:rsidR="00F91D00" w:rsidRDefault="00F91D00" w:rsidP="00290201">
      <w:pPr>
        <w:pStyle w:val="BodyText"/>
        <w:numPr>
          <w:ilvl w:val="1"/>
          <w:numId w:val="48"/>
        </w:numPr>
        <w:ind w:left="720"/>
      </w:pPr>
      <w:r>
        <w:t>Model properties</w:t>
      </w:r>
    </w:p>
    <w:p w14:paraId="5C28BFFA" w14:textId="77777777" w:rsidR="00F91D00" w:rsidRDefault="00F91D00" w:rsidP="00290201">
      <w:pPr>
        <w:pStyle w:val="BodyText"/>
        <w:numPr>
          <w:ilvl w:val="1"/>
          <w:numId w:val="48"/>
        </w:numPr>
        <w:ind w:left="720"/>
      </w:pPr>
      <w:r>
        <w:t>Model tree</w:t>
      </w:r>
    </w:p>
    <w:p w14:paraId="2259B0E4" w14:textId="04AB662D" w:rsidR="00F91D00" w:rsidRDefault="00F91D00" w:rsidP="00290201">
      <w:pPr>
        <w:pStyle w:val="BodyText"/>
        <w:numPr>
          <w:ilvl w:val="1"/>
          <w:numId w:val="48"/>
        </w:numPr>
        <w:ind w:left="720"/>
      </w:pPr>
      <w:r>
        <w:t>Sectioning of a model</w:t>
      </w:r>
    </w:p>
    <w:p w14:paraId="65E3D0D9" w14:textId="77777777" w:rsidR="00F91D00" w:rsidRDefault="00F91D00" w:rsidP="00290201">
      <w:pPr>
        <w:pStyle w:val="BodyText"/>
        <w:numPr>
          <w:ilvl w:val="1"/>
          <w:numId w:val="48"/>
        </w:numPr>
        <w:ind w:left="720"/>
      </w:pPr>
      <w:r>
        <w:t>Model walk through</w:t>
      </w:r>
    </w:p>
    <w:p w14:paraId="6FD0139C" w14:textId="77777777" w:rsidR="00F91D00" w:rsidRDefault="00F91D00" w:rsidP="00290201">
      <w:pPr>
        <w:pStyle w:val="BodyText"/>
        <w:numPr>
          <w:ilvl w:val="1"/>
          <w:numId w:val="48"/>
        </w:numPr>
        <w:ind w:left="720"/>
      </w:pPr>
      <w:r>
        <w:t>Save and restore views</w:t>
      </w:r>
    </w:p>
    <w:p w14:paraId="4CE53775" w14:textId="77777777" w:rsidR="001A2649" w:rsidRPr="003B65EF" w:rsidRDefault="001A2649" w:rsidP="003B65EF"/>
    <w:p w14:paraId="108D534E" w14:textId="2115C874" w:rsidR="001A2649" w:rsidRPr="0045291E" w:rsidRDefault="001A2649" w:rsidP="003B65EF">
      <w:pPr>
        <w:rPr>
          <w:rFonts w:ascii="Arial" w:hAnsi="Arial" w:cs="Arial"/>
          <w:sz w:val="20"/>
          <w:szCs w:val="20"/>
        </w:rPr>
      </w:pPr>
      <w:r w:rsidRPr="0045291E">
        <w:rPr>
          <w:rFonts w:ascii="Arial" w:hAnsi="Arial" w:cs="Arial"/>
          <w:sz w:val="20"/>
          <w:szCs w:val="20"/>
        </w:rPr>
        <w:t xml:space="preserve">For further discussion and participation please join our </w:t>
      </w:r>
      <w:hyperlink r:id="rId21" w:history="1">
        <w:r w:rsidRPr="0045291E">
          <w:rPr>
            <w:rStyle w:val="Hyperlink"/>
            <w:rFonts w:ascii="Arial" w:hAnsi="Arial" w:cs="Arial"/>
            <w:sz w:val="20"/>
            <w:szCs w:val="20"/>
          </w:rPr>
          <w:t>forum</w:t>
        </w:r>
      </w:hyperlink>
      <w:r w:rsidRPr="0045291E">
        <w:rPr>
          <w:rFonts w:ascii="Arial" w:hAnsi="Arial" w:cs="Arial"/>
          <w:sz w:val="20"/>
          <w:szCs w:val="20"/>
        </w:rPr>
        <w:t xml:space="preserve"> and subscribe to the following groups located at </w:t>
      </w:r>
      <w:hyperlink r:id="rId22" w:history="1">
        <w:r w:rsidRPr="0045291E">
          <w:rPr>
            <w:rStyle w:val="Hyperlink"/>
            <w:rFonts w:ascii="Arial" w:hAnsi="Arial" w:cs="Arial"/>
            <w:sz w:val="20"/>
            <w:szCs w:val="20"/>
          </w:rPr>
          <w:t>Service Management Connect Community</w:t>
        </w:r>
      </w:hyperlink>
      <w:r w:rsidRPr="0045291E">
        <w:rPr>
          <w:rFonts w:ascii="Arial" w:hAnsi="Arial" w:cs="Arial"/>
          <w:sz w:val="20"/>
          <w:szCs w:val="20"/>
        </w:rPr>
        <w:t>.</w:t>
      </w:r>
    </w:p>
    <w:p w14:paraId="18C19BF9" w14:textId="5BB7CF00" w:rsidR="001A2649" w:rsidRPr="0045291E" w:rsidRDefault="00A94FF9" w:rsidP="00290201">
      <w:pPr>
        <w:pStyle w:val="ListParagraph"/>
        <w:numPr>
          <w:ilvl w:val="0"/>
          <w:numId w:val="23"/>
        </w:numPr>
        <w:rPr>
          <w:rFonts w:ascii="Arial" w:hAnsi="Arial" w:cs="Arial"/>
          <w:sz w:val="20"/>
          <w:szCs w:val="20"/>
        </w:rPr>
      </w:pPr>
      <w:hyperlink r:id="rId23" w:history="1">
        <w:r w:rsidR="001A2649" w:rsidRPr="0045291E">
          <w:rPr>
            <w:rStyle w:val="Hyperlink"/>
            <w:rFonts w:ascii="Arial" w:hAnsi="Arial" w:cs="Arial"/>
            <w:sz w:val="20"/>
            <w:szCs w:val="20"/>
          </w:rPr>
          <w:t>Asset Management</w:t>
        </w:r>
      </w:hyperlink>
    </w:p>
    <w:p w14:paraId="5689619E" w14:textId="358D0A11" w:rsidR="001A2649" w:rsidRPr="0045291E" w:rsidRDefault="001A2649" w:rsidP="00290201">
      <w:pPr>
        <w:pStyle w:val="ListParagraph"/>
        <w:numPr>
          <w:ilvl w:val="0"/>
          <w:numId w:val="23"/>
        </w:numPr>
        <w:rPr>
          <w:rFonts w:ascii="Arial" w:hAnsi="Arial" w:cs="Arial"/>
          <w:sz w:val="20"/>
          <w:szCs w:val="20"/>
        </w:rPr>
      </w:pPr>
      <w:r w:rsidRPr="0045291E">
        <w:rPr>
          <w:rFonts w:ascii="Arial" w:hAnsi="Arial" w:cs="Arial"/>
          <w:sz w:val="20"/>
          <w:szCs w:val="20"/>
        </w:rPr>
        <w:t xml:space="preserve"> </w:t>
      </w:r>
      <w:hyperlink r:id="rId24" w:history="1">
        <w:r w:rsidRPr="0045291E">
          <w:rPr>
            <w:rStyle w:val="Hyperlink"/>
            <w:rFonts w:ascii="Arial" w:hAnsi="Arial" w:cs="Arial"/>
            <w:sz w:val="20"/>
            <w:szCs w:val="20"/>
          </w:rPr>
          <w:t>Real Estate and Facilities Management</w:t>
        </w:r>
      </w:hyperlink>
    </w:p>
    <w:p w14:paraId="6F72D325" w14:textId="5A27B6D5" w:rsidR="001A2649" w:rsidRDefault="001A2649" w:rsidP="003B65EF">
      <w:pPr>
        <w:pStyle w:val="BodyText"/>
        <w:ind w:left="0"/>
        <w:rPr>
          <w:b/>
          <w:bCs/>
          <w:sz w:val="40"/>
        </w:rPr>
      </w:pPr>
      <w:r>
        <w:rPr>
          <w:b/>
          <w:bCs/>
          <w:sz w:val="40"/>
        </w:rPr>
        <w:t>Change History</w:t>
      </w:r>
    </w:p>
    <w:p w14:paraId="231B3019" w14:textId="77777777" w:rsidR="00041FB7" w:rsidRDefault="00041FB7" w:rsidP="00290201">
      <w:pPr>
        <w:pStyle w:val="Heading4"/>
      </w:pPr>
      <w:r>
        <w:t xml:space="preserve">Version </w:t>
      </w:r>
      <w:r w:rsidR="00F1672A">
        <w:t>7.6.0.6</w:t>
      </w:r>
    </w:p>
    <w:p w14:paraId="6510FA15" w14:textId="77777777" w:rsidR="00796D42" w:rsidRPr="00796D42" w:rsidRDefault="0045291E" w:rsidP="0045291E">
      <w:pPr>
        <w:pStyle w:val="Base"/>
      </w:pPr>
      <w:r>
        <w:t>New</w:t>
      </w:r>
    </w:p>
    <w:p w14:paraId="214973DE" w14:textId="4AD5F833" w:rsidR="00452987" w:rsidRDefault="00452987" w:rsidP="00290201">
      <w:pPr>
        <w:pStyle w:val="Heading4"/>
      </w:pPr>
      <w:r>
        <w:t>Version 7.6.0.7</w:t>
      </w:r>
    </w:p>
    <w:p w14:paraId="0D9F8B95" w14:textId="6CFB9977" w:rsidR="00452987" w:rsidRDefault="00452987" w:rsidP="00325C6B">
      <w:pPr>
        <w:pStyle w:val="Base"/>
      </w:pPr>
      <w:r>
        <w:t>Update for new Model Management features for Redlining/Markup in Work Order Tracking app</w:t>
      </w:r>
      <w:r w:rsidR="00A038EE">
        <w:t>lication</w:t>
      </w:r>
      <w:r>
        <w:t>.</w:t>
      </w:r>
    </w:p>
    <w:p w14:paraId="3F6475DB" w14:textId="5DBF20DE" w:rsidR="00290201" w:rsidRDefault="00290201" w:rsidP="00290201">
      <w:pPr>
        <w:pStyle w:val="Heading4"/>
      </w:pPr>
      <w:r>
        <w:t>Version 7.6.0.8</w:t>
      </w:r>
    </w:p>
    <w:p w14:paraId="085CBD5E" w14:textId="7AB1FD62" w:rsidR="00290201" w:rsidRDefault="00290201" w:rsidP="00325C6B">
      <w:pPr>
        <w:pStyle w:val="Base"/>
      </w:pPr>
      <w:r>
        <w:t>Updates for Forge API changes</w:t>
      </w:r>
    </w:p>
    <w:p w14:paraId="3D68E3D2" w14:textId="77777777" w:rsidR="001A2649" w:rsidRDefault="001A2649" w:rsidP="006023BE">
      <w:pPr>
        <w:pStyle w:val="Heading1"/>
      </w:pPr>
      <w:bookmarkStart w:id="74" w:name="_Ref190853870"/>
      <w:bookmarkStart w:id="75" w:name="_Ref190853876"/>
      <w:bookmarkStart w:id="76" w:name="_Ref190853885"/>
      <w:bookmarkStart w:id="77" w:name="_Ref190853906"/>
      <w:bookmarkStart w:id="78" w:name="_Ref190853921"/>
      <w:bookmarkStart w:id="79" w:name="_Ref190853938"/>
      <w:bookmarkStart w:id="80" w:name="_Toc317518805"/>
      <w:bookmarkStart w:id="81" w:name="_Toc483993993"/>
      <w:r>
        <w:t>Overview</w:t>
      </w:r>
      <w:bookmarkEnd w:id="74"/>
      <w:bookmarkEnd w:id="75"/>
      <w:bookmarkEnd w:id="76"/>
      <w:bookmarkEnd w:id="77"/>
      <w:bookmarkEnd w:id="78"/>
      <w:bookmarkEnd w:id="79"/>
      <w:bookmarkEnd w:id="80"/>
      <w:bookmarkEnd w:id="81"/>
    </w:p>
    <w:p w14:paraId="7BF8C00F" w14:textId="2D02BDBB" w:rsidR="001A2649" w:rsidRDefault="001A2649" w:rsidP="009E6AA3">
      <w:pPr>
        <w:pStyle w:val="Heading2"/>
      </w:pPr>
      <w:bookmarkStart w:id="82" w:name="_Toc317518806"/>
      <w:bookmarkStart w:id="83" w:name="_Toc483993994"/>
      <w:r>
        <w:t xml:space="preserve">Utilizing </w:t>
      </w:r>
      <w:r w:rsidR="004B7905">
        <w:t>Building Information Modeling (</w:t>
      </w:r>
      <w:r>
        <w:t>BIM</w:t>
      </w:r>
      <w:r w:rsidR="004B7905">
        <w:t>)</w:t>
      </w:r>
      <w:r>
        <w:t xml:space="preserve"> models with Maximo</w:t>
      </w:r>
      <w:bookmarkEnd w:id="82"/>
      <w:bookmarkEnd w:id="83"/>
    </w:p>
    <w:p w14:paraId="10ECF850" w14:textId="31002BD7" w:rsidR="001A2649" w:rsidRDefault="001A2649" w:rsidP="0045291E">
      <w:pPr>
        <w:pStyle w:val="Base"/>
      </w:pPr>
      <w:r>
        <w:t xml:space="preserve">Building Information Models </w:t>
      </w:r>
      <w:r w:rsidR="004B7905">
        <w:t>are</w:t>
      </w:r>
      <w:r>
        <w:t xml:space="preserve"> an industry representation of a building that </w:t>
      </w:r>
      <w:r w:rsidR="004B7905">
        <w:t>are</w:t>
      </w:r>
      <w:r>
        <w:t xml:space="preserve"> used during the design and build phases of building construction.  Th</w:t>
      </w:r>
      <w:r w:rsidR="004B7905">
        <w:t>e</w:t>
      </w:r>
      <w:r>
        <w:t xml:space="preserve"> data model provides the information in its attributes to describe (in detail) the infrastructure of a building.  Th</w:t>
      </w:r>
      <w:r w:rsidR="004B7905">
        <w:t>e</w:t>
      </w:r>
      <w:r>
        <w:t xml:space="preserve"> </w:t>
      </w:r>
      <w:r w:rsidR="004B7905">
        <w:t xml:space="preserve">use of data models </w:t>
      </w:r>
      <w:r>
        <w:t xml:space="preserve">is becoming more frequently used by contractors and is part of the turnover of a building to the owner.  </w:t>
      </w:r>
      <w:r w:rsidR="004B7905">
        <w:t>A</w:t>
      </w:r>
      <w:r>
        <w:t xml:space="preserve"> model </w:t>
      </w:r>
      <w:r w:rsidR="004B7905">
        <w:t xml:space="preserve">that is </w:t>
      </w:r>
      <w:r>
        <w:t xml:space="preserve">provided at turnover is generally referred to as the “as built” state of the building.  </w:t>
      </w:r>
    </w:p>
    <w:p w14:paraId="6DFEC816" w14:textId="5608C757" w:rsidR="001A2649" w:rsidRDefault="001A2649" w:rsidP="008E58B4">
      <w:pPr>
        <w:pStyle w:val="BodyText"/>
      </w:pPr>
      <w:r>
        <w:t>Building owners who are commissioning a building into production need the information in this model to perform facilities management.  The process of loading this information into your maintenance products</w:t>
      </w:r>
      <w:r w:rsidR="004B7905">
        <w:t>,</w:t>
      </w:r>
      <w:r>
        <w:t xml:space="preserve"> </w:t>
      </w:r>
      <w:r w:rsidR="004B7905">
        <w:t xml:space="preserve">such as </w:t>
      </w:r>
      <w:r>
        <w:t>Maximo</w:t>
      </w:r>
      <w:r w:rsidR="004B7905">
        <w:t>,</w:t>
      </w:r>
      <w:r>
        <w:t xml:space="preserve"> is costly, time consuming, and may introduce errors.  The code contained in this package allows </w:t>
      </w:r>
      <w:r w:rsidR="004B7905">
        <w:t xml:space="preserve">you to </w:t>
      </w:r>
      <w:r>
        <w:t>automatic</w:t>
      </w:r>
      <w:r w:rsidR="004B7905">
        <w:t>ally</w:t>
      </w:r>
      <w:r>
        <w:t xml:space="preserve"> load the data in the BIM model into Maximo to begin the process of maintaining the building.  This state is referred to by “as maintained”.</w:t>
      </w:r>
    </w:p>
    <w:p w14:paraId="624EE894" w14:textId="7320D817" w:rsidR="001A2649" w:rsidRDefault="001A2649" w:rsidP="008E58B4">
      <w:pPr>
        <w:pStyle w:val="BodyText"/>
      </w:pPr>
      <w:r>
        <w:t xml:space="preserve"> </w:t>
      </w:r>
      <w:r w:rsidR="004B7905">
        <w:t xml:space="preserve">When </w:t>
      </w:r>
      <w:r>
        <w:t>the data is imported, this package provides 3D visualization of the full building model in context with the imported data.  This improves the efficiency of the maintenance</w:t>
      </w:r>
      <w:r w:rsidR="00006E41">
        <w:t>,</w:t>
      </w:r>
      <w:r>
        <w:t xml:space="preserve"> work planning</w:t>
      </w:r>
      <w:r w:rsidR="00006E41">
        <w:t>,</w:t>
      </w:r>
      <w:r>
        <w:t xml:space="preserve"> and execution process. </w:t>
      </w:r>
      <w:r w:rsidR="0020661C">
        <w:t>Finally,</w:t>
      </w:r>
      <w:r>
        <w:t xml:space="preserve"> the data, with any changes made during operations may be exported to update the model for a renovation project, or for use in other tools.</w:t>
      </w:r>
    </w:p>
    <w:p w14:paraId="083D67E3" w14:textId="77777777" w:rsidR="001A2649" w:rsidRDefault="001A2649" w:rsidP="009E6AA3">
      <w:pPr>
        <w:pStyle w:val="Heading2"/>
      </w:pPr>
      <w:bookmarkStart w:id="84" w:name="_Toc317518807"/>
      <w:bookmarkStart w:id="85" w:name="_Toc483993995"/>
      <w:r>
        <w:t>Supported Software</w:t>
      </w:r>
      <w:bookmarkEnd w:id="84"/>
      <w:bookmarkEnd w:id="85"/>
    </w:p>
    <w:p w14:paraId="1DE078C3" w14:textId="7EC80A8F" w:rsidR="00E52210" w:rsidRPr="00B67C04" w:rsidRDefault="00B67C04" w:rsidP="00E52210">
      <w:pPr>
        <w:ind w:left="720"/>
        <w:rPr>
          <w:rFonts w:ascii="Arial" w:hAnsi="Arial" w:cs="Arial"/>
          <w:sz w:val="22"/>
          <w:szCs w:val="22"/>
        </w:rPr>
      </w:pPr>
      <w:r>
        <w:rPr>
          <w:rFonts w:ascii="Arial" w:hAnsi="Arial" w:cs="Arial"/>
          <w:sz w:val="20"/>
          <w:szCs w:val="20"/>
        </w:rPr>
        <w:t xml:space="preserve">The Maximo BIM </w:t>
      </w:r>
      <w:r w:rsidR="0045291E">
        <w:rPr>
          <w:rFonts w:ascii="Arial" w:hAnsi="Arial" w:cs="Arial"/>
          <w:sz w:val="20"/>
          <w:szCs w:val="20"/>
        </w:rPr>
        <w:t xml:space="preserve">Forge </w:t>
      </w:r>
      <w:r w:rsidR="004B7905">
        <w:rPr>
          <w:rFonts w:ascii="Arial" w:hAnsi="Arial" w:cs="Arial"/>
          <w:sz w:val="20"/>
          <w:szCs w:val="20"/>
        </w:rPr>
        <w:t>V</w:t>
      </w:r>
      <w:r w:rsidR="0045291E">
        <w:rPr>
          <w:rFonts w:ascii="Arial" w:hAnsi="Arial" w:cs="Arial"/>
          <w:sz w:val="20"/>
          <w:szCs w:val="20"/>
        </w:rPr>
        <w:t>iewer Plug-</w:t>
      </w:r>
      <w:r w:rsidR="00F16589">
        <w:rPr>
          <w:rFonts w:ascii="Arial" w:hAnsi="Arial" w:cs="Arial"/>
          <w:sz w:val="20"/>
          <w:szCs w:val="20"/>
        </w:rPr>
        <w:t>i</w:t>
      </w:r>
      <w:r w:rsidR="0045291E">
        <w:rPr>
          <w:rFonts w:ascii="Arial" w:hAnsi="Arial" w:cs="Arial"/>
          <w:sz w:val="20"/>
          <w:szCs w:val="20"/>
        </w:rPr>
        <w:t xml:space="preserve">n </w:t>
      </w:r>
      <w:r>
        <w:rPr>
          <w:rFonts w:ascii="Arial" w:hAnsi="Arial" w:cs="Arial"/>
          <w:sz w:val="20"/>
          <w:szCs w:val="20"/>
        </w:rPr>
        <w:t>is offered as tri</w:t>
      </w:r>
      <w:r w:rsidR="004B7905">
        <w:rPr>
          <w:rFonts w:ascii="Arial" w:hAnsi="Arial" w:cs="Arial"/>
          <w:sz w:val="20"/>
          <w:szCs w:val="20"/>
        </w:rPr>
        <w:t>a</w:t>
      </w:r>
      <w:r>
        <w:rPr>
          <w:rFonts w:ascii="Arial" w:hAnsi="Arial" w:cs="Arial"/>
          <w:sz w:val="20"/>
          <w:szCs w:val="20"/>
        </w:rPr>
        <w:t>l software</w:t>
      </w:r>
      <w:r w:rsidR="00422A26">
        <w:rPr>
          <w:rFonts w:ascii="Arial" w:hAnsi="Arial" w:cs="Arial"/>
          <w:sz w:val="20"/>
          <w:szCs w:val="20"/>
        </w:rPr>
        <w:t xml:space="preserve"> which</w:t>
      </w:r>
      <w:r w:rsidRPr="00B67C04">
        <w:rPr>
          <w:rFonts w:ascii="Arial" w:hAnsi="Arial" w:cs="Arial"/>
          <w:sz w:val="20"/>
          <w:szCs w:val="20"/>
        </w:rPr>
        <w:t xml:space="preserve"> is not supported by the IBM Maximo support program; however, support is available directly from the IBM Maximo development team for as long as the software is available for download on the ISM Library.  Send all support questions and feedback </w:t>
      </w:r>
      <w:r w:rsidR="00E52210" w:rsidRPr="00B67C04">
        <w:rPr>
          <w:rFonts w:ascii="Arial" w:hAnsi="Arial" w:cs="Arial"/>
          <w:sz w:val="20"/>
          <w:szCs w:val="20"/>
        </w:rPr>
        <w:t xml:space="preserve">to: </w:t>
      </w:r>
      <w:hyperlink r:id="rId25" w:history="1">
        <w:r w:rsidR="00E52210" w:rsidRPr="00B67C04">
          <w:rPr>
            <w:rStyle w:val="Hyperlink"/>
            <w:rFonts w:ascii="Arial" w:hAnsi="Arial" w:cs="Arial"/>
            <w:sz w:val="20"/>
            <w:szCs w:val="20"/>
          </w:rPr>
          <w:t>maxbim@ca.ibm.com</w:t>
        </w:r>
      </w:hyperlink>
    </w:p>
    <w:p w14:paraId="36C71514" w14:textId="389F9D5A" w:rsidR="001A2649" w:rsidRPr="00B67C04" w:rsidRDefault="001A2649" w:rsidP="00E52210">
      <w:pPr>
        <w:ind w:left="720"/>
        <w:rPr>
          <w:rFonts w:ascii="Arial" w:hAnsi="Arial" w:cs="Arial"/>
          <w:sz w:val="22"/>
          <w:szCs w:val="22"/>
        </w:rPr>
      </w:pPr>
    </w:p>
    <w:p w14:paraId="0E808127" w14:textId="2A8D92DB" w:rsidR="005A4FBA" w:rsidRDefault="001A2649" w:rsidP="009B4484">
      <w:pPr>
        <w:pStyle w:val="BodyText"/>
      </w:pPr>
      <w:r w:rsidRPr="009B4484">
        <w:rPr>
          <w:b/>
        </w:rPr>
        <w:t>Maximo</w:t>
      </w:r>
      <w:r>
        <w:rPr>
          <w:b/>
        </w:rPr>
        <w:t>™</w:t>
      </w:r>
      <w:r>
        <w:t xml:space="preserve">:  </w:t>
      </w:r>
      <w:r w:rsidR="00422A26">
        <w:t>Officially s</w:t>
      </w:r>
      <w:r w:rsidR="005A4FBA">
        <w:t xml:space="preserve">upported Maximo versions are </w:t>
      </w:r>
      <w:r w:rsidR="00192214">
        <w:t>7.6.0.6</w:t>
      </w:r>
      <w:r w:rsidR="005A4FBA">
        <w:t xml:space="preserve"> and up</w:t>
      </w:r>
      <w:r w:rsidR="00422A26">
        <w:t>wards</w:t>
      </w:r>
      <w:r w:rsidR="005A4FBA">
        <w:t xml:space="preserve">. </w:t>
      </w:r>
    </w:p>
    <w:p w14:paraId="72E76352" w14:textId="14262CC4" w:rsidR="00777005" w:rsidRPr="00777005" w:rsidRDefault="00422A26" w:rsidP="009B4484">
      <w:pPr>
        <w:pStyle w:val="BodyText"/>
      </w:pPr>
      <w:r>
        <w:rPr>
          <w:b/>
        </w:rPr>
        <w:t>Autodesk</w:t>
      </w:r>
      <w:r w:rsidR="00DF6408">
        <w:rPr>
          <w:b/>
        </w:rPr>
        <w:t xml:space="preserve"> </w:t>
      </w:r>
      <w:r w:rsidR="008A0CA2">
        <w:rPr>
          <w:b/>
        </w:rPr>
        <w:t>Forge</w:t>
      </w:r>
      <w:r w:rsidR="00DF6408">
        <w:rPr>
          <w:b/>
        </w:rPr>
        <w:t xml:space="preserve"> </w:t>
      </w:r>
      <w:r>
        <w:rPr>
          <w:b/>
        </w:rPr>
        <w:t>V</w:t>
      </w:r>
      <w:r w:rsidR="00DF6408">
        <w:rPr>
          <w:b/>
        </w:rPr>
        <w:t xml:space="preserve">iewer: </w:t>
      </w:r>
      <w:r w:rsidR="00777005" w:rsidRPr="00777005">
        <w:t xml:space="preserve">The </w:t>
      </w:r>
      <w:r>
        <w:t xml:space="preserve">Autodesk </w:t>
      </w:r>
      <w:r w:rsidR="008A0CA2">
        <w:t>Forge</w:t>
      </w:r>
      <w:r w:rsidR="00DF6408">
        <w:t xml:space="preserve"> </w:t>
      </w:r>
      <w:r>
        <w:t>V</w:t>
      </w:r>
      <w:r w:rsidR="00DF6408">
        <w:t>iewer</w:t>
      </w:r>
      <w:r w:rsidR="00777005">
        <w:t xml:space="preserve"> is a cloud</w:t>
      </w:r>
      <w:r>
        <w:t>-</w:t>
      </w:r>
      <w:r w:rsidR="00777005">
        <w:t xml:space="preserve">based </w:t>
      </w:r>
      <w:r>
        <w:t>V</w:t>
      </w:r>
      <w:r w:rsidR="00777005">
        <w:t>iewer. To u</w:t>
      </w:r>
      <w:r>
        <w:t>s</w:t>
      </w:r>
      <w:r w:rsidR="00777005">
        <w:t xml:space="preserve">e </w:t>
      </w:r>
      <w:r w:rsidR="0045291E">
        <w:t xml:space="preserve">it </w:t>
      </w:r>
      <w:r w:rsidR="00777005">
        <w:t>in Maximo</w:t>
      </w:r>
      <w:r>
        <w:t>,</w:t>
      </w:r>
      <w:r w:rsidR="00777005">
        <w:t xml:space="preserve"> a subscription from Autodesk is required. The </w:t>
      </w:r>
      <w:r w:rsidR="008A0CA2">
        <w:t>Forge</w:t>
      </w:r>
      <w:r w:rsidR="00DF6408">
        <w:t xml:space="preserve"> </w:t>
      </w:r>
      <w:r>
        <w:t>V</w:t>
      </w:r>
      <w:r w:rsidR="00DF6408">
        <w:t>iewer</w:t>
      </w:r>
      <w:r w:rsidR="00777005">
        <w:t xml:space="preserve"> requires a browser that supports WebGL.  Tested browsers include:  </w:t>
      </w:r>
      <w:r w:rsidR="00CD37C7">
        <w:t>Microsoft</w:t>
      </w:r>
      <w:r w:rsidR="00777005">
        <w:t xml:space="preserve"> Edge</w:t>
      </w:r>
      <w:r>
        <w:t>,</w:t>
      </w:r>
      <w:r w:rsidR="00777005">
        <w:t xml:space="preserve"> Internet Explorer 11, Firefox v42.0, </w:t>
      </w:r>
      <w:r>
        <w:t xml:space="preserve">and </w:t>
      </w:r>
      <w:r w:rsidR="00777005">
        <w:t>Chrome v47.0.</w:t>
      </w:r>
    </w:p>
    <w:p w14:paraId="31DA3CCC" w14:textId="77777777" w:rsidR="001A2649" w:rsidRDefault="001A2649" w:rsidP="009E6AA3">
      <w:pPr>
        <w:pStyle w:val="Heading2"/>
      </w:pPr>
      <w:bookmarkStart w:id="86" w:name="_Toc317518808"/>
      <w:bookmarkStart w:id="87" w:name="_Toc483993996"/>
      <w:r>
        <w:t>Features</w:t>
      </w:r>
      <w:bookmarkEnd w:id="86"/>
      <w:bookmarkEnd w:id="87"/>
    </w:p>
    <w:p w14:paraId="1C5B2944" w14:textId="4303C56F" w:rsidR="001A2649" w:rsidRDefault="001A2649" w:rsidP="008251FA">
      <w:pPr>
        <w:pStyle w:val="BodyText"/>
      </w:pPr>
      <w:r>
        <w:t xml:space="preserve">The </w:t>
      </w:r>
      <w:r w:rsidR="00CD37C7">
        <w:t>Forge</w:t>
      </w:r>
      <w:r>
        <w:t xml:space="preserve"> </w:t>
      </w:r>
      <w:r w:rsidR="00422A26">
        <w:t>V</w:t>
      </w:r>
      <w:r>
        <w:t xml:space="preserve">iewer </w:t>
      </w:r>
      <w:r w:rsidR="00CD37C7">
        <w:t xml:space="preserve">integration </w:t>
      </w:r>
      <w:r>
        <w:t xml:space="preserve">provides visualization of Building Information Model (BIM) data in the context of the Maximo Assets, Locations, and </w:t>
      </w:r>
      <w:r w:rsidR="00422A26">
        <w:t>W</w:t>
      </w:r>
      <w:r>
        <w:t xml:space="preserve">ork </w:t>
      </w:r>
      <w:r w:rsidR="00422A26">
        <w:t>O</w:t>
      </w:r>
      <w:r>
        <w:t xml:space="preserve">rder </w:t>
      </w:r>
      <w:r w:rsidR="00422A26">
        <w:t>T</w:t>
      </w:r>
      <w:r>
        <w:t>racking applications.  In this context</w:t>
      </w:r>
      <w:r w:rsidR="00422A26">
        <w:t>,</w:t>
      </w:r>
      <w:r>
        <w:t xml:space="preserve"> it provides the following features:</w:t>
      </w:r>
    </w:p>
    <w:p w14:paraId="67A91E2B" w14:textId="77777777" w:rsidR="00332825" w:rsidRPr="00F91D00" w:rsidRDefault="00332825" w:rsidP="00F91D00">
      <w:pPr>
        <w:pStyle w:val="BodyText"/>
        <w:rPr>
          <w:b/>
          <w:sz w:val="22"/>
          <w:szCs w:val="22"/>
        </w:rPr>
      </w:pPr>
      <w:r w:rsidRPr="00F91D00">
        <w:rPr>
          <w:b/>
          <w:sz w:val="22"/>
          <w:szCs w:val="22"/>
        </w:rPr>
        <w:t>Forge Service Administration</w:t>
      </w:r>
    </w:p>
    <w:p w14:paraId="5DF74B75" w14:textId="77777777" w:rsidR="00332825" w:rsidRDefault="00332825" w:rsidP="00332825">
      <w:pPr>
        <w:ind w:left="1080"/>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ing the Autodesk Forge service as used by Maximo</w:t>
      </w:r>
      <w:r>
        <w:rPr>
          <w:rFonts w:ascii="Arial" w:hAnsi="Arial" w:cs="Arial"/>
          <w:sz w:val="20"/>
          <w:szCs w:val="20"/>
        </w:rPr>
        <w:t xml:space="preserve"> including:</w:t>
      </w:r>
    </w:p>
    <w:p w14:paraId="7316C0A9" w14:textId="77777777"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Managing storage containers (Autodesk Forge Buckets)</w:t>
      </w:r>
    </w:p>
    <w:p w14:paraId="4AEA0895" w14:textId="77777777"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Uploading models to the Autodesk Forge service</w:t>
      </w:r>
    </w:p>
    <w:p w14:paraId="0F581945" w14:textId="77777777"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Linking multi-part models</w:t>
      </w:r>
    </w:p>
    <w:p w14:paraId="41CE1713" w14:textId="46FC83A1"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Translating models into viewable formats</w:t>
      </w:r>
    </w:p>
    <w:p w14:paraId="60529659" w14:textId="77777777" w:rsidR="00657D92" w:rsidRPr="00192214" w:rsidRDefault="00657D92" w:rsidP="00657D92">
      <w:pPr>
        <w:tabs>
          <w:tab w:val="left" w:pos="1440"/>
        </w:tabs>
        <w:spacing w:before="120" w:after="120"/>
        <w:ind w:left="1080"/>
        <w:rPr>
          <w:rFonts w:ascii="Arial" w:hAnsi="Arial" w:cs="Arial"/>
          <w:sz w:val="20"/>
          <w:szCs w:val="20"/>
        </w:rPr>
      </w:pPr>
    </w:p>
    <w:p w14:paraId="704AD04B" w14:textId="77777777" w:rsidR="001A2649" w:rsidRPr="00F91D00" w:rsidRDefault="001A2649" w:rsidP="00F91D00">
      <w:pPr>
        <w:pStyle w:val="BodyText"/>
        <w:rPr>
          <w:b/>
          <w:sz w:val="22"/>
          <w:szCs w:val="22"/>
        </w:rPr>
      </w:pPr>
      <w:r w:rsidRPr="00F91D00">
        <w:rPr>
          <w:b/>
          <w:sz w:val="22"/>
          <w:szCs w:val="22"/>
        </w:rPr>
        <w:t>Maximo Integration</w:t>
      </w:r>
    </w:p>
    <w:p w14:paraId="0125CF1A" w14:textId="27AEE98B" w:rsidR="001A2649" w:rsidRDefault="001A2649" w:rsidP="005A27CE">
      <w:pPr>
        <w:pStyle w:val="BodyText"/>
        <w:numPr>
          <w:ilvl w:val="1"/>
          <w:numId w:val="21"/>
        </w:numPr>
        <w:ind w:left="1440"/>
      </w:pPr>
      <w:r>
        <w:t xml:space="preserve">Model file management - </w:t>
      </w:r>
      <w:r w:rsidR="00422A26">
        <w:t>t</w:t>
      </w:r>
      <w:r>
        <w:t>he viewer automatically displays the correct model file(s) for a selected Maximo location or asset.  If there are multiple models available, a list is provide</w:t>
      </w:r>
      <w:r w:rsidR="006D4F57">
        <w:t>d</w:t>
      </w:r>
      <w:r w:rsidR="00422A26">
        <w:t>,</w:t>
      </w:r>
      <w:r>
        <w:t xml:space="preserve"> and most </w:t>
      </w:r>
      <w:r w:rsidR="006E01DE">
        <w:t xml:space="preserve">of the </w:t>
      </w:r>
      <w:r>
        <w:t>context is maintained when switching between models</w:t>
      </w:r>
      <w:r w:rsidR="00422A26">
        <w:t>.</w:t>
      </w:r>
    </w:p>
    <w:p w14:paraId="2286C3AE" w14:textId="32A416E5" w:rsidR="001A2649" w:rsidRDefault="001A2649" w:rsidP="005A27CE">
      <w:pPr>
        <w:pStyle w:val="BodyText"/>
        <w:numPr>
          <w:ilvl w:val="1"/>
          <w:numId w:val="21"/>
        </w:numPr>
        <w:ind w:left="1440"/>
      </w:pPr>
      <w:r>
        <w:t>Viewer context is synchronized to Maximo (</w:t>
      </w:r>
      <w:r w:rsidR="00422A26">
        <w:t>l</w:t>
      </w:r>
      <w:r>
        <w:t>ocations and assets)</w:t>
      </w:r>
      <w:r w:rsidR="00422A26">
        <w:t xml:space="preserve"> </w:t>
      </w:r>
      <w:r>
        <w:t xml:space="preserve">- </w:t>
      </w:r>
      <w:r w:rsidR="00422A26">
        <w:t>s</w:t>
      </w:r>
      <w:r>
        <w:t xml:space="preserve">electing a record in Maximo selects the corresponding item in the </w:t>
      </w:r>
      <w:r w:rsidR="00422A26">
        <w:t>V</w:t>
      </w:r>
      <w:r>
        <w:t>iew</w:t>
      </w:r>
      <w:r w:rsidR="00422A26">
        <w:t>er</w:t>
      </w:r>
      <w:r>
        <w:t xml:space="preserve"> </w:t>
      </w:r>
      <w:r w:rsidR="00422A26">
        <w:t xml:space="preserve">which </w:t>
      </w:r>
      <w:r>
        <w:t xml:space="preserve">zooms and centers the </w:t>
      </w:r>
      <w:r w:rsidR="00422A26">
        <w:t xml:space="preserve">3D model </w:t>
      </w:r>
      <w:r>
        <w:t>on that item.</w:t>
      </w:r>
    </w:p>
    <w:p w14:paraId="270DBCA3" w14:textId="1ACC8129" w:rsidR="001A2649" w:rsidRDefault="001A2649" w:rsidP="005A27CE">
      <w:pPr>
        <w:pStyle w:val="BodyText"/>
        <w:numPr>
          <w:ilvl w:val="1"/>
          <w:numId w:val="21"/>
        </w:numPr>
        <w:ind w:left="1440"/>
      </w:pPr>
      <w:r>
        <w:t xml:space="preserve">Maximo context is synchronized to the </w:t>
      </w:r>
      <w:r w:rsidR="00422A26">
        <w:t>V</w:t>
      </w:r>
      <w:r w:rsidR="006811A0">
        <w:t>iewer (</w:t>
      </w:r>
      <w:r w:rsidR="00422A26">
        <w:t>l</w:t>
      </w:r>
      <w:r>
        <w:t xml:space="preserve">ocations and assets) - </w:t>
      </w:r>
      <w:r w:rsidR="008357DE">
        <w:t>s</w:t>
      </w:r>
      <w:r>
        <w:t xml:space="preserve">electing an item in the </w:t>
      </w:r>
      <w:r w:rsidR="001B0F50">
        <w:t>V</w:t>
      </w:r>
      <w:r>
        <w:t>iewer causes the corresponding record in Maximo to become the current Maximo record</w:t>
      </w:r>
    </w:p>
    <w:p w14:paraId="550A70B3" w14:textId="4B1EFB2B" w:rsidR="001A2649" w:rsidRDefault="001A2649" w:rsidP="005A27CE">
      <w:pPr>
        <w:pStyle w:val="BodyText"/>
        <w:numPr>
          <w:ilvl w:val="1"/>
          <w:numId w:val="21"/>
        </w:numPr>
        <w:ind w:left="1440"/>
      </w:pPr>
      <w:r>
        <w:t xml:space="preserve">The </w:t>
      </w:r>
      <w:r w:rsidR="001B0F50">
        <w:t>V</w:t>
      </w:r>
      <w:r>
        <w:t xml:space="preserve">iewer </w:t>
      </w:r>
      <w:r w:rsidR="001B0F50">
        <w:t>can</w:t>
      </w:r>
      <w:r>
        <w:t xml:space="preserve"> be used as an asset selection lookup anywhere in Maximo </w:t>
      </w:r>
      <w:r w:rsidR="001B0F50">
        <w:t>where</w:t>
      </w:r>
      <w:r>
        <w:t xml:space="preserve"> an asset look-up menu </w:t>
      </w:r>
      <w:r w:rsidR="001B0F50">
        <w:t>is available</w:t>
      </w:r>
      <w:r>
        <w:t>.</w:t>
      </w:r>
    </w:p>
    <w:p w14:paraId="0C925D0F" w14:textId="6B94AD2E" w:rsidR="001A2649" w:rsidRDefault="001A2649" w:rsidP="005A27CE">
      <w:pPr>
        <w:pStyle w:val="BodyText"/>
        <w:numPr>
          <w:ilvl w:val="1"/>
          <w:numId w:val="21"/>
        </w:numPr>
        <w:ind w:left="1440"/>
      </w:pPr>
      <w:r>
        <w:t xml:space="preserve">The </w:t>
      </w:r>
      <w:r w:rsidR="001B0F50">
        <w:t>V</w:t>
      </w:r>
      <w:r>
        <w:t xml:space="preserve">iewer </w:t>
      </w:r>
      <w:r w:rsidR="001B0F50">
        <w:t xml:space="preserve">can </w:t>
      </w:r>
      <w:r>
        <w:t xml:space="preserve">be used to select a set of assets to add to a </w:t>
      </w:r>
      <w:r w:rsidR="001B0F50">
        <w:t xml:space="preserve">service request or </w:t>
      </w:r>
      <w:r>
        <w:t>work order</w:t>
      </w:r>
      <w:r w:rsidR="001B0F50">
        <w:t>.</w:t>
      </w:r>
      <w:r>
        <w:t xml:space="preserve"> </w:t>
      </w:r>
    </w:p>
    <w:p w14:paraId="6608B1F5" w14:textId="48C954E4" w:rsidR="001A2649" w:rsidRDefault="001B0F50" w:rsidP="005A27CE">
      <w:pPr>
        <w:pStyle w:val="BodyText"/>
        <w:numPr>
          <w:ilvl w:val="1"/>
          <w:numId w:val="21"/>
        </w:numPr>
        <w:ind w:left="1440"/>
      </w:pPr>
      <w:r>
        <w:t>You can c</w:t>
      </w:r>
      <w:r w:rsidR="001A2649">
        <w:t xml:space="preserve">reate </w:t>
      </w:r>
      <w:r>
        <w:t xml:space="preserve">service requests and </w:t>
      </w:r>
      <w:r w:rsidR="001A2649">
        <w:t>work orders directly</w:t>
      </w:r>
      <w:r>
        <w:t xml:space="preserve"> in</w:t>
      </w:r>
      <w:r w:rsidR="001A2649">
        <w:t xml:space="preserve"> the </w:t>
      </w:r>
      <w:r>
        <w:t>V</w:t>
      </w:r>
      <w:r w:rsidR="001A2649">
        <w:t>iewer</w:t>
      </w:r>
    </w:p>
    <w:p w14:paraId="769FF5F8" w14:textId="6ECA8F68" w:rsidR="001A2649" w:rsidRDefault="001B0F50" w:rsidP="005A27CE">
      <w:pPr>
        <w:pStyle w:val="BodyText"/>
        <w:numPr>
          <w:ilvl w:val="1"/>
          <w:numId w:val="21"/>
        </w:numPr>
        <w:ind w:left="1440"/>
      </w:pPr>
      <w:r>
        <w:t>You can s</w:t>
      </w:r>
      <w:r w:rsidR="001A2649">
        <w:t xml:space="preserve">earch </w:t>
      </w:r>
      <w:r>
        <w:t xml:space="preserve">a </w:t>
      </w:r>
      <w:r w:rsidR="001A2649">
        <w:t>facility for open work orders, preventative maintenance work</w:t>
      </w:r>
      <w:r>
        <w:t>,</w:t>
      </w:r>
      <w:r w:rsidR="001A2649">
        <w:t xml:space="preserve"> and service requests, </w:t>
      </w:r>
      <w:r>
        <w:t xml:space="preserve">and </w:t>
      </w:r>
      <w:r w:rsidR="001A2649">
        <w:t xml:space="preserve">display all or a selected set of the search results as the selection set in the </w:t>
      </w:r>
      <w:r>
        <w:t>V</w:t>
      </w:r>
      <w:r w:rsidR="001A2649">
        <w:t>iewer.</w:t>
      </w:r>
    </w:p>
    <w:p w14:paraId="71AC0F7F" w14:textId="1F27B833" w:rsidR="001A2649" w:rsidRDefault="001B0F50" w:rsidP="005A27CE">
      <w:pPr>
        <w:pStyle w:val="BodyText"/>
        <w:numPr>
          <w:ilvl w:val="1"/>
          <w:numId w:val="21"/>
        </w:numPr>
        <w:ind w:left="1440"/>
      </w:pPr>
      <w:r>
        <w:t>You can d</w:t>
      </w:r>
      <w:r w:rsidR="001A2649">
        <w:t xml:space="preserve">isplay members of Maximo systems in the </w:t>
      </w:r>
      <w:r>
        <w:t>V</w:t>
      </w:r>
      <w:r w:rsidR="001A2649">
        <w:t xml:space="preserve">iewer - </w:t>
      </w:r>
      <w:r>
        <w:t>s</w:t>
      </w:r>
      <w:r w:rsidR="001A2649">
        <w:t xml:space="preserve">earch from systems and zones either </w:t>
      </w:r>
      <w:r>
        <w:t xml:space="preserve">that are either </w:t>
      </w:r>
      <w:r w:rsidR="001A2649">
        <w:t xml:space="preserve">defined for the facility, or for which the selected item is a member.  </w:t>
      </w:r>
      <w:r>
        <w:t>You can d</w:t>
      </w:r>
      <w:r w:rsidR="001A2649">
        <w:t>isplay all members of the system as the current selection or drill</w:t>
      </w:r>
      <w:r>
        <w:t>-</w:t>
      </w:r>
      <w:r w:rsidR="001A2649">
        <w:t xml:space="preserve">down to any member of the system and select it in the </w:t>
      </w:r>
      <w:r>
        <w:t>V</w:t>
      </w:r>
      <w:r w:rsidR="001A2649">
        <w:t>iewer.</w:t>
      </w:r>
    </w:p>
    <w:p w14:paraId="70DB6442" w14:textId="262F993E" w:rsidR="001A2649" w:rsidRDefault="001B0F50" w:rsidP="005A27CE">
      <w:pPr>
        <w:pStyle w:val="BodyText"/>
        <w:numPr>
          <w:ilvl w:val="1"/>
          <w:numId w:val="21"/>
        </w:numPr>
        <w:ind w:left="1440"/>
      </w:pPr>
      <w:r>
        <w:t>You can c</w:t>
      </w:r>
      <w:r w:rsidR="001A2649">
        <w:t xml:space="preserve">reate and </w:t>
      </w:r>
      <w:r>
        <w:t>e</w:t>
      </w:r>
      <w:r w:rsidR="001A2649">
        <w:t xml:space="preserve">dit Maximo systems from the </w:t>
      </w:r>
      <w:r>
        <w:t>V</w:t>
      </w:r>
      <w:r w:rsidR="001A2649">
        <w:t xml:space="preserve">iewer - </w:t>
      </w:r>
      <w:r>
        <w:t>t</w:t>
      </w:r>
      <w:r w:rsidR="001A2649">
        <w:t xml:space="preserve">he selection set in the </w:t>
      </w:r>
      <w:r>
        <w:t>V</w:t>
      </w:r>
      <w:r w:rsidR="001A2649">
        <w:t>iewer can be used to either create a new system or be added as a sub-tree to an existing system</w:t>
      </w:r>
      <w:r>
        <w:t>.</w:t>
      </w:r>
    </w:p>
    <w:p w14:paraId="2BA23230" w14:textId="6BEC8E27" w:rsidR="001A2649" w:rsidRDefault="001B0F50" w:rsidP="005A27CE">
      <w:pPr>
        <w:pStyle w:val="BodyText"/>
        <w:numPr>
          <w:ilvl w:val="1"/>
          <w:numId w:val="21"/>
        </w:numPr>
        <w:ind w:left="1440"/>
      </w:pPr>
      <w:r>
        <w:t>You can</w:t>
      </w:r>
      <w:r w:rsidR="001A2649">
        <w:t xml:space="preserve"> </w:t>
      </w:r>
      <w:r>
        <w:t xml:space="preserve">navigate </w:t>
      </w:r>
      <w:r w:rsidR="001A2649">
        <w:t>through a multi-item selection set changing both the model view (zoom and center), and the current Maximo record to the current item in the set.</w:t>
      </w:r>
    </w:p>
    <w:p w14:paraId="228A4B41" w14:textId="58194675" w:rsidR="001C4080" w:rsidRDefault="001C4080" w:rsidP="005A27CE">
      <w:pPr>
        <w:pStyle w:val="BodyText"/>
        <w:numPr>
          <w:ilvl w:val="1"/>
          <w:numId w:val="21"/>
        </w:numPr>
        <w:ind w:left="1440"/>
      </w:pPr>
      <w:r>
        <w:t>You can markup a view in the Viewer</w:t>
      </w:r>
      <w:r w:rsidR="006E01DE">
        <w:t xml:space="preserve">, </w:t>
      </w:r>
      <w:r>
        <w:t xml:space="preserve">save the markup with a Work Order, </w:t>
      </w:r>
      <w:r w:rsidR="006E01DE">
        <w:t xml:space="preserve">and </w:t>
      </w:r>
      <w:r>
        <w:t xml:space="preserve">then display the markup any time the </w:t>
      </w:r>
      <w:r w:rsidR="006E01DE">
        <w:t>w</w:t>
      </w:r>
      <w:r>
        <w:t xml:space="preserve">ork </w:t>
      </w:r>
      <w:r w:rsidR="006E01DE">
        <w:t>o</w:t>
      </w:r>
      <w:r>
        <w:t>rder is viewed</w:t>
      </w:r>
      <w:r w:rsidR="006E01DE">
        <w:t>.</w:t>
      </w:r>
    </w:p>
    <w:p w14:paraId="086C18CF" w14:textId="782A14BD" w:rsidR="006811A0" w:rsidRPr="00F91D00" w:rsidRDefault="008A0CA2" w:rsidP="00F91D00">
      <w:pPr>
        <w:pStyle w:val="BodyText"/>
        <w:rPr>
          <w:b/>
          <w:sz w:val="22"/>
          <w:szCs w:val="22"/>
        </w:rPr>
      </w:pPr>
      <w:r w:rsidRPr="00F91D00">
        <w:rPr>
          <w:b/>
          <w:sz w:val="22"/>
          <w:szCs w:val="22"/>
        </w:rPr>
        <w:t>Forge</w:t>
      </w:r>
      <w:r w:rsidR="004B1A72" w:rsidRPr="00F91D00">
        <w:rPr>
          <w:b/>
          <w:sz w:val="22"/>
          <w:szCs w:val="22"/>
        </w:rPr>
        <w:t xml:space="preserve"> Viewer features </w:t>
      </w:r>
      <w:r w:rsidR="001B0F50" w:rsidRPr="00F91D00">
        <w:rPr>
          <w:b/>
          <w:sz w:val="22"/>
          <w:szCs w:val="22"/>
        </w:rPr>
        <w:t xml:space="preserve">that are </w:t>
      </w:r>
      <w:r w:rsidR="004B1A72" w:rsidRPr="00F91D00">
        <w:rPr>
          <w:b/>
          <w:sz w:val="22"/>
          <w:szCs w:val="22"/>
        </w:rPr>
        <w:t xml:space="preserve">exposed </w:t>
      </w:r>
      <w:r w:rsidR="001B0F50" w:rsidRPr="00F91D00">
        <w:rPr>
          <w:b/>
          <w:sz w:val="22"/>
          <w:szCs w:val="22"/>
        </w:rPr>
        <w:t xml:space="preserve">in </w:t>
      </w:r>
      <w:r w:rsidR="004B1A72" w:rsidRPr="00F91D00">
        <w:rPr>
          <w:b/>
          <w:sz w:val="22"/>
          <w:szCs w:val="22"/>
        </w:rPr>
        <w:t xml:space="preserve">the </w:t>
      </w:r>
      <w:r w:rsidR="001B0F50" w:rsidRPr="00F91D00">
        <w:rPr>
          <w:b/>
          <w:sz w:val="22"/>
          <w:szCs w:val="22"/>
        </w:rPr>
        <w:t>V</w:t>
      </w:r>
      <w:r w:rsidR="004B1A72" w:rsidRPr="00F91D00">
        <w:rPr>
          <w:b/>
          <w:sz w:val="22"/>
          <w:szCs w:val="22"/>
        </w:rPr>
        <w:t>iewer toolbar</w:t>
      </w:r>
      <w:r w:rsidR="001B0F50" w:rsidRPr="00F91D00">
        <w:rPr>
          <w:b/>
          <w:sz w:val="22"/>
          <w:szCs w:val="22"/>
        </w:rPr>
        <w:t xml:space="preserve"> include: </w:t>
      </w:r>
    </w:p>
    <w:p w14:paraId="3600679C" w14:textId="77777777" w:rsidR="006811A0" w:rsidRPr="0020661C" w:rsidRDefault="006811A0" w:rsidP="005A27CE">
      <w:pPr>
        <w:pStyle w:val="BodyText"/>
        <w:numPr>
          <w:ilvl w:val="1"/>
          <w:numId w:val="21"/>
        </w:numPr>
        <w:tabs>
          <w:tab w:val="left" w:pos="720"/>
        </w:tabs>
        <w:ind w:left="1440"/>
      </w:pPr>
      <w:r w:rsidRPr="0020661C">
        <w:t>Full 3D navigation</w:t>
      </w:r>
    </w:p>
    <w:p w14:paraId="48939E2B" w14:textId="4E8D7C46" w:rsidR="006811A0" w:rsidRDefault="006811A0" w:rsidP="005A27CE">
      <w:pPr>
        <w:pStyle w:val="BodyText"/>
        <w:numPr>
          <w:ilvl w:val="1"/>
          <w:numId w:val="21"/>
        </w:numPr>
        <w:tabs>
          <w:tab w:val="left" w:pos="720"/>
        </w:tabs>
        <w:ind w:left="1440"/>
      </w:pPr>
      <w:r w:rsidRPr="0020661C">
        <w:t xml:space="preserve">Basic </w:t>
      </w:r>
      <w:r w:rsidR="001B0F50">
        <w:t>s</w:t>
      </w:r>
      <w:r w:rsidRPr="0020661C">
        <w:t>earch</w:t>
      </w:r>
    </w:p>
    <w:p w14:paraId="6227B0EF" w14:textId="24E56E36" w:rsidR="006811A0" w:rsidRDefault="006811A0" w:rsidP="005A27CE">
      <w:pPr>
        <w:pStyle w:val="BodyText"/>
        <w:numPr>
          <w:ilvl w:val="1"/>
          <w:numId w:val="21"/>
        </w:numPr>
        <w:tabs>
          <w:tab w:val="left" w:pos="720"/>
        </w:tabs>
        <w:ind w:left="1440"/>
      </w:pPr>
      <w:r>
        <w:t xml:space="preserve">Model </w:t>
      </w:r>
      <w:r w:rsidR="001B0F50">
        <w:t>p</w:t>
      </w:r>
      <w:r>
        <w:t>roperties</w:t>
      </w:r>
    </w:p>
    <w:p w14:paraId="27BBAE72" w14:textId="10C1CCDC" w:rsidR="006811A0" w:rsidRDefault="006811A0" w:rsidP="005A27CE">
      <w:pPr>
        <w:pStyle w:val="BodyText"/>
        <w:numPr>
          <w:ilvl w:val="1"/>
          <w:numId w:val="21"/>
        </w:numPr>
        <w:tabs>
          <w:tab w:val="left" w:pos="720"/>
        </w:tabs>
        <w:ind w:left="1440"/>
      </w:pPr>
      <w:r>
        <w:t xml:space="preserve">Model </w:t>
      </w:r>
      <w:r w:rsidR="001B0F50">
        <w:t>t</w:t>
      </w:r>
      <w:r>
        <w:t>ree</w:t>
      </w:r>
    </w:p>
    <w:p w14:paraId="66201B49" w14:textId="10245836" w:rsidR="006811A0" w:rsidRDefault="006811A0" w:rsidP="005A27CE">
      <w:pPr>
        <w:pStyle w:val="BodyText"/>
        <w:numPr>
          <w:ilvl w:val="1"/>
          <w:numId w:val="21"/>
        </w:numPr>
        <w:tabs>
          <w:tab w:val="left" w:pos="720"/>
        </w:tabs>
        <w:ind w:left="1440"/>
      </w:pPr>
      <w:r>
        <w:t xml:space="preserve">Sectioning of </w:t>
      </w:r>
      <w:r w:rsidR="001B0F50">
        <w:t xml:space="preserve">a </w:t>
      </w:r>
      <w:r>
        <w:t>model</w:t>
      </w:r>
    </w:p>
    <w:p w14:paraId="78C3B17B" w14:textId="339AD18E" w:rsidR="006811A0" w:rsidRDefault="006811A0" w:rsidP="005A27CE">
      <w:pPr>
        <w:pStyle w:val="BodyText"/>
        <w:numPr>
          <w:ilvl w:val="1"/>
          <w:numId w:val="21"/>
        </w:numPr>
        <w:tabs>
          <w:tab w:val="left" w:pos="720"/>
        </w:tabs>
        <w:ind w:left="1440"/>
      </w:pPr>
      <w:r>
        <w:t>Model walk thr</w:t>
      </w:r>
      <w:r w:rsidR="001B0F50">
        <w:t>ough</w:t>
      </w:r>
    </w:p>
    <w:p w14:paraId="067CC674" w14:textId="5565F10D" w:rsidR="00CD37C7" w:rsidRDefault="00CD37C7" w:rsidP="005A27CE">
      <w:pPr>
        <w:pStyle w:val="BodyText"/>
        <w:numPr>
          <w:ilvl w:val="1"/>
          <w:numId w:val="21"/>
        </w:numPr>
        <w:tabs>
          <w:tab w:val="left" w:pos="720"/>
        </w:tabs>
        <w:ind w:left="1440"/>
      </w:pPr>
      <w:r>
        <w:t>Save and restore views</w:t>
      </w:r>
    </w:p>
    <w:p w14:paraId="5E9FFBB0" w14:textId="77777777" w:rsidR="001A2649" w:rsidRDefault="001A2649" w:rsidP="008F3530">
      <w:pPr>
        <w:pStyle w:val="BodyText"/>
        <w:ind w:left="0"/>
        <w:rPr>
          <w:noProof/>
        </w:rPr>
      </w:pPr>
    </w:p>
    <w:p w14:paraId="3A876BC6" w14:textId="77777777" w:rsidR="00515BEA" w:rsidRDefault="008D6CFA" w:rsidP="008D6CFA">
      <w:pPr>
        <w:pStyle w:val="BodyText"/>
        <w:ind w:left="-1080"/>
      </w:pPr>
      <w:r>
        <w:rPr>
          <w:noProof/>
        </w:rPr>
        <w:drawing>
          <wp:inline distT="0" distB="0" distL="0" distR="0" wp14:anchorId="38EB714A" wp14:editId="3B65F854">
            <wp:extent cx="7073660" cy="50580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98504" cy="5075786"/>
                    </a:xfrm>
                    <a:prstGeom prst="rect">
                      <a:avLst/>
                    </a:prstGeom>
                  </pic:spPr>
                </pic:pic>
              </a:graphicData>
            </a:graphic>
          </wp:inline>
        </w:drawing>
      </w:r>
    </w:p>
    <w:p w14:paraId="783E66CA" w14:textId="7B55F905" w:rsidR="001A2649" w:rsidRDefault="001A2649" w:rsidP="00BB3B6B">
      <w:pPr>
        <w:pStyle w:val="Caption"/>
      </w:pPr>
      <w:bookmarkStart w:id="88" w:name="_Toc317518853"/>
      <w:bookmarkStart w:id="89" w:name="_Toc483994036"/>
      <w:r>
        <w:t xml:space="preserve">Figure </w:t>
      </w:r>
      <w:r w:rsidR="00A94FF9">
        <w:fldChar w:fldCharType="begin"/>
      </w:r>
      <w:r w:rsidR="00A94FF9">
        <w:instrText xml:space="preserve"> SEQ Figure \* ARABIC </w:instrText>
      </w:r>
      <w:r w:rsidR="00A94FF9">
        <w:fldChar w:fldCharType="separate"/>
      </w:r>
      <w:r w:rsidR="00D00363">
        <w:rPr>
          <w:noProof/>
        </w:rPr>
        <w:t>1</w:t>
      </w:r>
      <w:r w:rsidR="00A94FF9">
        <w:rPr>
          <w:noProof/>
        </w:rPr>
        <w:fldChar w:fldCharType="end"/>
      </w:r>
      <w:r>
        <w:t xml:space="preserve"> – Model viewer embedded into the Maximo Locations application</w:t>
      </w:r>
      <w:bookmarkEnd w:id="88"/>
      <w:bookmarkEnd w:id="89"/>
    </w:p>
    <w:p w14:paraId="0CFA47C0" w14:textId="77777777" w:rsidR="001A2649" w:rsidRDefault="001A2649" w:rsidP="008F3530">
      <w:pPr>
        <w:pStyle w:val="BodyText"/>
      </w:pPr>
      <w:r>
        <w:t>In addition, the 3D model can be used in conjunction with the normal Maximo lookup mechanism to provide direct visual selection of assets from a building model.</w:t>
      </w:r>
    </w:p>
    <w:p w14:paraId="789F47AB" w14:textId="77777777" w:rsidR="001A2649" w:rsidRDefault="001A2649" w:rsidP="008F3530">
      <w:pPr>
        <w:pStyle w:val="BodyText"/>
        <w:ind w:left="0"/>
        <w:rPr>
          <w:noProof/>
        </w:rPr>
      </w:pPr>
    </w:p>
    <w:p w14:paraId="118D70CC" w14:textId="77777777" w:rsidR="00394EE8" w:rsidRDefault="008D6CFA" w:rsidP="008D6CFA">
      <w:pPr>
        <w:pStyle w:val="BodyText"/>
        <w:ind w:left="-900"/>
      </w:pPr>
      <w:r w:rsidRPr="008D6CFA">
        <w:rPr>
          <w:noProof/>
        </w:rPr>
        <w:drawing>
          <wp:inline distT="0" distB="0" distL="0" distR="0" wp14:anchorId="51F47D31" wp14:editId="2B739000">
            <wp:extent cx="6797615" cy="459616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4458" cy="4600790"/>
                    </a:xfrm>
                    <a:prstGeom prst="rect">
                      <a:avLst/>
                    </a:prstGeom>
                    <a:noFill/>
                    <a:ln>
                      <a:noFill/>
                    </a:ln>
                  </pic:spPr>
                </pic:pic>
              </a:graphicData>
            </a:graphic>
          </wp:inline>
        </w:drawing>
      </w:r>
    </w:p>
    <w:p w14:paraId="7A2CF761" w14:textId="762E79FE" w:rsidR="001A2649" w:rsidRPr="008F3530" w:rsidRDefault="001A2649" w:rsidP="00BB3B6B">
      <w:pPr>
        <w:pStyle w:val="Caption"/>
      </w:pPr>
      <w:bookmarkStart w:id="90" w:name="_Toc317518854"/>
      <w:bookmarkStart w:id="91" w:name="_Toc483994037"/>
      <w:r>
        <w:t xml:space="preserve">Figure </w:t>
      </w:r>
      <w:r w:rsidR="00A94FF9">
        <w:fldChar w:fldCharType="begin"/>
      </w:r>
      <w:r w:rsidR="00A94FF9">
        <w:instrText xml:space="preserve"> SEQ Figure \* ARABIC </w:instrText>
      </w:r>
      <w:r w:rsidR="00A94FF9">
        <w:fldChar w:fldCharType="separate"/>
      </w:r>
      <w:r w:rsidR="00D00363">
        <w:rPr>
          <w:noProof/>
        </w:rPr>
        <w:t>2</w:t>
      </w:r>
      <w:r w:rsidR="00A94FF9">
        <w:rPr>
          <w:noProof/>
        </w:rPr>
        <w:fldChar w:fldCharType="end"/>
      </w:r>
      <w:r>
        <w:t xml:space="preserve"> - The Model viewer </w:t>
      </w:r>
      <w:bookmarkEnd w:id="90"/>
      <w:r w:rsidR="00641AA8">
        <w:t>for work order dispatch</w:t>
      </w:r>
      <w:bookmarkEnd w:id="91"/>
    </w:p>
    <w:p w14:paraId="2A1B4A10" w14:textId="77777777" w:rsidR="001A2649" w:rsidRDefault="001A2649" w:rsidP="009E6AA3">
      <w:pPr>
        <w:pStyle w:val="Heading2"/>
      </w:pPr>
      <w:bookmarkStart w:id="92" w:name="_Toc317518811"/>
      <w:bookmarkStart w:id="93" w:name="_Toc483993997"/>
      <w:r>
        <w:t>Known Limitations</w:t>
      </w:r>
      <w:bookmarkEnd w:id="92"/>
      <w:bookmarkEnd w:id="93"/>
    </w:p>
    <w:p w14:paraId="73F50B2C" w14:textId="465DE2C0" w:rsidR="001F6406" w:rsidRDefault="001F6406" w:rsidP="005A27CE">
      <w:pPr>
        <w:pStyle w:val="BodyText"/>
        <w:numPr>
          <w:ilvl w:val="0"/>
          <w:numId w:val="20"/>
        </w:numPr>
      </w:pPr>
      <w:r>
        <w:t xml:space="preserve">In the </w:t>
      </w:r>
      <w:r w:rsidR="008A0CA2">
        <w:t>Forge</w:t>
      </w:r>
      <w:r>
        <w:t xml:space="preserve"> View</w:t>
      </w:r>
      <w:r w:rsidR="00CE6544">
        <w:t>er</w:t>
      </w:r>
      <w:r>
        <w:t xml:space="preserve">, large models </w:t>
      </w:r>
      <w:r w:rsidR="00394909">
        <w:t xml:space="preserve">can </w:t>
      </w:r>
      <w:r>
        <w:t xml:space="preserve">generate out of memory errors </w:t>
      </w:r>
      <w:r w:rsidR="005C2CFF">
        <w:t>especially in</w:t>
      </w:r>
      <w:r w:rsidR="002963D1">
        <w:t xml:space="preserve"> </w:t>
      </w:r>
      <w:r>
        <w:t>browsers on low memory devices</w:t>
      </w:r>
      <w:r w:rsidR="002963D1">
        <w:t>,</w:t>
      </w:r>
      <w:r>
        <w:t xml:space="preserve"> such as tablets.</w:t>
      </w:r>
      <w:r w:rsidR="00041FB7">
        <w:t xml:space="preserve"> This </w:t>
      </w:r>
      <w:r w:rsidR="002963D1">
        <w:t xml:space="preserve">can </w:t>
      </w:r>
      <w:r w:rsidR="00041FB7">
        <w:t>manifest as a console error message or a browser crash</w:t>
      </w:r>
      <w:r w:rsidR="002963D1">
        <w:t>.</w:t>
      </w:r>
    </w:p>
    <w:p w14:paraId="1ABA7C24" w14:textId="1E40FDFE" w:rsidR="004E10CC" w:rsidRDefault="004E10CC" w:rsidP="005A27CE">
      <w:pPr>
        <w:pStyle w:val="BodyText"/>
        <w:numPr>
          <w:ilvl w:val="0"/>
          <w:numId w:val="20"/>
        </w:numPr>
      </w:pPr>
      <w:r>
        <w:t xml:space="preserve">For the </w:t>
      </w:r>
      <w:r w:rsidR="0045291E">
        <w:t>Forge</w:t>
      </w:r>
      <w:r>
        <w:t xml:space="preserve"> Storage Management</w:t>
      </w:r>
      <w:r w:rsidR="002963D1">
        <w:t>,</w:t>
      </w:r>
      <w:r>
        <w:t xml:space="preserve"> </w:t>
      </w:r>
      <w:r w:rsidR="002963D1">
        <w:t>r</w:t>
      </w:r>
      <w:r>
        <w:t>ights granted on storage to other IDs do not in fact grant them rights.</w:t>
      </w:r>
    </w:p>
    <w:p w14:paraId="7F392CF1" w14:textId="0872645A" w:rsidR="00AB59BB" w:rsidRDefault="00AB59BB" w:rsidP="005A27CE">
      <w:pPr>
        <w:pStyle w:val="BodyText"/>
        <w:numPr>
          <w:ilvl w:val="0"/>
          <w:numId w:val="20"/>
        </w:numPr>
      </w:pPr>
      <w:r>
        <w:t xml:space="preserve">In the Work Order Tracking application, if the side menu is open, the </w:t>
      </w:r>
      <w:r w:rsidR="002963D1">
        <w:t>V</w:t>
      </w:r>
      <w:r>
        <w:t xml:space="preserve">iewer displays </w:t>
      </w:r>
      <w:r w:rsidR="00F16589">
        <w:t xml:space="preserve">incorrectly </w:t>
      </w:r>
      <w:r>
        <w:t xml:space="preserve">on top of the navigation trees.  When the side menu is closed, the </w:t>
      </w:r>
      <w:r w:rsidR="002963D1">
        <w:t>V</w:t>
      </w:r>
      <w:r>
        <w:t>iewer displays correctly.</w:t>
      </w:r>
    </w:p>
    <w:p w14:paraId="411B08A6" w14:textId="5ED6D472" w:rsidR="007D3AB3" w:rsidRDefault="00BB459F" w:rsidP="005A27CE">
      <w:pPr>
        <w:pStyle w:val="BodyText"/>
        <w:numPr>
          <w:ilvl w:val="0"/>
          <w:numId w:val="20"/>
        </w:numPr>
      </w:pPr>
      <w:r>
        <w:t xml:space="preserve">On Windows, zooming the browser or using display setting of other than %100 font and app size cause the </w:t>
      </w:r>
      <w:r w:rsidR="006E01DE">
        <w:t>V</w:t>
      </w:r>
      <w:r>
        <w:t>iewer to be incorrectly positioned in the Work Order Tracking app</w:t>
      </w:r>
      <w:r w:rsidR="006E01DE">
        <w:t>lication.</w:t>
      </w:r>
    </w:p>
    <w:p w14:paraId="4F7E1EC6" w14:textId="77777777" w:rsidR="00F45652" w:rsidRDefault="00F45652" w:rsidP="001E46AB">
      <w:pPr>
        <w:pStyle w:val="Heading1"/>
      </w:pPr>
      <w:bookmarkStart w:id="94" w:name="_Toc483993998"/>
      <w:bookmarkStart w:id="95" w:name="_Toc317518821"/>
      <w:r>
        <w:t>Model Administration</w:t>
      </w:r>
      <w:bookmarkEnd w:id="94"/>
    </w:p>
    <w:p w14:paraId="346F6A45" w14:textId="0C7F27EE" w:rsidR="003B30DF" w:rsidRDefault="003B30DF" w:rsidP="003B30DF">
      <w:pPr>
        <w:pStyle w:val="BodyText"/>
      </w:pPr>
      <w:r>
        <w:t xml:space="preserve">Model administration is performed from the Manage BIM </w:t>
      </w:r>
      <w:r w:rsidR="00FA4182">
        <w:t>V</w:t>
      </w:r>
      <w:r>
        <w:t xml:space="preserve">iewer application </w:t>
      </w:r>
      <w:r w:rsidR="00FA4182">
        <w:t xml:space="preserve">which is </w:t>
      </w:r>
      <w:r>
        <w:t>found under the B</w:t>
      </w:r>
      <w:r w:rsidR="00FA4182">
        <w:t>u</w:t>
      </w:r>
      <w:r>
        <w:t>il</w:t>
      </w:r>
      <w:r w:rsidR="00FA4182">
        <w:t>d</w:t>
      </w:r>
      <w:r>
        <w:t>ing Information Models</w:t>
      </w:r>
      <w:r w:rsidR="00FA4182">
        <w:t xml:space="preserve"> module.</w:t>
      </w:r>
    </w:p>
    <w:p w14:paraId="314CB8D3" w14:textId="052B977A" w:rsidR="00DB5818" w:rsidRDefault="00DB5818" w:rsidP="003B30DF">
      <w:pPr>
        <w:pStyle w:val="BodyText"/>
      </w:pPr>
      <w:r>
        <w:t xml:space="preserve">There are 4 or 5 steps required to view a model with the Forge </w:t>
      </w:r>
      <w:r w:rsidR="00FA4182">
        <w:t>V</w:t>
      </w:r>
      <w:r>
        <w:t>iewer from within Maximo, depending on the complexity of the mode</w:t>
      </w:r>
      <w:r w:rsidR="00A217A4">
        <w:t>l</w:t>
      </w:r>
      <w:r>
        <w:t>:</w:t>
      </w:r>
    </w:p>
    <w:p w14:paraId="675B55BC" w14:textId="07701B06" w:rsidR="00DB5818" w:rsidRDefault="00DB5818" w:rsidP="00290201">
      <w:pPr>
        <w:pStyle w:val="BodyText"/>
        <w:numPr>
          <w:ilvl w:val="0"/>
          <w:numId w:val="30"/>
        </w:numPr>
      </w:pPr>
      <w:r>
        <w:t>Create one or more storage container</w:t>
      </w:r>
      <w:r w:rsidR="006E01DE">
        <w:t>s</w:t>
      </w:r>
      <w:r>
        <w:t xml:space="preserve"> in the Forge service to hold the model files</w:t>
      </w:r>
      <w:r w:rsidR="00FA4182">
        <w:t xml:space="preserve">. For the purpose of a demo, only one storage container is required. If you manage models for multiple companies, you should </w:t>
      </w:r>
      <w:r w:rsidR="00BB459F">
        <w:t>create additional container to organize you models and to apply Maximo security to groups of models.</w:t>
      </w:r>
    </w:p>
    <w:p w14:paraId="35F4FA65" w14:textId="20643934" w:rsidR="00DB5818" w:rsidRDefault="00DB5818" w:rsidP="00290201">
      <w:pPr>
        <w:pStyle w:val="BodyText"/>
        <w:numPr>
          <w:ilvl w:val="0"/>
          <w:numId w:val="30"/>
        </w:numPr>
      </w:pPr>
      <w:r>
        <w:t xml:space="preserve">Uploaded the model files(s) to the </w:t>
      </w:r>
      <w:r w:rsidR="00FA4182">
        <w:t>F</w:t>
      </w:r>
      <w:r>
        <w:t>orge service.</w:t>
      </w:r>
    </w:p>
    <w:p w14:paraId="1236BA27" w14:textId="3FF3358A" w:rsidR="00DB5818" w:rsidRDefault="00DB5818" w:rsidP="00290201">
      <w:pPr>
        <w:pStyle w:val="BodyText"/>
        <w:numPr>
          <w:ilvl w:val="0"/>
          <w:numId w:val="30"/>
        </w:numPr>
      </w:pPr>
      <w:r>
        <w:t>If the model is multi-part, associate the linked parts with the master part.</w:t>
      </w:r>
    </w:p>
    <w:p w14:paraId="58902C41" w14:textId="52E363C4" w:rsidR="00DB5818" w:rsidRDefault="00DB5818" w:rsidP="00290201">
      <w:pPr>
        <w:pStyle w:val="BodyText"/>
        <w:numPr>
          <w:ilvl w:val="0"/>
          <w:numId w:val="30"/>
        </w:numPr>
      </w:pPr>
      <w:r>
        <w:t xml:space="preserve">Request </w:t>
      </w:r>
      <w:r w:rsidR="00F16589">
        <w:t xml:space="preserve">that </w:t>
      </w:r>
      <w:r>
        <w:t xml:space="preserve">the Forge service translate the model into </w:t>
      </w:r>
      <w:r w:rsidR="00FA4182">
        <w:t xml:space="preserve">a </w:t>
      </w:r>
      <w:r>
        <w:t>viewable format</w:t>
      </w:r>
      <w:r w:rsidR="006E01DE">
        <w:t>.</w:t>
      </w:r>
    </w:p>
    <w:p w14:paraId="2DFE9B65" w14:textId="3FD04682" w:rsidR="00DB5818" w:rsidRDefault="00DB5818" w:rsidP="00290201">
      <w:pPr>
        <w:pStyle w:val="BodyText"/>
        <w:numPr>
          <w:ilvl w:val="0"/>
          <w:numId w:val="30"/>
        </w:numPr>
      </w:pPr>
      <w:r>
        <w:t xml:space="preserve">Associate the viewable model with the Maximo location for the </w:t>
      </w:r>
      <w:r w:rsidR="00FA4182">
        <w:t>f</w:t>
      </w:r>
      <w:r>
        <w:t xml:space="preserve">acility </w:t>
      </w:r>
      <w:r w:rsidR="00F16589">
        <w:t xml:space="preserve">that is </w:t>
      </w:r>
      <w:r>
        <w:t xml:space="preserve">represented by the model.  This location is typically created </w:t>
      </w:r>
      <w:r w:rsidR="00FA4182">
        <w:t xml:space="preserve">using </w:t>
      </w:r>
      <w:r>
        <w:t>a COBie import</w:t>
      </w:r>
      <w:r w:rsidR="00FA4182">
        <w:t xml:space="preserve"> in the BIM Projects application.</w:t>
      </w:r>
    </w:p>
    <w:p w14:paraId="1B9C4D1B" w14:textId="77777777" w:rsidR="00DB5818" w:rsidRDefault="000F2B8D" w:rsidP="00DB5818">
      <w:pPr>
        <w:pStyle w:val="BodyText"/>
      </w:pPr>
      <w:r>
        <w:t>Some of the above steps may have been performed outside the current Maximo instance.  If so, steps 1, 2, and 4 can be replaced by linking to existing objects in the Forge service.</w:t>
      </w:r>
    </w:p>
    <w:p w14:paraId="12CBF5D3" w14:textId="0E8D5BB0" w:rsidR="00A93BB6" w:rsidRDefault="00A93BB6" w:rsidP="00325C6B">
      <w:pPr>
        <w:pStyle w:val="Heading4"/>
      </w:pPr>
      <w:r>
        <w:t>Linking Maximo records with Forge Service records</w:t>
      </w:r>
    </w:p>
    <w:p w14:paraId="39179CA5" w14:textId="77777777" w:rsidR="00065132" w:rsidRDefault="00325C6B" w:rsidP="00F15ED5">
      <w:pPr>
        <w:pStyle w:val="BodyText"/>
      </w:pPr>
      <w:r>
        <w:t>The Forge Service objects described below: storage container, model file, and model viewables, are each composite objects.  That is some of the data for each object resides in the Forge Service and some of the data resides in the Maximo database. Each Maximo database record has a reference or link to the Forge Service portion of the data.</w:t>
      </w:r>
      <w:r w:rsidR="00A93BB6">
        <w:t xml:space="preserve"> </w:t>
      </w:r>
    </w:p>
    <w:p w14:paraId="70C6B347" w14:textId="2AF425D5" w:rsidR="00065132" w:rsidRDefault="00065132" w:rsidP="00F15ED5">
      <w:pPr>
        <w:pStyle w:val="BodyText"/>
      </w:pPr>
      <w:r>
        <w:rPr>
          <w:noProof/>
        </w:rPr>
        <w:drawing>
          <wp:inline distT="0" distB="0" distL="0" distR="0" wp14:anchorId="646B7E45" wp14:editId="02BE3CD4">
            <wp:extent cx="4282440" cy="2026920"/>
            <wp:effectExtent l="0" t="0" r="381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2440" cy="2026920"/>
                    </a:xfrm>
                    <a:prstGeom prst="rect">
                      <a:avLst/>
                    </a:prstGeom>
                    <a:noFill/>
                  </pic:spPr>
                </pic:pic>
              </a:graphicData>
            </a:graphic>
          </wp:inline>
        </w:drawing>
      </w:r>
    </w:p>
    <w:p w14:paraId="5523530A" w14:textId="6C6EC69F" w:rsidR="00A93BB6" w:rsidRDefault="00A93BB6" w:rsidP="00F15ED5">
      <w:pPr>
        <w:pStyle w:val="BodyText"/>
      </w:pPr>
      <w:r>
        <w:t>When Forge Service objects are created though the current Maximo instance</w:t>
      </w:r>
      <w:r w:rsidR="006E01DE">
        <w:t>,</w:t>
      </w:r>
      <w:r>
        <w:t xml:space="preserve"> the Maximo record and the Forge Service object are created at the same time and the linking is transparent to the user. </w:t>
      </w:r>
      <w:r w:rsidR="00EE0506">
        <w:t>However,</w:t>
      </w:r>
      <w:r>
        <w:t xml:space="preserve"> if the Forge Service </w:t>
      </w:r>
      <w:r w:rsidR="006E01DE">
        <w:t>o</w:t>
      </w:r>
      <w:r>
        <w:t xml:space="preserve">bjects are created through some other application including other Maximo instance such as a test or development server, </w:t>
      </w:r>
      <w:r w:rsidR="00EE0506">
        <w:t xml:space="preserve">Then the Maximo part of the data still needs to be created, and it must be manually linked to a Forge service object. </w:t>
      </w:r>
    </w:p>
    <w:p w14:paraId="1A81437B" w14:textId="77777777" w:rsidR="00065132" w:rsidRDefault="00065132" w:rsidP="00065132">
      <w:pPr>
        <w:pStyle w:val="Heading4"/>
      </w:pPr>
      <w:bookmarkStart w:id="96" w:name="_Ref438818435"/>
      <w:bookmarkStart w:id="97" w:name="_Ref438818443"/>
      <w:r>
        <w:t>Model data and the Autodesk Forge service</w:t>
      </w:r>
    </w:p>
    <w:p w14:paraId="6C069122" w14:textId="77777777" w:rsidR="00065132" w:rsidRDefault="00065132" w:rsidP="00065132">
      <w:pPr>
        <w:pStyle w:val="BodyText"/>
      </w:pPr>
      <w:r>
        <w:t xml:space="preserve">Some model information such as site and organization data is stored in Maximo. Other information is retrieved from the Autodesk Forge service each time a record is loaded from the Maximo database.  </w:t>
      </w:r>
    </w:p>
    <w:p w14:paraId="52FAC22E" w14:textId="4807F0F9" w:rsidR="00065132" w:rsidRDefault="00065132" w:rsidP="00065132">
      <w:pPr>
        <w:pStyle w:val="BodyText"/>
      </w:pPr>
      <w:r>
        <w:t xml:space="preserve"> As the Autodesk Forge Service, may not always be reachable or models in the cloud may be altered outside of Maximo, each record that is linked to the Autodesk Forge service data includes an Online checkbox.  </w:t>
      </w:r>
    </w:p>
    <w:p w14:paraId="78F85039" w14:textId="61ECB6A4" w:rsidR="00065132" w:rsidRDefault="00065132" w:rsidP="00065132">
      <w:pPr>
        <w:pStyle w:val="BodyText"/>
      </w:pPr>
      <w:r>
        <w:t>When the Online check box is checked, the Autodesk component of the data was successfully retrieved. Each record also includes a Last Error field that is populated with any error data either from attempting to access the Autodesk Forge service, or returned from it.</w:t>
      </w:r>
    </w:p>
    <w:p w14:paraId="61978983" w14:textId="77777777" w:rsidR="00F45652" w:rsidRDefault="00F45652" w:rsidP="00711DE7">
      <w:pPr>
        <w:pStyle w:val="Heading2"/>
      </w:pPr>
      <w:bookmarkStart w:id="98" w:name="_Ref478977060"/>
      <w:bookmarkStart w:id="99" w:name="_Ref478977064"/>
      <w:bookmarkStart w:id="100" w:name="_Toc483993999"/>
      <w:r>
        <w:t>Managing Model Storage</w:t>
      </w:r>
      <w:bookmarkEnd w:id="96"/>
      <w:bookmarkEnd w:id="97"/>
      <w:bookmarkEnd w:id="98"/>
      <w:bookmarkEnd w:id="99"/>
      <w:bookmarkEnd w:id="100"/>
    </w:p>
    <w:p w14:paraId="0D835B8E" w14:textId="51F1C5AC" w:rsidR="003B30DF" w:rsidRPr="003B30DF" w:rsidRDefault="003B30DF" w:rsidP="003B30DF">
      <w:pPr>
        <w:pStyle w:val="BodyText"/>
      </w:pPr>
      <w:r>
        <w:t>The Forge service uses storage contain</w:t>
      </w:r>
      <w:r w:rsidR="00580601">
        <w:t>er</w:t>
      </w:r>
      <w:r>
        <w:t>s (</w:t>
      </w:r>
      <w:r w:rsidR="00580601">
        <w:t>c</w:t>
      </w:r>
      <w:r>
        <w:t>alled bucket</w:t>
      </w:r>
      <w:r w:rsidR="00580601">
        <w:t>s</w:t>
      </w:r>
      <w:r>
        <w:t xml:space="preserve"> by Forge) to store any model files </w:t>
      </w:r>
      <w:r w:rsidR="00580601">
        <w:t xml:space="preserve">that are </w:t>
      </w:r>
      <w:r>
        <w:t xml:space="preserve">uploaded to the service.  A storage </w:t>
      </w:r>
      <w:r w:rsidR="00580601">
        <w:t>c</w:t>
      </w:r>
      <w:r>
        <w:t>ontainer is similar to a directory in a file system.  To u</w:t>
      </w:r>
      <w:r w:rsidR="00580601">
        <w:t>s</w:t>
      </w:r>
      <w:r>
        <w:t>e the Forge service</w:t>
      </w:r>
      <w:r w:rsidR="007D51AF">
        <w:t>,</w:t>
      </w:r>
      <w:r>
        <w:t xml:space="preserve"> </w:t>
      </w:r>
      <w:r w:rsidR="008B705C">
        <w:t>you</w:t>
      </w:r>
      <w:r w:rsidR="007D51AF">
        <w:t xml:space="preserve"> must </w:t>
      </w:r>
      <w:r w:rsidR="00580601">
        <w:t xml:space="preserve">create </w:t>
      </w:r>
      <w:r w:rsidR="007D51AF">
        <w:t>at least one storage container</w:t>
      </w:r>
      <w:r w:rsidR="00580601">
        <w:t>.</w:t>
      </w:r>
    </w:p>
    <w:p w14:paraId="035C1ED2" w14:textId="0E65F7B9" w:rsidR="00F45652" w:rsidRDefault="00F45652" w:rsidP="00F45652">
      <w:pPr>
        <w:pStyle w:val="BodyText"/>
      </w:pPr>
      <w:r>
        <w:t>To manage model storage containers</w:t>
      </w:r>
      <w:r w:rsidR="00580601">
        <w:t>, navigate to the Manage BIM Viewer application.</w:t>
      </w:r>
      <w:r>
        <w:t xml:space="preserve"> </w:t>
      </w:r>
    </w:p>
    <w:p w14:paraId="001715AA" w14:textId="3770A73E" w:rsidR="00F45652" w:rsidRDefault="00580601" w:rsidP="00F45652">
      <w:pPr>
        <w:pStyle w:val="BodyText"/>
      </w:pPr>
      <w:r>
        <w:t xml:space="preserve">Navigate to </w:t>
      </w:r>
      <w:r w:rsidR="00F45652">
        <w:t>Select Actions</w:t>
      </w:r>
      <w:r>
        <w:t xml:space="preserve"> </w:t>
      </w:r>
      <w:r w:rsidR="00F45652">
        <w:t>&gt;</w:t>
      </w:r>
      <w:r>
        <w:t xml:space="preserve"> </w:t>
      </w:r>
      <w:r w:rsidR="00F45652">
        <w:t xml:space="preserve">Manage </w:t>
      </w:r>
      <w:r w:rsidR="000F2B8D">
        <w:t xml:space="preserve">Autodesk Forge </w:t>
      </w:r>
      <w:r>
        <w:t>S</w:t>
      </w:r>
      <w:r w:rsidR="000F2B8D">
        <w:t>ervice</w:t>
      </w:r>
      <w:r>
        <w:t xml:space="preserve"> </w:t>
      </w:r>
      <w:r w:rsidR="00F45652">
        <w:t>&gt;</w:t>
      </w:r>
      <w:r>
        <w:t xml:space="preserve"> </w:t>
      </w:r>
      <w:r w:rsidR="00F45652">
        <w:t>Manage Model Storage</w:t>
      </w:r>
      <w:r>
        <w:t>.</w:t>
      </w:r>
    </w:p>
    <w:p w14:paraId="10A6D727" w14:textId="77777777" w:rsidR="00F45652" w:rsidRDefault="00A217A4" w:rsidP="007116B1">
      <w:pPr>
        <w:pStyle w:val="Heading4"/>
        <w:keepNext w:val="0"/>
        <w:ind w:left="-806"/>
      </w:pPr>
      <w:r>
        <w:rPr>
          <w:noProof/>
        </w:rPr>
        <w:drawing>
          <wp:inline distT="0" distB="0" distL="0" distR="0" wp14:anchorId="0B68299E" wp14:editId="36114F2B">
            <wp:extent cx="6602818" cy="573386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4444" cy="5743964"/>
                    </a:xfrm>
                    <a:prstGeom prst="rect">
                      <a:avLst/>
                    </a:prstGeom>
                  </pic:spPr>
                </pic:pic>
              </a:graphicData>
            </a:graphic>
          </wp:inline>
        </w:drawing>
      </w:r>
    </w:p>
    <w:p w14:paraId="6B98B614" w14:textId="0EAA2AD7" w:rsidR="00F45652" w:rsidRDefault="00F45652" w:rsidP="00711DE7">
      <w:pPr>
        <w:pStyle w:val="Heading3"/>
      </w:pPr>
      <w:bookmarkStart w:id="101" w:name="_Ref478507721"/>
      <w:bookmarkStart w:id="102" w:name="_Toc483994000"/>
      <w:r>
        <w:t>Creating a storage container:</w:t>
      </w:r>
      <w:bookmarkEnd w:id="101"/>
      <w:bookmarkEnd w:id="102"/>
    </w:p>
    <w:p w14:paraId="5C8E0CA0" w14:textId="4267E495" w:rsidR="00F45652" w:rsidRDefault="00F45652" w:rsidP="00290201">
      <w:pPr>
        <w:pStyle w:val="BodyText"/>
        <w:numPr>
          <w:ilvl w:val="0"/>
          <w:numId w:val="39"/>
        </w:numPr>
      </w:pPr>
      <w:r>
        <w:t xml:space="preserve">To create a storage container, </w:t>
      </w:r>
      <w:r w:rsidR="0020053B">
        <w:t xml:space="preserve">in the Manage Model Storage dialog </w:t>
      </w:r>
      <w:r>
        <w:t xml:space="preserve">select </w:t>
      </w:r>
      <w:r w:rsidR="0020053B">
        <w:t xml:space="preserve">the </w:t>
      </w:r>
      <w:r>
        <w:t>Create Storage</w:t>
      </w:r>
      <w:r w:rsidR="0020053B">
        <w:t xml:space="preserve"> button.</w:t>
      </w:r>
    </w:p>
    <w:p w14:paraId="50874B63" w14:textId="77777777" w:rsidR="00F45652" w:rsidRDefault="00A217A4" w:rsidP="00F45652">
      <w:pPr>
        <w:pStyle w:val="BodyText"/>
      </w:pPr>
      <w:r>
        <w:rPr>
          <w:noProof/>
        </w:rPr>
        <w:drawing>
          <wp:inline distT="0" distB="0" distL="0" distR="0" wp14:anchorId="5116E402" wp14:editId="76361430">
            <wp:extent cx="381000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0" cy="2876550"/>
                    </a:xfrm>
                    <a:prstGeom prst="rect">
                      <a:avLst/>
                    </a:prstGeom>
                  </pic:spPr>
                </pic:pic>
              </a:graphicData>
            </a:graphic>
          </wp:inline>
        </w:drawing>
      </w:r>
    </w:p>
    <w:p w14:paraId="7163F911" w14:textId="6D3EEBD2" w:rsidR="00A217A4" w:rsidRDefault="0020053B" w:rsidP="00290201">
      <w:pPr>
        <w:pStyle w:val="BodyText"/>
        <w:numPr>
          <w:ilvl w:val="0"/>
          <w:numId w:val="39"/>
        </w:numPr>
      </w:pPr>
      <w:r w:rsidRPr="009E57F6">
        <w:t xml:space="preserve">Specify a </w:t>
      </w:r>
      <w:r w:rsidR="00A217A4" w:rsidRPr="009E57F6">
        <w:t>Region</w:t>
      </w:r>
      <w:r>
        <w:rPr>
          <w:b/>
        </w:rPr>
        <w:t>.</w:t>
      </w:r>
      <w:r w:rsidR="00A217A4">
        <w:t xml:space="preserve"> Containers may be created in the US or the EMEA region of the Forge service. </w:t>
      </w:r>
      <w:r w:rsidR="00711DE7">
        <w:t>If no region is specified, US is used.</w:t>
      </w:r>
    </w:p>
    <w:p w14:paraId="2356F4CB" w14:textId="2AB6043A" w:rsidR="00711DE7" w:rsidRDefault="0020053B" w:rsidP="00290201">
      <w:pPr>
        <w:pStyle w:val="BodyText"/>
        <w:numPr>
          <w:ilvl w:val="0"/>
          <w:numId w:val="39"/>
        </w:numPr>
      </w:pPr>
      <w:r w:rsidRPr="009E57F6">
        <w:t xml:space="preserve">Optional: </w:t>
      </w:r>
      <w:r w:rsidR="00711DE7" w:rsidRPr="009E57F6">
        <w:t>S</w:t>
      </w:r>
      <w:r w:rsidRPr="009E57F6">
        <w:t>pecify a s</w:t>
      </w:r>
      <w:r w:rsidR="00711DE7" w:rsidRPr="009E57F6">
        <w:t xml:space="preserve">ite and </w:t>
      </w:r>
      <w:r w:rsidRPr="009E57F6">
        <w:t>o</w:t>
      </w:r>
      <w:r w:rsidR="00711DE7" w:rsidRPr="009E57F6">
        <w:t>rganization</w:t>
      </w:r>
      <w:r>
        <w:rPr>
          <w:b/>
        </w:rPr>
        <w:t>.</w:t>
      </w:r>
      <w:r w:rsidR="00711DE7">
        <w:t xml:space="preserve"> A Maximo </w:t>
      </w:r>
      <w:r>
        <w:t>o</w:t>
      </w:r>
      <w:r w:rsidR="00711DE7">
        <w:t>rg</w:t>
      </w:r>
      <w:r>
        <w:t>a</w:t>
      </w:r>
      <w:r w:rsidR="00711DE7">
        <w:t>n</w:t>
      </w:r>
      <w:r>
        <w:t>iz</w:t>
      </w:r>
      <w:r w:rsidR="00711DE7">
        <w:t xml:space="preserve">ation or </w:t>
      </w:r>
      <w:r>
        <w:t>s</w:t>
      </w:r>
      <w:r w:rsidR="00711DE7">
        <w:t xml:space="preserve">ite and </w:t>
      </w:r>
      <w:r w:rsidR="00984D77">
        <w:t>Organization can</w:t>
      </w:r>
      <w:r w:rsidR="00DF5AE7">
        <w:t xml:space="preserve"> </w:t>
      </w:r>
      <w:r w:rsidR="00711DE7">
        <w:t xml:space="preserve">be associated with a storage container.  Within the current Maximo instance, access to the </w:t>
      </w:r>
      <w:r w:rsidR="00AF2989">
        <w:t>storage container</w:t>
      </w:r>
      <w:r w:rsidR="00711DE7">
        <w:t xml:space="preserve"> is restricted to Maximo users that have rights to the listed </w:t>
      </w:r>
      <w:r w:rsidR="00DF5AE7">
        <w:t>s</w:t>
      </w:r>
      <w:r w:rsidR="00711DE7">
        <w:t xml:space="preserve">ite and </w:t>
      </w:r>
      <w:r w:rsidR="00DF5AE7">
        <w:t>o</w:t>
      </w:r>
      <w:r w:rsidR="00711DE7">
        <w:t>rganization.  Models loaded into the container and viewable</w:t>
      </w:r>
      <w:r w:rsidR="009E57F6">
        <w:t>s</w:t>
      </w:r>
      <w:r w:rsidR="00711DE7">
        <w:t xml:space="preserve"> derived from the model must have the same or more narrow restrictions.  Ultimately any location </w:t>
      </w:r>
      <w:r w:rsidR="00DF5AE7">
        <w:t xml:space="preserve">that is </w:t>
      </w:r>
      <w:r w:rsidR="00711DE7">
        <w:t xml:space="preserve">associated with a viewable model must meet the site and organization restriction </w:t>
      </w:r>
      <w:r w:rsidR="00DF5AE7">
        <w:t xml:space="preserve">that is specified </w:t>
      </w:r>
      <w:r w:rsidR="00711DE7">
        <w:t>on the storage container.  However, if the storage container is access</w:t>
      </w:r>
      <w:r w:rsidR="00AF2989">
        <w:t>ed</w:t>
      </w:r>
      <w:r w:rsidR="00711DE7">
        <w:t xml:space="preserve"> outside of Maximo, or linked to a different Maximo instance, the restrictions are not carried over.</w:t>
      </w:r>
    </w:p>
    <w:p w14:paraId="59F9CDB6" w14:textId="05BD37F7" w:rsidR="00F45652" w:rsidRDefault="00711DE7" w:rsidP="00290201">
      <w:pPr>
        <w:pStyle w:val="BodyText"/>
        <w:numPr>
          <w:ilvl w:val="0"/>
          <w:numId w:val="39"/>
        </w:numPr>
      </w:pPr>
      <w:r w:rsidRPr="009E57F6">
        <w:t>S</w:t>
      </w:r>
      <w:r w:rsidR="00DF5AE7" w:rsidRPr="009E57F6">
        <w:t>pecify a s</w:t>
      </w:r>
      <w:r w:rsidR="00F45652" w:rsidRPr="009E57F6">
        <w:t xml:space="preserve">torage </w:t>
      </w:r>
      <w:r w:rsidR="00DF5AE7" w:rsidRPr="009E57F6">
        <w:t>c</w:t>
      </w:r>
      <w:r w:rsidR="00F45652" w:rsidRPr="009E57F6">
        <w:t>ontainer name</w:t>
      </w:r>
      <w:r w:rsidR="008B705C">
        <w:t xml:space="preserve"> and description</w:t>
      </w:r>
      <w:r w:rsidR="00DF5AE7">
        <w:rPr>
          <w:b/>
        </w:rPr>
        <w:t>.</w:t>
      </w:r>
      <w:r w:rsidR="00F45652">
        <w:t xml:space="preserve">  Names must be unique across the </w:t>
      </w:r>
      <w:r w:rsidR="00DF5AE7">
        <w:t xml:space="preserve">Autodesk </w:t>
      </w:r>
      <w:r w:rsidR="007D51AF">
        <w:t>Forge service</w:t>
      </w:r>
      <w:r w:rsidR="00F45652">
        <w:t xml:space="preserve"> including all Autodesk </w:t>
      </w:r>
      <w:r w:rsidR="007D51AF">
        <w:t>Forge</w:t>
      </w:r>
      <w:r w:rsidR="00F45652">
        <w:t xml:space="preserve"> users. To facilitate this, Maximo can append your Autodesk </w:t>
      </w:r>
      <w:r w:rsidR="007D51AF">
        <w:t xml:space="preserve">Forge </w:t>
      </w:r>
      <w:r w:rsidR="00452987">
        <w:t xml:space="preserve">service </w:t>
      </w:r>
      <w:r w:rsidR="00F45652">
        <w:t xml:space="preserve">key to your storage container name. If you select this option, only the base name is displayed </w:t>
      </w:r>
      <w:r w:rsidR="00E67773">
        <w:t>o</w:t>
      </w:r>
      <w:r w:rsidR="00F45652">
        <w:t xml:space="preserve">n the UI.  If you don’t select this option, it is highly recommended that </w:t>
      </w:r>
      <w:r w:rsidR="00A770D2">
        <w:t xml:space="preserve">you </w:t>
      </w:r>
      <w:r w:rsidR="00F45652">
        <w:t>include some unique string that is associated with you company or organization</w:t>
      </w:r>
      <w:r w:rsidR="00A770D2">
        <w:t>,</w:t>
      </w:r>
      <w:r w:rsidR="00F45652">
        <w:t xml:space="preserve"> such as a registered domain name</w:t>
      </w:r>
      <w:r w:rsidR="00A770D2">
        <w:t>, in your storage container names</w:t>
      </w:r>
      <w:r w:rsidR="00F45652">
        <w:t xml:space="preserve">. </w:t>
      </w:r>
    </w:p>
    <w:p w14:paraId="5AECF6A4" w14:textId="172F0750" w:rsidR="005C2CFF" w:rsidRDefault="005C2CFF" w:rsidP="00290201">
      <w:pPr>
        <w:pStyle w:val="BodyText"/>
        <w:numPr>
          <w:ilvl w:val="0"/>
          <w:numId w:val="39"/>
        </w:numPr>
      </w:pPr>
      <w:r>
        <w:t xml:space="preserve">Unless you design your own strategy to </w:t>
      </w:r>
      <w:r w:rsidR="005E1300">
        <w:t>e</w:t>
      </w:r>
      <w:r>
        <w:t>nsure your storage names are unique across the entire Forge Service, you should leave the Append Service key checkbox checked.</w:t>
      </w:r>
    </w:p>
    <w:p w14:paraId="5F55A146" w14:textId="76C3A40A" w:rsidR="00F45652" w:rsidRDefault="008B705C" w:rsidP="00290201">
      <w:pPr>
        <w:pStyle w:val="BodyText"/>
        <w:numPr>
          <w:ilvl w:val="0"/>
          <w:numId w:val="39"/>
        </w:numPr>
      </w:pPr>
      <w:r w:rsidRPr="009E57F6">
        <w:t>Select the desired r</w:t>
      </w:r>
      <w:r w:rsidR="00711DE7" w:rsidRPr="009E57F6">
        <w:t xml:space="preserve">etention </w:t>
      </w:r>
      <w:r w:rsidRPr="009E57F6">
        <w:t>p</w:t>
      </w:r>
      <w:r w:rsidR="00711DE7" w:rsidRPr="009E57F6">
        <w:t>olicy</w:t>
      </w:r>
      <w:r>
        <w:t xml:space="preserve"> and click OK</w:t>
      </w:r>
      <w:r w:rsidRPr="009E57F6">
        <w:t>.</w:t>
      </w:r>
      <w:r>
        <w:rPr>
          <w:b/>
        </w:rPr>
        <w:t xml:space="preserve"> </w:t>
      </w:r>
      <w:r w:rsidR="00711DE7">
        <w:t xml:space="preserve"> </w:t>
      </w:r>
      <w:r w:rsidR="00F45652">
        <w:t>There are three types of storage containers:</w:t>
      </w:r>
    </w:p>
    <w:p w14:paraId="7318D251" w14:textId="2D752C7D" w:rsidR="00F45652" w:rsidRDefault="00F45652" w:rsidP="00F45652">
      <w:pPr>
        <w:pStyle w:val="BodyText"/>
        <w:tabs>
          <w:tab w:val="left" w:pos="1260"/>
        </w:tabs>
        <w:ind w:left="1260"/>
      </w:pPr>
      <w:r w:rsidRPr="00E22B78">
        <w:rPr>
          <w:b/>
        </w:rPr>
        <w:t>Transient:</w:t>
      </w:r>
      <w:r>
        <w:t xml:space="preserve"> Model files are retained </w:t>
      </w:r>
      <w:r w:rsidR="00A770D2">
        <w:t xml:space="preserve">only </w:t>
      </w:r>
      <w:r>
        <w:t xml:space="preserve">for 24 hours </w:t>
      </w:r>
    </w:p>
    <w:p w14:paraId="1A49701A" w14:textId="46F04EB9" w:rsidR="00F45652" w:rsidRDefault="00F45652" w:rsidP="00F45652">
      <w:pPr>
        <w:pStyle w:val="BodyText"/>
        <w:tabs>
          <w:tab w:val="left" w:pos="1260"/>
        </w:tabs>
        <w:ind w:left="1260"/>
      </w:pPr>
      <w:r w:rsidRPr="00E22B78">
        <w:rPr>
          <w:b/>
        </w:rPr>
        <w:t>Temporary:</w:t>
      </w:r>
      <w:r>
        <w:t xml:space="preserve"> Model files are retained </w:t>
      </w:r>
      <w:r w:rsidR="00A770D2">
        <w:t xml:space="preserve">only </w:t>
      </w:r>
      <w:r>
        <w:t>for 30 days</w:t>
      </w:r>
    </w:p>
    <w:p w14:paraId="0E5E66E5" w14:textId="77777777" w:rsidR="00F45652" w:rsidRDefault="00F45652" w:rsidP="00F45652">
      <w:pPr>
        <w:pStyle w:val="BodyText"/>
        <w:tabs>
          <w:tab w:val="left" w:pos="1260"/>
          <w:tab w:val="left" w:pos="7620"/>
        </w:tabs>
        <w:ind w:left="1260"/>
      </w:pPr>
      <w:r w:rsidRPr="00E22B78">
        <w:rPr>
          <w:b/>
        </w:rPr>
        <w:t>Permanent:</w:t>
      </w:r>
      <w:r>
        <w:t xml:space="preserve"> Model files are retained until they are deleted.</w:t>
      </w:r>
      <w:r>
        <w:tab/>
      </w:r>
    </w:p>
    <w:p w14:paraId="569E23AD" w14:textId="638F746A" w:rsidR="00F45652" w:rsidRDefault="00F45652" w:rsidP="00F45652">
      <w:pPr>
        <w:pStyle w:val="BodyText"/>
      </w:pPr>
      <w:r w:rsidRPr="00AF2989">
        <w:rPr>
          <w:b/>
        </w:rPr>
        <w:t>Note:</w:t>
      </w:r>
      <w:r>
        <w:t xml:space="preserve"> If a model has been translated to a viewable </w:t>
      </w:r>
      <w:r w:rsidR="00060F63">
        <w:t xml:space="preserve">format </w:t>
      </w:r>
      <w:r>
        <w:t xml:space="preserve">and is then remove, including through its storage period expiring, the viewable </w:t>
      </w:r>
      <w:r w:rsidR="001B19ED">
        <w:t xml:space="preserve">format </w:t>
      </w:r>
      <w:r>
        <w:t>is not removed.</w:t>
      </w:r>
    </w:p>
    <w:p w14:paraId="0BCB7E71" w14:textId="265DF3E6" w:rsidR="00F45652" w:rsidRDefault="00F45652" w:rsidP="00F45652">
      <w:pPr>
        <w:pStyle w:val="BodyText"/>
      </w:pPr>
      <w:r>
        <w:t xml:space="preserve">Maximo site security </w:t>
      </w:r>
      <w:r w:rsidR="001B19ED">
        <w:t>can</w:t>
      </w:r>
      <w:r>
        <w:t xml:space="preserve"> be applied to storage containers by selecting an </w:t>
      </w:r>
      <w:r w:rsidR="001B19ED">
        <w:t>o</w:t>
      </w:r>
      <w:r>
        <w:t>rganization</w:t>
      </w:r>
      <w:r w:rsidR="001B19ED">
        <w:t>,</w:t>
      </w:r>
      <w:r>
        <w:t xml:space="preserve"> or a </w:t>
      </w:r>
      <w:r w:rsidR="001B19ED">
        <w:t>s</w:t>
      </w:r>
      <w:r>
        <w:t xml:space="preserve">ite and an </w:t>
      </w:r>
      <w:r w:rsidR="001B19ED">
        <w:t>o</w:t>
      </w:r>
      <w:r>
        <w:t xml:space="preserve">rganization. If either is specified, only users that have rights to the </w:t>
      </w:r>
      <w:r w:rsidR="001B19ED">
        <w:t>s</w:t>
      </w:r>
      <w:r>
        <w:t xml:space="preserve">ite or </w:t>
      </w:r>
      <w:r w:rsidR="001B19ED">
        <w:t>o</w:t>
      </w:r>
      <w:r>
        <w:t xml:space="preserve">rganization can </w:t>
      </w:r>
      <w:r w:rsidR="001B19ED">
        <w:t>view</w:t>
      </w:r>
      <w:r>
        <w:t xml:space="preserve"> the storage container</w:t>
      </w:r>
      <w:r w:rsidR="008B705C">
        <w:t xml:space="preserve"> </w:t>
      </w:r>
      <w:r w:rsidR="007D51AF">
        <w:t>in Maximo</w:t>
      </w:r>
      <w:r>
        <w:t>.</w:t>
      </w:r>
    </w:p>
    <w:p w14:paraId="18BE5952" w14:textId="77777777" w:rsidR="00F45652" w:rsidRDefault="00F45652" w:rsidP="00F45652">
      <w:pPr>
        <w:pStyle w:val="Heading4"/>
      </w:pPr>
      <w:r>
        <w:t>Linking to a storage container</w:t>
      </w:r>
    </w:p>
    <w:p w14:paraId="59754EF7" w14:textId="3BE735EA" w:rsidR="00F45652" w:rsidRDefault="00F45652" w:rsidP="00F45652">
      <w:pPr>
        <w:pStyle w:val="BodyText"/>
      </w:pPr>
      <w:r>
        <w:t xml:space="preserve">If a storage container already exists, for example: it was created for use with TRIRIGA, </w:t>
      </w:r>
      <w:r w:rsidR="00AF2989">
        <w:t>or</w:t>
      </w:r>
      <w:r w:rsidR="00A1341F">
        <w:t xml:space="preserve"> it was created in a development deployment and now needs to be moved to production</w:t>
      </w:r>
      <w:r w:rsidR="001B19ED">
        <w:t>,</w:t>
      </w:r>
      <w:r w:rsidR="00A1341F">
        <w:t xml:space="preserve"> </w:t>
      </w:r>
      <w:r>
        <w:t xml:space="preserve">it </w:t>
      </w:r>
      <w:r w:rsidR="001B19ED">
        <w:t xml:space="preserve">can </w:t>
      </w:r>
      <w:r>
        <w:t>also be used by Maximo by linking to it.</w:t>
      </w:r>
    </w:p>
    <w:p w14:paraId="04635212" w14:textId="7D6281FD" w:rsidR="00F45652" w:rsidRDefault="00F45652" w:rsidP="00290201">
      <w:pPr>
        <w:pStyle w:val="BodyText"/>
        <w:numPr>
          <w:ilvl w:val="0"/>
          <w:numId w:val="40"/>
        </w:numPr>
      </w:pPr>
      <w:r>
        <w:t xml:space="preserve">To link to </w:t>
      </w:r>
      <w:r w:rsidR="001B19ED">
        <w:t xml:space="preserve">an </w:t>
      </w:r>
      <w:r>
        <w:t>existing storage</w:t>
      </w:r>
      <w:r w:rsidR="001B19ED">
        <w:t xml:space="preserve"> container</w:t>
      </w:r>
      <w:r>
        <w:t xml:space="preserve">, select </w:t>
      </w:r>
      <w:r w:rsidR="001B19ED">
        <w:t xml:space="preserve">the </w:t>
      </w:r>
      <w:r>
        <w:t>Link to Storage</w:t>
      </w:r>
      <w:r w:rsidR="001B19ED">
        <w:t xml:space="preserve"> button in the Manage Model Storage dialog.</w:t>
      </w:r>
    </w:p>
    <w:p w14:paraId="71502513" w14:textId="77777777" w:rsidR="00F45652" w:rsidRDefault="00184DD3" w:rsidP="00F45652">
      <w:pPr>
        <w:pStyle w:val="BodyText"/>
      </w:pPr>
      <w:r>
        <w:rPr>
          <w:noProof/>
        </w:rPr>
        <w:drawing>
          <wp:inline distT="0" distB="0" distL="0" distR="0" wp14:anchorId="13B1721F" wp14:editId="1973CC55">
            <wp:extent cx="4695825" cy="2457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2457450"/>
                    </a:xfrm>
                    <a:prstGeom prst="rect">
                      <a:avLst/>
                    </a:prstGeom>
                  </pic:spPr>
                </pic:pic>
              </a:graphicData>
            </a:graphic>
          </wp:inline>
        </w:drawing>
      </w:r>
    </w:p>
    <w:p w14:paraId="3BA4F0EA" w14:textId="502E1B99" w:rsidR="00785C87" w:rsidRDefault="00785C87" w:rsidP="00290201">
      <w:pPr>
        <w:pStyle w:val="BodyText"/>
        <w:numPr>
          <w:ilvl w:val="0"/>
          <w:numId w:val="40"/>
        </w:numPr>
      </w:pPr>
      <w:r w:rsidRPr="00452987">
        <w:t>Specify a region</w:t>
      </w:r>
      <w:r>
        <w:rPr>
          <w:b/>
        </w:rPr>
        <w:t xml:space="preserve">. </w:t>
      </w:r>
      <w:r w:rsidRPr="00184DD3">
        <w:t xml:space="preserve">The region is used to filter the storage container name </w:t>
      </w:r>
      <w:r>
        <w:t xml:space="preserve">in the </w:t>
      </w:r>
      <w:r w:rsidRPr="00184DD3">
        <w:t>lookup list.</w:t>
      </w:r>
      <w:r>
        <w:t xml:space="preserve"> It is only possible to view a list for a single region.  If no region is specified, the US is used by default.</w:t>
      </w:r>
    </w:p>
    <w:p w14:paraId="2AAB2E02" w14:textId="03588C29" w:rsidR="00F45652" w:rsidRDefault="008B705C" w:rsidP="00290201">
      <w:pPr>
        <w:pStyle w:val="BodyText"/>
        <w:numPr>
          <w:ilvl w:val="0"/>
          <w:numId w:val="40"/>
        </w:numPr>
      </w:pPr>
      <w:r>
        <w:t xml:space="preserve">Optional: </w:t>
      </w:r>
      <w:r w:rsidR="001B19ED">
        <w:t>You can specify a s</w:t>
      </w:r>
      <w:r w:rsidR="00F45652">
        <w:t xml:space="preserve">ite and </w:t>
      </w:r>
      <w:r w:rsidR="001B19ED">
        <w:t>o</w:t>
      </w:r>
      <w:r w:rsidR="00F45652">
        <w:t xml:space="preserve">rganization </w:t>
      </w:r>
      <w:r w:rsidR="001B19ED">
        <w:t xml:space="preserve">therefore, </w:t>
      </w:r>
      <w:r w:rsidR="00F45652">
        <w:t>restricti</w:t>
      </w:r>
      <w:r w:rsidR="001B19ED">
        <w:t>ng</w:t>
      </w:r>
      <w:r w:rsidR="00F45652">
        <w:t xml:space="preserve"> </w:t>
      </w:r>
      <w:r w:rsidR="001B19ED">
        <w:t>the access</w:t>
      </w:r>
      <w:r w:rsidR="00F45652">
        <w:t xml:space="preserve"> as </w:t>
      </w:r>
      <w:r w:rsidR="001B19ED">
        <w:t>indicated previously</w:t>
      </w:r>
      <w:r w:rsidR="00F45652">
        <w:t>.</w:t>
      </w:r>
    </w:p>
    <w:p w14:paraId="61486238" w14:textId="7705ABFA" w:rsidR="00785C87" w:rsidRDefault="00785C87" w:rsidP="00290201">
      <w:pPr>
        <w:pStyle w:val="BodyText"/>
        <w:numPr>
          <w:ilvl w:val="0"/>
          <w:numId w:val="40"/>
        </w:numPr>
      </w:pPr>
      <w:r w:rsidRPr="00452987">
        <w:t>Specify a storage container name</w:t>
      </w:r>
      <w:r>
        <w:rPr>
          <w:b/>
        </w:rPr>
        <w:t>.</w:t>
      </w:r>
      <w:r>
        <w:t xml:space="preserve"> In the lookup, the storage container name may be selected from a list of all storage containers in the selected region that are not already registered in Maximo. Otherwise, you can manually enter a name. </w:t>
      </w:r>
    </w:p>
    <w:p w14:paraId="0410CFFB" w14:textId="4B23A27D" w:rsidR="00F45652" w:rsidRDefault="001B19ED" w:rsidP="00290201">
      <w:pPr>
        <w:pStyle w:val="BodyText"/>
        <w:numPr>
          <w:ilvl w:val="0"/>
          <w:numId w:val="40"/>
        </w:numPr>
      </w:pPr>
      <w:r>
        <w:t xml:space="preserve">The </w:t>
      </w:r>
      <w:r w:rsidR="00452987">
        <w:t xml:space="preserve">service </w:t>
      </w:r>
      <w:r>
        <w:t>key that is configured for Maximo does not need to own the</w:t>
      </w:r>
      <w:r w:rsidR="00F45652">
        <w:t xml:space="preserve"> storage container, however</w:t>
      </w:r>
      <w:r w:rsidR="00785C87">
        <w:t>,</w:t>
      </w:r>
      <w:r w:rsidR="00F45652">
        <w:t xml:space="preserve"> that key must have rights to access </w:t>
      </w:r>
      <w:r>
        <w:t>the specific storage container</w:t>
      </w:r>
      <w:r w:rsidR="00F45652">
        <w:t>.</w:t>
      </w:r>
    </w:p>
    <w:p w14:paraId="0D13B33A" w14:textId="47CF7C08" w:rsidR="00785C87" w:rsidRDefault="00785C87" w:rsidP="00290201">
      <w:pPr>
        <w:pStyle w:val="BodyText"/>
        <w:numPr>
          <w:ilvl w:val="0"/>
          <w:numId w:val="40"/>
        </w:numPr>
      </w:pPr>
      <w:r>
        <w:t>Click OK.</w:t>
      </w:r>
    </w:p>
    <w:p w14:paraId="0441305F" w14:textId="5324538D" w:rsidR="00F45652" w:rsidRDefault="00F45652" w:rsidP="00F45652">
      <w:pPr>
        <w:pStyle w:val="BodyText"/>
      </w:pPr>
      <w:r>
        <w:t xml:space="preserve">Note: you </w:t>
      </w:r>
      <w:r w:rsidR="00785C87">
        <w:t>can</w:t>
      </w:r>
      <w:r>
        <w:t xml:space="preserve"> link to</w:t>
      </w:r>
      <w:r w:rsidR="00AF2989">
        <w:t xml:space="preserve"> the</w:t>
      </w:r>
      <w:r>
        <w:t xml:space="preserve"> same storage multiple times to appl</w:t>
      </w:r>
      <w:r w:rsidR="001B19ED">
        <w:t>y</w:t>
      </w:r>
      <w:r>
        <w:t xml:space="preserve"> different </w:t>
      </w:r>
      <w:r w:rsidR="001B19ED">
        <w:t>s</w:t>
      </w:r>
      <w:r>
        <w:t>ite or organization restrictions.</w:t>
      </w:r>
    </w:p>
    <w:p w14:paraId="53E96216" w14:textId="77777777" w:rsidR="00184DD3" w:rsidRDefault="00184DD3" w:rsidP="00F45652">
      <w:pPr>
        <w:pStyle w:val="BodyText"/>
      </w:pPr>
    </w:p>
    <w:p w14:paraId="3B64C675" w14:textId="77777777" w:rsidR="00F45652" w:rsidRDefault="00F45652" w:rsidP="00711DE7">
      <w:pPr>
        <w:pStyle w:val="Heading3"/>
      </w:pPr>
      <w:bookmarkStart w:id="103" w:name="_Toc483994001"/>
      <w:r>
        <w:t xml:space="preserve">Unlinking a </w:t>
      </w:r>
      <w:r w:rsidR="00165A60">
        <w:t>S</w:t>
      </w:r>
      <w:r>
        <w:t xml:space="preserve">torage </w:t>
      </w:r>
      <w:r w:rsidR="00165A60">
        <w:t>C</w:t>
      </w:r>
      <w:r>
        <w:t>ontainer</w:t>
      </w:r>
      <w:bookmarkEnd w:id="103"/>
    </w:p>
    <w:p w14:paraId="241E56A4" w14:textId="7C105E56" w:rsidR="00F45652" w:rsidRDefault="00F45652" w:rsidP="00F45652">
      <w:pPr>
        <w:pStyle w:val="BodyText"/>
      </w:pPr>
      <w:r>
        <w:t xml:space="preserve">A storage container may be unlinked from Maximo by selecting the unlink icon </w:t>
      </w:r>
      <w:r>
        <w:rPr>
          <w:noProof/>
        </w:rPr>
        <w:drawing>
          <wp:inline distT="0" distB="0" distL="0" distR="0" wp14:anchorId="0A728DC8" wp14:editId="67B5EE45">
            <wp:extent cx="279365" cy="27936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ink.png"/>
                    <pic:cNvPicPr/>
                  </pic:nvPicPr>
                  <pic:blipFill>
                    <a:blip r:embed="rId32">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Unlinking </w:t>
      </w:r>
      <w:r w:rsidR="001B19ED">
        <w:t xml:space="preserve">a </w:t>
      </w:r>
      <w:r>
        <w:t xml:space="preserve">storage </w:t>
      </w:r>
      <w:r w:rsidR="001B19ED">
        <w:t xml:space="preserve">container </w:t>
      </w:r>
      <w:r>
        <w:t>makes it unavailable for further use in Maximo.  It does not remove any model files from the storage container nor does it remove any models that are in the container from the list of model</w:t>
      </w:r>
      <w:r w:rsidR="001B19ED">
        <w:t>s</w:t>
      </w:r>
      <w:r>
        <w:t xml:space="preserve"> </w:t>
      </w:r>
      <w:r w:rsidR="001B19ED">
        <w:t xml:space="preserve">that are available </w:t>
      </w:r>
      <w:r>
        <w:t xml:space="preserve">in Maximo. </w:t>
      </w:r>
    </w:p>
    <w:p w14:paraId="53665CDB" w14:textId="77777777" w:rsidR="001B19ED" w:rsidRDefault="001B19ED" w:rsidP="00F45652">
      <w:pPr>
        <w:pStyle w:val="BodyText"/>
      </w:pPr>
    </w:p>
    <w:p w14:paraId="3AEE86C7" w14:textId="77777777" w:rsidR="00BA435D" w:rsidRDefault="00165A60" w:rsidP="00BA435D">
      <w:pPr>
        <w:pStyle w:val="Heading3"/>
      </w:pPr>
      <w:bookmarkStart w:id="104" w:name="_Toc483994002"/>
      <w:r>
        <w:t>Deleting a Storage Container:</w:t>
      </w:r>
      <w:bookmarkEnd w:id="104"/>
      <w:r>
        <w:t xml:space="preserve">  </w:t>
      </w:r>
    </w:p>
    <w:p w14:paraId="6BB558C8" w14:textId="4EEEB774" w:rsidR="00165A60" w:rsidRDefault="00165A60" w:rsidP="00F45652">
      <w:pPr>
        <w:pStyle w:val="BodyText"/>
      </w:pPr>
      <w:r>
        <w:t xml:space="preserve">A storage container </w:t>
      </w:r>
      <w:r w:rsidR="001B19ED">
        <w:t xml:space="preserve">can </w:t>
      </w:r>
      <w:r>
        <w:t>be deleted. Deleting a storage container also delete</w:t>
      </w:r>
      <w:r w:rsidR="001B19ED">
        <w:t>s</w:t>
      </w:r>
      <w:r>
        <w:t xml:space="preserve"> everything </w:t>
      </w:r>
      <w:r w:rsidR="001B19ED">
        <w:t xml:space="preserve">that is </w:t>
      </w:r>
      <w:r>
        <w:t>stored in it</w:t>
      </w:r>
      <w:r w:rsidRPr="00165A60">
        <w:rPr>
          <w:b/>
        </w:rPr>
        <w:t xml:space="preserve">.  This </w:t>
      </w:r>
      <w:r w:rsidR="001B19ED">
        <w:rPr>
          <w:b/>
        </w:rPr>
        <w:t xml:space="preserve">process </w:t>
      </w:r>
      <w:r w:rsidRPr="00165A60">
        <w:rPr>
          <w:b/>
        </w:rPr>
        <w:t>CANNOT be undone</w:t>
      </w:r>
      <w:r>
        <w:t>. Models and Viewable</w:t>
      </w:r>
      <w:r w:rsidR="001B19ED">
        <w:t xml:space="preserve"> format</w:t>
      </w:r>
      <w:r w:rsidR="00785C87">
        <w:t xml:space="preserve"> </w:t>
      </w:r>
      <w:r>
        <w:t xml:space="preserve">listings in Maximo that reference objects in the container are also deleted. </w:t>
      </w:r>
    </w:p>
    <w:p w14:paraId="271BDE5A" w14:textId="7A796E41" w:rsidR="00165A60" w:rsidRDefault="001B19ED" w:rsidP="00F45652">
      <w:pPr>
        <w:pStyle w:val="BodyText"/>
      </w:pPr>
      <w:r>
        <w:t>.</w:t>
      </w:r>
    </w:p>
    <w:p w14:paraId="4A844E17" w14:textId="355D5B6A" w:rsidR="00184E17" w:rsidRDefault="00184E17" w:rsidP="00F45652">
      <w:pPr>
        <w:pStyle w:val="BodyText"/>
      </w:pPr>
      <w:r>
        <w:t xml:space="preserve">You must </w:t>
      </w:r>
      <w:r w:rsidR="00785899">
        <w:t>select</w:t>
      </w:r>
      <w:r>
        <w:t xml:space="preserve"> all three checkboxes to acknowledge that all items can be deleted before the delete action </w:t>
      </w:r>
      <w:r w:rsidR="00785899">
        <w:t>is</w:t>
      </w:r>
      <w:r>
        <w:t xml:space="preserve"> performed.</w:t>
      </w:r>
    </w:p>
    <w:p w14:paraId="732DF989" w14:textId="77777777" w:rsidR="00165A60" w:rsidRDefault="00BA435D" w:rsidP="00F45652">
      <w:pPr>
        <w:pStyle w:val="BodyText"/>
      </w:pPr>
      <w:r>
        <w:rPr>
          <w:noProof/>
        </w:rPr>
        <w:drawing>
          <wp:inline distT="0" distB="0" distL="0" distR="0" wp14:anchorId="4982CB3F" wp14:editId="39BC053B">
            <wp:extent cx="3886200" cy="2809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6200" cy="2809875"/>
                    </a:xfrm>
                    <a:prstGeom prst="rect">
                      <a:avLst/>
                    </a:prstGeom>
                  </pic:spPr>
                </pic:pic>
              </a:graphicData>
            </a:graphic>
          </wp:inline>
        </w:drawing>
      </w:r>
    </w:p>
    <w:p w14:paraId="45CAEA9D" w14:textId="77777777" w:rsidR="00F45652" w:rsidRDefault="00F45652" w:rsidP="00165A60">
      <w:pPr>
        <w:pStyle w:val="Heading2"/>
      </w:pPr>
      <w:bookmarkStart w:id="105" w:name="_Toc483994003"/>
      <w:r>
        <w:t>Rights</w:t>
      </w:r>
      <w:bookmarkEnd w:id="105"/>
    </w:p>
    <w:p w14:paraId="14976DF7" w14:textId="7DA667C8" w:rsidR="00F45652" w:rsidRDefault="00F45652" w:rsidP="00F45652">
      <w:pPr>
        <w:pStyle w:val="BodyText"/>
      </w:pPr>
      <w:r>
        <w:t xml:space="preserve">Rights to a storage container may be granted to other </w:t>
      </w:r>
      <w:r w:rsidR="00452987">
        <w:t xml:space="preserve">service </w:t>
      </w:r>
      <w:r>
        <w:t xml:space="preserve">keys. To grant rights, </w:t>
      </w:r>
      <w:r w:rsidR="004201C7">
        <w:t xml:space="preserve">in the Manage Model </w:t>
      </w:r>
      <w:r w:rsidR="00ED4117">
        <w:t xml:space="preserve">Storage dialog, </w:t>
      </w:r>
      <w:r w:rsidR="004201C7">
        <w:t xml:space="preserve">click </w:t>
      </w:r>
      <w:r>
        <w:t xml:space="preserve">the Grant Access button. </w:t>
      </w:r>
    </w:p>
    <w:p w14:paraId="106269E9" w14:textId="14D4DA46" w:rsidR="00F45652" w:rsidRDefault="00F45652" w:rsidP="00F45652">
      <w:pPr>
        <w:pStyle w:val="BodyText"/>
      </w:pPr>
      <w:r>
        <w:rPr>
          <w:noProof/>
        </w:rPr>
        <w:drawing>
          <wp:inline distT="0" distB="0" distL="0" distR="0" wp14:anchorId="7D217E00" wp14:editId="08EBB07A">
            <wp:extent cx="3476625" cy="184785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76625" cy="1847850"/>
                    </a:xfrm>
                    <a:prstGeom prst="rect">
                      <a:avLst/>
                    </a:prstGeom>
                  </pic:spPr>
                </pic:pic>
              </a:graphicData>
            </a:graphic>
          </wp:inline>
        </w:drawing>
      </w:r>
      <w:r w:rsidR="002D59ED">
        <w:t>n</w:t>
      </w:r>
    </w:p>
    <w:p w14:paraId="2A85C692" w14:textId="378DC585" w:rsidR="00F45652" w:rsidRDefault="004C64F0" w:rsidP="00290201">
      <w:pPr>
        <w:pStyle w:val="BodyText"/>
        <w:numPr>
          <w:ilvl w:val="0"/>
          <w:numId w:val="41"/>
        </w:numPr>
      </w:pPr>
      <w:r>
        <w:t>For the Service ID, s</w:t>
      </w:r>
      <w:r w:rsidR="00F45652">
        <w:t xml:space="preserve">pecify an Autodesk </w:t>
      </w:r>
      <w:r w:rsidR="000F2B8D">
        <w:t xml:space="preserve">Forge service </w:t>
      </w:r>
      <w:r w:rsidR="00F45652">
        <w:t xml:space="preserve">key.  The Autodesk </w:t>
      </w:r>
      <w:r w:rsidR="000F2B8D">
        <w:t>Forge</w:t>
      </w:r>
      <w:r w:rsidR="00F45652">
        <w:t xml:space="preserve"> service provides no indication </w:t>
      </w:r>
      <w:r w:rsidR="00B93503">
        <w:t>of whether</w:t>
      </w:r>
      <w:r w:rsidR="00F45652">
        <w:t xml:space="preserve"> a service key is valid or not.</w:t>
      </w:r>
    </w:p>
    <w:p w14:paraId="691F87FB" w14:textId="1E4AA7DE" w:rsidR="00F45652" w:rsidRDefault="00F50CAB" w:rsidP="00290201">
      <w:pPr>
        <w:pStyle w:val="BodyText"/>
        <w:numPr>
          <w:ilvl w:val="0"/>
          <w:numId w:val="41"/>
        </w:numPr>
      </w:pPr>
      <w:r>
        <w:t xml:space="preserve">Specify an access level: </w:t>
      </w:r>
      <w:r w:rsidR="009351C1">
        <w:t xml:space="preserve">The options are </w:t>
      </w:r>
      <w:r w:rsidR="00F45652">
        <w:t>full or read only.</w:t>
      </w:r>
    </w:p>
    <w:p w14:paraId="79B0AA2E" w14:textId="3116C3F2" w:rsidR="00F45652" w:rsidRDefault="00F45652" w:rsidP="00F45652">
      <w:pPr>
        <w:pStyle w:val="BodyText"/>
      </w:pPr>
      <w:r>
        <w:t xml:space="preserve">To remove access, </w:t>
      </w:r>
      <w:r w:rsidR="009052F4">
        <w:t xml:space="preserve">click </w:t>
      </w:r>
      <w:r>
        <w:t>the trash can to delete the row.  The row is deleted immediately</w:t>
      </w:r>
      <w:r w:rsidR="00A14A26">
        <w:t>.</w:t>
      </w:r>
    </w:p>
    <w:p w14:paraId="097DAC89" w14:textId="77777777" w:rsidR="00A14A26" w:rsidRPr="00A92FAA" w:rsidRDefault="00A14A26" w:rsidP="00F45652">
      <w:pPr>
        <w:pStyle w:val="BodyText"/>
      </w:pPr>
      <w:r>
        <w:t>Actual rights granted are currently very limited.</w:t>
      </w:r>
    </w:p>
    <w:p w14:paraId="3550C722" w14:textId="77777777" w:rsidR="00F45652" w:rsidRDefault="00F45652" w:rsidP="00184DD3">
      <w:pPr>
        <w:pStyle w:val="Heading2"/>
      </w:pPr>
      <w:bookmarkStart w:id="106" w:name="_Ref430353248"/>
      <w:bookmarkStart w:id="107" w:name="_Toc483994004"/>
      <w:r>
        <w:t>Managing Model Files</w:t>
      </w:r>
      <w:bookmarkEnd w:id="106"/>
      <w:bookmarkEnd w:id="107"/>
    </w:p>
    <w:p w14:paraId="76F42223" w14:textId="47755530" w:rsidR="00F45652" w:rsidRPr="000E5DA8" w:rsidRDefault="00F45652" w:rsidP="00F45652">
      <w:pPr>
        <w:pStyle w:val="BodyText"/>
      </w:pPr>
      <w:r>
        <w:t xml:space="preserve">Any type of file </w:t>
      </w:r>
      <w:r w:rsidR="00534D05">
        <w:t>can</w:t>
      </w:r>
      <w:r>
        <w:t xml:space="preserve"> be uploaded to a storage container. However</w:t>
      </w:r>
      <w:r w:rsidR="006A03FD">
        <w:t>,</w:t>
      </w:r>
      <w:r>
        <w:t xml:space="preserve"> only those </w:t>
      </w:r>
      <w:r w:rsidR="00BC708D">
        <w:t xml:space="preserve">file types </w:t>
      </w:r>
      <w:r>
        <w:t>that can be translated into viewable format are of interest here.</w:t>
      </w:r>
    </w:p>
    <w:p w14:paraId="0ECEA12A" w14:textId="0D327694" w:rsidR="00F45652" w:rsidRDefault="00290201" w:rsidP="007116B1">
      <w:pPr>
        <w:pStyle w:val="Heading4"/>
        <w:keepNext w:val="0"/>
        <w:ind w:left="-720"/>
      </w:pPr>
      <w:r>
        <w:rPr>
          <w:noProof/>
        </w:rPr>
        <w:drawing>
          <wp:inline distT="0" distB="0" distL="0" distR="0" wp14:anchorId="63FBD1F9" wp14:editId="4589BBCA">
            <wp:extent cx="6551983" cy="5048250"/>
            <wp:effectExtent l="0" t="0" r="127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2951" cy="5064406"/>
                    </a:xfrm>
                    <a:prstGeom prst="rect">
                      <a:avLst/>
                    </a:prstGeom>
                  </pic:spPr>
                </pic:pic>
              </a:graphicData>
            </a:graphic>
          </wp:inline>
        </w:drawing>
      </w:r>
    </w:p>
    <w:p w14:paraId="280972E5" w14:textId="77777777" w:rsidR="00F45652" w:rsidRDefault="00F45652" w:rsidP="00BA435D">
      <w:pPr>
        <w:pStyle w:val="Heading3"/>
      </w:pPr>
      <w:bookmarkStart w:id="108" w:name="_Toc483994005"/>
      <w:r>
        <w:t>Upload Model</w:t>
      </w:r>
      <w:bookmarkEnd w:id="108"/>
    </w:p>
    <w:p w14:paraId="0D897C3C" w14:textId="5039093D" w:rsidR="00F45652" w:rsidRPr="00144C33" w:rsidRDefault="00A14A26" w:rsidP="007116B1">
      <w:pPr>
        <w:pStyle w:val="BodyText"/>
        <w:keepNext/>
        <w:numPr>
          <w:ilvl w:val="0"/>
          <w:numId w:val="32"/>
        </w:numPr>
      </w:pPr>
      <w:r>
        <w:t>To up</w:t>
      </w:r>
      <w:r w:rsidR="00F45652">
        <w:t xml:space="preserve">load a model file, </w:t>
      </w:r>
      <w:r w:rsidR="00C02A42">
        <w:t xml:space="preserve">click </w:t>
      </w:r>
      <w:r w:rsidR="00F45652">
        <w:t>the Upload Model button.</w:t>
      </w:r>
    </w:p>
    <w:p w14:paraId="6E6FB062" w14:textId="77777777" w:rsidR="00F45652" w:rsidRDefault="00F45652" w:rsidP="00FA2F4A">
      <w:pPr>
        <w:pStyle w:val="BodyText"/>
        <w:widowControl w:val="0"/>
      </w:pPr>
      <w:r>
        <w:rPr>
          <w:noProof/>
        </w:rPr>
        <w:drawing>
          <wp:inline distT="0" distB="0" distL="0" distR="0" wp14:anchorId="345049B5" wp14:editId="07286259">
            <wp:extent cx="4743450" cy="32194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3450" cy="3219450"/>
                    </a:xfrm>
                    <a:prstGeom prst="rect">
                      <a:avLst/>
                    </a:prstGeom>
                  </pic:spPr>
                </pic:pic>
              </a:graphicData>
            </a:graphic>
          </wp:inline>
        </w:drawing>
      </w:r>
    </w:p>
    <w:p w14:paraId="4DCE8E58" w14:textId="3E9EC95F" w:rsidR="00F45652" w:rsidRDefault="00F91D00" w:rsidP="00290201">
      <w:pPr>
        <w:pStyle w:val="BodyText"/>
        <w:numPr>
          <w:ilvl w:val="0"/>
          <w:numId w:val="32"/>
        </w:numPr>
      </w:pPr>
      <w:r>
        <w:t>Specify an organization or a site and organization if you want to restrict access to the model.</w:t>
      </w:r>
      <w:r w:rsidR="00FA2F4A">
        <w:t xml:space="preserve">  If you specify either, then the list of storage containers is filtered </w:t>
      </w:r>
      <w:r w:rsidR="008912C4">
        <w:t xml:space="preserve">to </w:t>
      </w:r>
      <w:r w:rsidR="00FA2F4A">
        <w:t>only show those with origination or site and organization matching what you specified.</w:t>
      </w:r>
      <w:r w:rsidR="00F45652">
        <w:t xml:space="preserve"> Changing the </w:t>
      </w:r>
      <w:r w:rsidR="002333D2">
        <w:t>s</w:t>
      </w:r>
      <w:r w:rsidR="00F45652">
        <w:t xml:space="preserve">ite or </w:t>
      </w:r>
      <w:r w:rsidR="002333D2">
        <w:t>o</w:t>
      </w:r>
      <w:r w:rsidR="00F45652">
        <w:t xml:space="preserve">rganization after the storage container has been selected clears the </w:t>
      </w:r>
      <w:r w:rsidR="00BC708D">
        <w:t>S</w:t>
      </w:r>
      <w:r w:rsidR="00F45652">
        <w:t xml:space="preserve">torage </w:t>
      </w:r>
      <w:r w:rsidR="00BC708D">
        <w:t>C</w:t>
      </w:r>
      <w:r w:rsidR="00F45652">
        <w:t xml:space="preserve">ontainer </w:t>
      </w:r>
      <w:r w:rsidR="00BC708D">
        <w:t xml:space="preserve">Name field </w:t>
      </w:r>
      <w:r w:rsidR="00F45652">
        <w:t xml:space="preserve">so </w:t>
      </w:r>
      <w:r w:rsidR="002333D2">
        <w:t>s</w:t>
      </w:r>
      <w:r w:rsidR="00F45652">
        <w:t xml:space="preserve">ite and </w:t>
      </w:r>
      <w:r w:rsidR="002333D2">
        <w:t>o</w:t>
      </w:r>
      <w:r w:rsidR="00F45652">
        <w:t>rganization restrictions are enforced.</w:t>
      </w:r>
    </w:p>
    <w:p w14:paraId="0837B1CB" w14:textId="32321CDC" w:rsidR="00F45652" w:rsidRDefault="006153BB" w:rsidP="00290201">
      <w:pPr>
        <w:pStyle w:val="BodyText"/>
        <w:numPr>
          <w:ilvl w:val="0"/>
          <w:numId w:val="32"/>
        </w:numPr>
      </w:pPr>
      <w:r>
        <w:t xml:space="preserve">Specify a storage container name and description. The name should be the same unique name that you previously used to create a storage container. </w:t>
      </w:r>
      <w:r w:rsidR="00F45652">
        <w:t xml:space="preserve">The </w:t>
      </w:r>
      <w:r w:rsidR="002333D2">
        <w:t>m</w:t>
      </w:r>
      <w:r w:rsidR="00F45652">
        <w:t xml:space="preserve">odel </w:t>
      </w:r>
      <w:r w:rsidR="002333D2">
        <w:t>n</w:t>
      </w:r>
      <w:r w:rsidR="00F45652">
        <w:t xml:space="preserve">ame is the base filename name and extension </w:t>
      </w:r>
      <w:r w:rsidR="00FA2F4A">
        <w:t xml:space="preserve">converted </w:t>
      </w:r>
      <w:r w:rsidR="00F45652">
        <w:t xml:space="preserve">to lower case.  If model parts are to be linked (See below) the base file names </w:t>
      </w:r>
      <w:r w:rsidR="002333D2">
        <w:t xml:space="preserve">that are </w:t>
      </w:r>
      <w:r w:rsidR="00F45652">
        <w:t xml:space="preserve">used must be the same as the </w:t>
      </w:r>
      <w:r w:rsidR="00A14A26">
        <w:t xml:space="preserve">file names </w:t>
      </w:r>
      <w:r w:rsidR="002333D2">
        <w:t xml:space="preserve">that are </w:t>
      </w:r>
      <w:r w:rsidR="00A14A26">
        <w:t>used for the links</w:t>
      </w:r>
      <w:r w:rsidR="00F45652">
        <w:t xml:space="preserve"> in the model files.</w:t>
      </w:r>
    </w:p>
    <w:p w14:paraId="71CFCEBD" w14:textId="70EE6C79" w:rsidR="006153BB" w:rsidRDefault="00F45652" w:rsidP="00290201">
      <w:pPr>
        <w:pStyle w:val="BodyText"/>
        <w:numPr>
          <w:ilvl w:val="0"/>
          <w:numId w:val="32"/>
        </w:numPr>
      </w:pPr>
      <w:r>
        <w:t xml:space="preserve">Select a model file to upload. Model upload is a </w:t>
      </w:r>
      <w:r w:rsidR="00064735">
        <w:t>two-stage</w:t>
      </w:r>
      <w:r>
        <w:t xml:space="preserve"> process.  First the model is uploaded from the local workstation to the Maximo server then from the Maximo server to the Autodesk </w:t>
      </w:r>
      <w:r w:rsidR="000F2B8D">
        <w:t>Forge service</w:t>
      </w:r>
      <w:r>
        <w:t xml:space="preserve">.  The transfer from the Maximo server to the </w:t>
      </w:r>
      <w:r w:rsidR="000F2B8D">
        <w:t>Autodesk Forge service</w:t>
      </w:r>
      <w:r>
        <w:t xml:space="preserve"> happens in the background and is resilient to communication interruptions. </w:t>
      </w:r>
    </w:p>
    <w:p w14:paraId="05C462A9" w14:textId="1FDA9524" w:rsidR="00FA2F4A" w:rsidRDefault="00FA2F4A" w:rsidP="00290201">
      <w:pPr>
        <w:pStyle w:val="BodyText"/>
        <w:numPr>
          <w:ilvl w:val="0"/>
          <w:numId w:val="32"/>
        </w:numPr>
      </w:pPr>
      <w:r>
        <w:t>If the model is a single file selecting the Also Register Viewable checkbox cause the model to be automatically submitted to the Forge Service for translation and eliminates the need to manually perform the viewable registration process.</w:t>
      </w:r>
      <w:r w:rsidR="008912C4">
        <w:t xml:space="preserve">  If it is necessary to assemble linked files (See below) then leave this unselected.</w:t>
      </w:r>
    </w:p>
    <w:p w14:paraId="14A24407" w14:textId="77777777" w:rsidR="006153BB" w:rsidRDefault="006153BB" w:rsidP="00290201">
      <w:pPr>
        <w:pStyle w:val="BodyText"/>
        <w:numPr>
          <w:ilvl w:val="0"/>
          <w:numId w:val="32"/>
        </w:numPr>
      </w:pPr>
      <w:r>
        <w:t>Click OK and you are returned to the Manage Model dialog.</w:t>
      </w:r>
    </w:p>
    <w:p w14:paraId="5BAC7AD5" w14:textId="1460CD3F" w:rsidR="00F45652" w:rsidRDefault="006153BB" w:rsidP="00290201">
      <w:pPr>
        <w:pStyle w:val="BodyText"/>
        <w:numPr>
          <w:ilvl w:val="0"/>
          <w:numId w:val="32"/>
        </w:numPr>
      </w:pPr>
      <w:r>
        <w:t>Optional: You can monitor p</w:t>
      </w:r>
      <w:r w:rsidR="00F45652">
        <w:t xml:space="preserve">rogress </w:t>
      </w:r>
      <w:r>
        <w:t xml:space="preserve">on the model upload </w:t>
      </w:r>
      <w:r w:rsidR="00F45652">
        <w:t>by</w:t>
      </w:r>
      <w:r>
        <w:t xml:space="preserve"> click</w:t>
      </w:r>
      <w:r w:rsidR="00F45652">
        <w:t xml:space="preserve">ing the Refresh button </w:t>
      </w:r>
      <w:r>
        <w:t xml:space="preserve">in </w:t>
      </w:r>
      <w:r w:rsidR="00F45652">
        <w:t>the Upload History table</w:t>
      </w:r>
      <w:r>
        <w:t xml:space="preserve"> in the Manage Model dialog</w:t>
      </w:r>
      <w:r w:rsidR="00F45652">
        <w:t>.</w:t>
      </w:r>
    </w:p>
    <w:p w14:paraId="66AAC60B" w14:textId="265BE3F9" w:rsidR="008912C4" w:rsidRDefault="008912C4" w:rsidP="00F45652">
      <w:pPr>
        <w:pStyle w:val="BodyText"/>
      </w:pPr>
      <w:r>
        <w:t xml:space="preserve">If the model consists of more than one file, upload all the files in the model then see </w:t>
      </w:r>
      <w:r>
        <w:fldChar w:fldCharType="begin"/>
      </w:r>
      <w:r>
        <w:instrText xml:space="preserve"> REF _Ref478976501 \h </w:instrText>
      </w:r>
      <w:r w:rsidR="007116B1" w:rsidDel="00290201">
        <w:instrText>Assembling composite models</w:instrText>
      </w:r>
      <w:r w:rsidR="00D00363">
        <w:fldChar w:fldCharType="separate"/>
      </w:r>
      <w:ins w:id="109" w:author="Douglas Wood" w:date="2017-08-07T18:18:00Z">
        <w:r w:rsidR="00D00363">
          <w:rPr>
            <w:b/>
            <w:bCs/>
          </w:rPr>
          <w:t>Error! Reference source not found.</w:t>
        </w:r>
      </w:ins>
      <w:r>
        <w:fldChar w:fldCharType="end"/>
      </w:r>
      <w:r>
        <w:t xml:space="preserve"> </w:t>
      </w:r>
    </w:p>
    <w:p w14:paraId="7745434E" w14:textId="75AC1B93" w:rsidR="00704FC9" w:rsidRDefault="00704FC9" w:rsidP="00F45652">
      <w:pPr>
        <w:pStyle w:val="BodyText"/>
      </w:pPr>
      <w:r>
        <w:t>If the model already exists in the storage container, you are prompted to overwrite it.</w:t>
      </w:r>
    </w:p>
    <w:p w14:paraId="3733F842" w14:textId="31F9DF68" w:rsidR="00F45652" w:rsidRDefault="00F45652" w:rsidP="00064735">
      <w:pPr>
        <w:pStyle w:val="Heading3"/>
      </w:pPr>
      <w:bookmarkStart w:id="110" w:name="_Toc483994006"/>
      <w:r>
        <w:t>Link</w:t>
      </w:r>
      <w:r w:rsidR="00290201">
        <w:t>ing</w:t>
      </w:r>
      <w:r>
        <w:t xml:space="preserve"> Models</w:t>
      </w:r>
      <w:bookmarkEnd w:id="110"/>
    </w:p>
    <w:p w14:paraId="5FC7BC30" w14:textId="548AAE11" w:rsidR="00F45652" w:rsidRDefault="00F45652" w:rsidP="00F45652">
      <w:pPr>
        <w:pStyle w:val="BodyText"/>
      </w:pPr>
      <w:r>
        <w:t xml:space="preserve">Models that were upload </w:t>
      </w:r>
      <w:r w:rsidR="00EA455F">
        <w:t xml:space="preserve">by using </w:t>
      </w:r>
      <w:r>
        <w:t xml:space="preserve">other applications such as </w:t>
      </w:r>
      <w:r w:rsidR="00F60CE6">
        <w:t>another</w:t>
      </w:r>
      <w:r>
        <w:t xml:space="preserve"> instance of Maximo or </w:t>
      </w:r>
      <w:r w:rsidR="00EA455F">
        <w:t xml:space="preserve">by using </w:t>
      </w:r>
      <w:r>
        <w:t xml:space="preserve">TRIRIGA need not be uploaded again.  Instead they </w:t>
      </w:r>
      <w:r w:rsidR="00EA455F">
        <w:t>can</w:t>
      </w:r>
      <w:r>
        <w:t xml:space="preserve"> be linked</w:t>
      </w:r>
      <w:r w:rsidR="00EA455F">
        <w:t xml:space="preserve"> to </w:t>
      </w:r>
      <w:r w:rsidR="006147F9">
        <w:t>Maximo</w:t>
      </w:r>
      <w:r>
        <w:t>.</w:t>
      </w:r>
    </w:p>
    <w:p w14:paraId="0C8B70D5" w14:textId="7E8337CA" w:rsidR="00F45652" w:rsidRDefault="00F45652" w:rsidP="00290201">
      <w:pPr>
        <w:pStyle w:val="BodyText"/>
        <w:numPr>
          <w:ilvl w:val="0"/>
          <w:numId w:val="33"/>
        </w:numPr>
      </w:pPr>
      <w:r>
        <w:t xml:space="preserve">To link to a model, </w:t>
      </w:r>
      <w:r w:rsidR="00EA455F">
        <w:t>in the Manage Models dialog click</w:t>
      </w:r>
      <w:r>
        <w:t xml:space="preserve"> the Link to Model button</w:t>
      </w:r>
      <w:r w:rsidR="00EA455F">
        <w:t>.</w:t>
      </w:r>
    </w:p>
    <w:p w14:paraId="5C74445D" w14:textId="77777777" w:rsidR="00F45652" w:rsidRDefault="00064735" w:rsidP="00F45652">
      <w:pPr>
        <w:pStyle w:val="BodyText"/>
      </w:pPr>
      <w:r>
        <w:rPr>
          <w:noProof/>
        </w:rPr>
        <w:drawing>
          <wp:inline distT="0" distB="0" distL="0" distR="0" wp14:anchorId="3351AFA6" wp14:editId="5FCC3970">
            <wp:extent cx="3552825" cy="3209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2825" cy="3209925"/>
                    </a:xfrm>
                    <a:prstGeom prst="rect">
                      <a:avLst/>
                    </a:prstGeom>
                  </pic:spPr>
                </pic:pic>
              </a:graphicData>
            </a:graphic>
          </wp:inline>
        </w:drawing>
      </w:r>
    </w:p>
    <w:p w14:paraId="4643FD5A" w14:textId="77777777" w:rsidR="008912C4" w:rsidRDefault="008912C4" w:rsidP="00290201">
      <w:pPr>
        <w:pStyle w:val="BodyText"/>
        <w:numPr>
          <w:ilvl w:val="0"/>
          <w:numId w:val="33"/>
        </w:numPr>
      </w:pPr>
      <w:r>
        <w:t>Specify an organization or a site and organization if you want to restrict access to the model.  If you specify either, then the list of storage containers is filtered to only show those with origination or site and organization matching what you specified. Changing the site or organization after the storage container has been selected clears the Storage Container Name field so site and organization restrictions are enforced.</w:t>
      </w:r>
    </w:p>
    <w:p w14:paraId="19413D22" w14:textId="519E32B2" w:rsidR="00064735" w:rsidRDefault="00064735" w:rsidP="00290201">
      <w:pPr>
        <w:pStyle w:val="BodyText"/>
        <w:numPr>
          <w:ilvl w:val="0"/>
          <w:numId w:val="33"/>
        </w:numPr>
      </w:pPr>
      <w:r w:rsidRPr="008912C4">
        <w:t>S</w:t>
      </w:r>
      <w:r w:rsidR="00993A81" w:rsidRPr="008912C4">
        <w:t>pecify a s</w:t>
      </w:r>
      <w:r w:rsidRPr="008912C4">
        <w:t xml:space="preserve">torage </w:t>
      </w:r>
      <w:r w:rsidR="00993A81" w:rsidRPr="008912C4">
        <w:t>c</w:t>
      </w:r>
      <w:r w:rsidRPr="008912C4">
        <w:t xml:space="preserve">ontainer </w:t>
      </w:r>
      <w:r w:rsidR="00993A81" w:rsidRPr="008912C4">
        <w:t>n</w:t>
      </w:r>
      <w:r w:rsidRPr="008912C4">
        <w:t>ame</w:t>
      </w:r>
      <w:r w:rsidR="00993A81">
        <w:t xml:space="preserve"> and description. </w:t>
      </w:r>
      <w:r>
        <w:t xml:space="preserve">Select the storage container in which the model </w:t>
      </w:r>
      <w:r w:rsidR="00993A81">
        <w:t>that you want to</w:t>
      </w:r>
      <w:r>
        <w:t xml:space="preserve"> link resides.</w:t>
      </w:r>
    </w:p>
    <w:p w14:paraId="76D30190" w14:textId="076A74EA" w:rsidR="00064735" w:rsidRDefault="00993A81" w:rsidP="00290201">
      <w:pPr>
        <w:pStyle w:val="BodyText"/>
        <w:numPr>
          <w:ilvl w:val="0"/>
          <w:numId w:val="33"/>
        </w:numPr>
      </w:pPr>
      <w:r w:rsidRPr="008912C4">
        <w:t xml:space="preserve">Specify a </w:t>
      </w:r>
      <w:r w:rsidR="00064735" w:rsidRPr="008912C4">
        <w:t>Model Name</w:t>
      </w:r>
      <w:r w:rsidRPr="008912C4">
        <w:t>.</w:t>
      </w:r>
      <w:r>
        <w:rPr>
          <w:b/>
        </w:rPr>
        <w:t xml:space="preserve"> </w:t>
      </w:r>
      <w:r w:rsidR="00064735">
        <w:t xml:space="preserve"> The model name may either be manually entered or selected fr</w:t>
      </w:r>
      <w:r w:rsidR="00704FC9">
        <w:t>om</w:t>
      </w:r>
      <w:r w:rsidR="00064735">
        <w:t xml:space="preserve"> a list of model in the container retrieved from the Forge service.  If the lookup is used, </w:t>
      </w:r>
      <w:r w:rsidR="007B7C79">
        <w:t xml:space="preserve">the list </w:t>
      </w:r>
      <w:r>
        <w:t>can</w:t>
      </w:r>
      <w:r w:rsidR="007B7C79">
        <w:t xml:space="preserve"> be filtered by entering a value in the model name</w:t>
      </w:r>
      <w:r w:rsidR="00704FC9">
        <w:t xml:space="preserve"> field before displaying he lookup</w:t>
      </w:r>
      <w:r w:rsidR="007B7C79">
        <w:t xml:space="preserve">.  Only model </w:t>
      </w:r>
      <w:r w:rsidR="00704FC9">
        <w:t xml:space="preserve">names </w:t>
      </w:r>
      <w:r w:rsidR="007B7C79">
        <w:t>that start with this value are shown.</w:t>
      </w:r>
    </w:p>
    <w:p w14:paraId="17EFE4B4" w14:textId="77777777" w:rsidR="007B7C79" w:rsidRPr="007B7C79" w:rsidRDefault="007B7C79" w:rsidP="00F45652">
      <w:pPr>
        <w:pStyle w:val="BodyText"/>
        <w:tabs>
          <w:tab w:val="left" w:pos="7725"/>
        </w:tabs>
      </w:pPr>
      <w:r w:rsidRPr="007B7C79">
        <w:t xml:space="preserve">If the model name is </w:t>
      </w:r>
      <w:r>
        <w:t>manually entered, it is validated when the dialog is accepted.  If the selected storage container is owned by a different Forge application and rights are granted to the appellation key used by Maximo, it is possible to link to models in that container.  However, the storage container is not searchable so the lookup displays an empty list and the model details are not visible so the model shows as off line.</w:t>
      </w:r>
    </w:p>
    <w:p w14:paraId="13BFF813" w14:textId="0DD0CA16" w:rsidR="00E52210" w:rsidRDefault="00F45652" w:rsidP="00E52210">
      <w:pPr>
        <w:pStyle w:val="BodyText"/>
      </w:pPr>
      <w:r>
        <w:t xml:space="preserve">If a viewable </w:t>
      </w:r>
      <w:r w:rsidR="00993A81">
        <w:t xml:space="preserve">format </w:t>
      </w:r>
      <w:r>
        <w:t>for the model exists, it can be linked at the same time by selecti</w:t>
      </w:r>
      <w:r w:rsidR="00993A81">
        <w:t>ng</w:t>
      </w:r>
      <w:r>
        <w:t xml:space="preserve"> the Also Link Viewable</w:t>
      </w:r>
      <w:r w:rsidR="00993A81">
        <w:t xml:space="preserve"> check box.</w:t>
      </w:r>
      <w:r w:rsidR="00430180">
        <w:t xml:space="preserve"> If a viewable doesn’t exist, then follow then same steps used after a model is uploaded to link together its component parts and register it.</w:t>
      </w:r>
      <w:r w:rsidR="00E52210">
        <w:t xml:space="preserve"> see </w:t>
      </w:r>
      <w:r w:rsidR="00E52210">
        <w:fldChar w:fldCharType="begin"/>
      </w:r>
      <w:r w:rsidR="00E52210">
        <w:instrText xml:space="preserve"> REF _Ref478976501 \h </w:instrText>
      </w:r>
      <w:r w:rsidR="007116B1" w:rsidDel="00290201">
        <w:instrText>Assembling composite models</w:instrText>
      </w:r>
      <w:r w:rsidR="00D00363">
        <w:fldChar w:fldCharType="separate"/>
      </w:r>
      <w:ins w:id="111" w:author="Douglas Wood" w:date="2017-08-07T18:18:00Z">
        <w:r w:rsidR="00D00363">
          <w:rPr>
            <w:b/>
            <w:bCs/>
          </w:rPr>
          <w:t>Error! Reference source not found.</w:t>
        </w:r>
      </w:ins>
      <w:r w:rsidR="00E52210">
        <w:fldChar w:fldCharType="end"/>
      </w:r>
      <w:r w:rsidR="00E52210">
        <w:t xml:space="preserve"> </w:t>
      </w:r>
    </w:p>
    <w:p w14:paraId="693483B9" w14:textId="3A5A58D3" w:rsidR="00F45652" w:rsidRDefault="00F45652" w:rsidP="00F45652">
      <w:pPr>
        <w:pStyle w:val="BodyText"/>
        <w:tabs>
          <w:tab w:val="left" w:pos="7725"/>
        </w:tabs>
      </w:pPr>
      <w:r>
        <w:tab/>
      </w:r>
    </w:p>
    <w:p w14:paraId="1EAE3763" w14:textId="77777777" w:rsidR="00F45652" w:rsidRDefault="00F45652" w:rsidP="00064735">
      <w:pPr>
        <w:pStyle w:val="Heading3"/>
      </w:pPr>
      <w:bookmarkStart w:id="112" w:name="_Toc483994007"/>
      <w:r>
        <w:t>Unlink Model</w:t>
      </w:r>
      <w:bookmarkEnd w:id="112"/>
    </w:p>
    <w:p w14:paraId="1C8F8904" w14:textId="25C807F5" w:rsidR="00F45652" w:rsidRDefault="00F45652" w:rsidP="00F45652">
      <w:pPr>
        <w:pStyle w:val="BodyText"/>
      </w:pPr>
      <w:r w:rsidRPr="00543CEE">
        <w:t xml:space="preserve">A model file </w:t>
      </w:r>
      <w:r w:rsidR="004B55F0">
        <w:t>can</w:t>
      </w:r>
      <w:r w:rsidRPr="00543CEE">
        <w:t xml:space="preserve"> be unlinked from Maximo by selecting the unlink icon </w:t>
      </w:r>
      <w:r w:rsidRPr="00543CEE">
        <w:rPr>
          <w:noProof/>
        </w:rPr>
        <w:drawing>
          <wp:inline distT="0" distB="0" distL="0" distR="0" wp14:anchorId="38C45820" wp14:editId="5F75A6AE">
            <wp:extent cx="279365" cy="279365"/>
            <wp:effectExtent l="0" t="0" r="6985" b="698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ink.png"/>
                    <pic:cNvPicPr/>
                  </pic:nvPicPr>
                  <pic:blipFill>
                    <a:blip r:embed="rId32">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rsidRPr="00543CEE">
        <w:t>.  Unlinking a model make</w:t>
      </w:r>
      <w:r>
        <w:t>s</w:t>
      </w:r>
      <w:r w:rsidRPr="00543CEE">
        <w:t xml:space="preserve"> it unavailable for further use in Maximo.  It does not remove any translated viewable model from Maximo.</w:t>
      </w:r>
    </w:p>
    <w:p w14:paraId="370E77D6" w14:textId="77777777" w:rsidR="004B55F0" w:rsidRPr="00543CEE" w:rsidRDefault="004B55F0" w:rsidP="00F45652">
      <w:pPr>
        <w:pStyle w:val="BodyText"/>
      </w:pPr>
    </w:p>
    <w:p w14:paraId="49880CD5" w14:textId="2FD798DA" w:rsidR="00F45652" w:rsidRPr="0024177F" w:rsidRDefault="001D4BFB" w:rsidP="00704FC9">
      <w:pPr>
        <w:pStyle w:val="Heading3"/>
      </w:pPr>
      <w:bookmarkStart w:id="113" w:name="_Toc483994008"/>
      <w:r>
        <w:t>Delete Model</w:t>
      </w:r>
      <w:bookmarkEnd w:id="113"/>
    </w:p>
    <w:p w14:paraId="036131EE" w14:textId="7D0FBE9B" w:rsidR="00F45652" w:rsidRDefault="00F45652" w:rsidP="00F45652">
      <w:pPr>
        <w:pStyle w:val="BodyText"/>
      </w:pPr>
      <w:r>
        <w:t xml:space="preserve">Model files may be deleted from a storage container by deleting the row. Unlike deleting records from the database, the action happens immediately and the row </w:t>
      </w:r>
      <w:r w:rsidR="004B55F0">
        <w:t>can</w:t>
      </w:r>
      <w:r>
        <w:t>not be undeleted. If the model file has been translated to a viewable</w:t>
      </w:r>
      <w:r w:rsidR="004B55F0">
        <w:t xml:space="preserve"> format</w:t>
      </w:r>
      <w:r>
        <w:t>, deleting the model file does not delete the viewable</w:t>
      </w:r>
      <w:r w:rsidR="004B55F0">
        <w:t xml:space="preserve"> format</w:t>
      </w:r>
      <w:r>
        <w:t xml:space="preserve">. Deleting models after translation or </w:t>
      </w:r>
      <w:r w:rsidR="004B55F0">
        <w:t xml:space="preserve">by </w:t>
      </w:r>
      <w:r>
        <w:t xml:space="preserve">using </w:t>
      </w:r>
      <w:r w:rsidR="004B55F0">
        <w:t xml:space="preserve">a </w:t>
      </w:r>
      <w:r>
        <w:t>temporary or transient storage container is a good means to reduce storage cost.</w:t>
      </w:r>
    </w:p>
    <w:p w14:paraId="15FA8408" w14:textId="73BCC77A" w:rsidR="00290201" w:rsidRDefault="00290201" w:rsidP="00184DD3">
      <w:pPr>
        <w:pStyle w:val="Heading2"/>
      </w:pPr>
      <w:bookmarkStart w:id="114" w:name="_Ref483993883"/>
      <w:bookmarkStart w:id="115" w:name="_Toc483994009"/>
      <w:r>
        <w:t>Working with multi-file models</w:t>
      </w:r>
      <w:bookmarkEnd w:id="114"/>
      <w:bookmarkEnd w:id="115"/>
    </w:p>
    <w:p w14:paraId="0B2AF587" w14:textId="77777777" w:rsidR="00BE126D" w:rsidRDefault="00290201" w:rsidP="007116B1">
      <w:pPr>
        <w:pStyle w:val="BodyText"/>
      </w:pPr>
      <w:r>
        <w:t xml:space="preserve">Some modeling tools such as Revit have workflows that distribute a model across many files </w:t>
      </w:r>
      <w:r w:rsidR="00BE126D">
        <w:t>that are then linked to form the complete model.  For example, a model may be divided into an architectural, an MEP, and a structure component each in different Revit files. The Forge service can integrate these parts into a single model for display in the Forge viewer.  To do so, the following perform the following steps:</w:t>
      </w:r>
    </w:p>
    <w:p w14:paraId="2C3D8AC2" w14:textId="7F232760" w:rsidR="00290201" w:rsidRDefault="00BE126D" w:rsidP="007116B1">
      <w:pPr>
        <w:pStyle w:val="BodyText"/>
        <w:numPr>
          <w:ilvl w:val="0"/>
          <w:numId w:val="54"/>
        </w:numPr>
        <w:ind w:left="1080"/>
      </w:pPr>
      <w:r>
        <w:t>Gather the files composing the model into a directory tree that can easily be converted into a .zip file. Ideally you should remove extraneous files such as auto-save files.</w:t>
      </w:r>
    </w:p>
    <w:p w14:paraId="02AA9A85" w14:textId="2115BC54" w:rsidR="00BE126D" w:rsidRDefault="00BE126D" w:rsidP="007116B1">
      <w:pPr>
        <w:pStyle w:val="BodyText"/>
        <w:numPr>
          <w:ilvl w:val="0"/>
          <w:numId w:val="54"/>
        </w:numPr>
        <w:ind w:left="1080"/>
      </w:pPr>
      <w:r>
        <w:t>Select the file that will be the master file for the linked model.  In sure that all linked parts or sub-model files load correctly when this file is opened.</w:t>
      </w:r>
    </w:p>
    <w:p w14:paraId="59E6A44D" w14:textId="61784987" w:rsidR="00BE126D" w:rsidRDefault="00BE126D" w:rsidP="007116B1">
      <w:pPr>
        <w:pStyle w:val="BodyText"/>
        <w:numPr>
          <w:ilvl w:val="0"/>
          <w:numId w:val="54"/>
        </w:numPr>
        <w:ind w:left="1080"/>
      </w:pPr>
      <w:r>
        <w:t>Convert the directory containing the model files into a .zip archive.</w:t>
      </w:r>
    </w:p>
    <w:p w14:paraId="5EA9A438" w14:textId="1273DA56" w:rsidR="00BE126D" w:rsidRDefault="00BE126D" w:rsidP="007116B1">
      <w:pPr>
        <w:pStyle w:val="BodyText"/>
        <w:numPr>
          <w:ilvl w:val="0"/>
          <w:numId w:val="54"/>
        </w:numPr>
        <w:ind w:left="1080"/>
      </w:pPr>
      <w:r>
        <w:t xml:space="preserve">Up load the .zip archive </w:t>
      </w:r>
      <w:r w:rsidR="002D60E9">
        <w:t>as described above.  Don’t select to auto-register the viewable</w:t>
      </w:r>
    </w:p>
    <w:p w14:paraId="018BD3BD" w14:textId="6255E5EF" w:rsidR="002D60E9" w:rsidRDefault="002D60E9" w:rsidP="007116B1">
      <w:pPr>
        <w:pStyle w:val="BodyText"/>
        <w:numPr>
          <w:ilvl w:val="0"/>
          <w:numId w:val="54"/>
        </w:numPr>
        <w:ind w:left="1080"/>
      </w:pPr>
      <w:r>
        <w:t>Open the manage viewable Models dialog as described below.</w:t>
      </w:r>
    </w:p>
    <w:p w14:paraId="1462FFC8" w14:textId="5388996A" w:rsidR="002D60E9" w:rsidRDefault="002D60E9" w:rsidP="007116B1">
      <w:pPr>
        <w:pStyle w:val="BodyText"/>
        <w:numPr>
          <w:ilvl w:val="0"/>
          <w:numId w:val="54"/>
        </w:numPr>
        <w:ind w:left="1080"/>
      </w:pPr>
      <w:r>
        <w:t>Follow the “</w:t>
      </w:r>
      <w:r>
        <w:fldChar w:fldCharType="begin"/>
      </w:r>
      <w:r>
        <w:instrText xml:space="preserve"> REF _Ref483993484 \h </w:instrText>
      </w:r>
      <w:r>
        <w:fldChar w:fldCharType="separate"/>
      </w:r>
      <w:r w:rsidR="00D00363">
        <w:t>Register Model as Viewable</w:t>
      </w:r>
      <w:r>
        <w:fldChar w:fldCharType="end"/>
      </w:r>
      <w:r>
        <w:t xml:space="preserve">” procedure below selecting the .zip file containing the model as the file to register. </w:t>
      </w:r>
    </w:p>
    <w:p w14:paraId="2F0FF929" w14:textId="621CEC9C" w:rsidR="002D60E9" w:rsidRDefault="002D60E9" w:rsidP="007116B1">
      <w:pPr>
        <w:pStyle w:val="BodyText"/>
        <w:numPr>
          <w:ilvl w:val="0"/>
          <w:numId w:val="54"/>
        </w:numPr>
        <w:ind w:left="1080"/>
      </w:pPr>
      <w:r>
        <w:t>Select the compressed option</w:t>
      </w:r>
    </w:p>
    <w:p w14:paraId="0AADF6D0" w14:textId="1446D2B0" w:rsidR="002D60E9" w:rsidRPr="002D59ED" w:rsidRDefault="002D60E9" w:rsidP="007116B1">
      <w:pPr>
        <w:pStyle w:val="BodyText"/>
        <w:numPr>
          <w:ilvl w:val="0"/>
          <w:numId w:val="54"/>
        </w:numPr>
        <w:ind w:left="1080"/>
      </w:pPr>
      <w:r>
        <w:t xml:space="preserve">Enter the name of the file from step 2 as the </w:t>
      </w:r>
      <w:r w:rsidR="00D900C6">
        <w:t>r</w:t>
      </w:r>
      <w:r>
        <w:t xml:space="preserve">oot </w:t>
      </w:r>
      <w:r w:rsidR="00D900C6">
        <w:t>f</w:t>
      </w:r>
      <w:r>
        <w:t xml:space="preserve">ile </w:t>
      </w:r>
      <w:r w:rsidR="00D900C6">
        <w:t>n</w:t>
      </w:r>
      <w:r>
        <w:t>ame</w:t>
      </w:r>
    </w:p>
    <w:p w14:paraId="42C5362D" w14:textId="30505C87" w:rsidR="00F45652" w:rsidRDefault="00F45652" w:rsidP="00184DD3">
      <w:pPr>
        <w:pStyle w:val="Heading2"/>
      </w:pPr>
      <w:bookmarkStart w:id="116" w:name="_Toc483994010"/>
      <w:r>
        <w:t>Manage Viewable Models</w:t>
      </w:r>
      <w:bookmarkEnd w:id="116"/>
    </w:p>
    <w:p w14:paraId="22BC3776" w14:textId="60103139" w:rsidR="00F45652" w:rsidRDefault="00F45652" w:rsidP="00F45652">
      <w:pPr>
        <w:pStyle w:val="BodyText"/>
      </w:pPr>
      <w:r>
        <w:t xml:space="preserve">Before models can be used in the </w:t>
      </w:r>
      <w:r w:rsidR="004B55F0">
        <w:t>V</w:t>
      </w:r>
      <w:r>
        <w:t xml:space="preserve">iewer, they must be registered and translated into the format </w:t>
      </w:r>
      <w:r w:rsidR="004B55F0">
        <w:t xml:space="preserve">that is </w:t>
      </w:r>
      <w:r>
        <w:t xml:space="preserve">used by the </w:t>
      </w:r>
      <w:r w:rsidR="004B55F0">
        <w:t>V</w:t>
      </w:r>
      <w:r>
        <w:t xml:space="preserve">iewer. Typically, only the default 3D view is translated so before the model is uploaded, it should be saved with the desired view as the default. For </w:t>
      </w:r>
      <w:r w:rsidR="004B55F0">
        <w:t xml:space="preserve">Autodesk </w:t>
      </w:r>
      <w:r>
        <w:t xml:space="preserve">NavisWorks, this is the view that is displayed when the .nwd file is </w:t>
      </w:r>
      <w:r w:rsidR="001D4BFB">
        <w:t>opened</w:t>
      </w:r>
      <w:r>
        <w:t xml:space="preserve">.  For </w:t>
      </w:r>
      <w:r w:rsidR="004B55F0">
        <w:t xml:space="preserve">Autodesk </w:t>
      </w:r>
      <w:r>
        <w:t>Revit, it is the default view which appears similar to:</w:t>
      </w:r>
    </w:p>
    <w:p w14:paraId="29A87EEA" w14:textId="77777777" w:rsidR="00F45652" w:rsidRDefault="00F45652" w:rsidP="00F45652">
      <w:pPr>
        <w:pStyle w:val="BodyText"/>
      </w:pPr>
      <w:r>
        <w:rPr>
          <w:noProof/>
        </w:rPr>
        <w:drawing>
          <wp:inline distT="0" distB="0" distL="0" distR="0" wp14:anchorId="3F883FFF" wp14:editId="690BEADB">
            <wp:extent cx="2465871" cy="2666851"/>
            <wp:effectExtent l="0" t="0" r="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65998" cy="2666988"/>
                    </a:xfrm>
                    <a:prstGeom prst="rect">
                      <a:avLst/>
                    </a:prstGeom>
                  </pic:spPr>
                </pic:pic>
              </a:graphicData>
            </a:graphic>
          </wp:inline>
        </w:drawing>
      </w:r>
    </w:p>
    <w:p w14:paraId="401990B4" w14:textId="0A534FB5" w:rsidR="00F45652" w:rsidRDefault="00F45652" w:rsidP="00F45652">
      <w:pPr>
        <w:pStyle w:val="BodyText"/>
      </w:pPr>
      <w:r>
        <w:t xml:space="preserve">If the Revit file has linked models and the linked models are to be shown, the default view must include the linked models. This </w:t>
      </w:r>
      <w:r w:rsidR="006B4E11">
        <w:t>can</w:t>
      </w:r>
      <w:r>
        <w:t xml:space="preserve"> be enabled </w:t>
      </w:r>
      <w:r w:rsidR="001D4BFB">
        <w:t xml:space="preserve">in Revit </w:t>
      </w:r>
      <w:r>
        <w:t xml:space="preserve">by right clicking on the view to display its properties, selecting the </w:t>
      </w:r>
      <w:r w:rsidR="00B66BEB">
        <w:t>E</w:t>
      </w:r>
      <w:r>
        <w:t>dit button on the Visibility/Graphics override property</w:t>
      </w:r>
      <w:r w:rsidR="006B4E11">
        <w:t xml:space="preserve">, and </w:t>
      </w:r>
      <w:r>
        <w:t>th</w:t>
      </w:r>
      <w:r w:rsidR="006B4E11">
        <w:t>e</w:t>
      </w:r>
      <w:r>
        <w:t>n selecting the Revit Links tab.</w:t>
      </w:r>
    </w:p>
    <w:p w14:paraId="2FD11DFC" w14:textId="53275CAE" w:rsidR="000C26E8" w:rsidRDefault="000C26E8" w:rsidP="00F45652">
      <w:pPr>
        <w:pStyle w:val="BodyText"/>
      </w:pPr>
      <w:r>
        <w:rPr>
          <w:noProof/>
        </w:rPr>
        <w:drawing>
          <wp:inline distT="0" distB="0" distL="0" distR="0" wp14:anchorId="093DCFDE" wp14:editId="235C383D">
            <wp:extent cx="5577840" cy="151574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515745"/>
                    </a:xfrm>
                    <a:prstGeom prst="rect">
                      <a:avLst/>
                    </a:prstGeom>
                  </pic:spPr>
                </pic:pic>
              </a:graphicData>
            </a:graphic>
          </wp:inline>
        </w:drawing>
      </w:r>
    </w:p>
    <w:p w14:paraId="281B5A40" w14:textId="52A5AE30" w:rsidR="001D4BFB" w:rsidRDefault="001D4BFB" w:rsidP="00F45652">
      <w:pPr>
        <w:pStyle w:val="BodyText"/>
      </w:pPr>
    </w:p>
    <w:p w14:paraId="39185954" w14:textId="02183DE3" w:rsidR="001D4BFB" w:rsidRPr="00AF21E9" w:rsidRDefault="001D4BFB" w:rsidP="00F45652">
      <w:pPr>
        <w:pStyle w:val="BodyText"/>
      </w:pPr>
      <w:r>
        <w:t>The Manage Viewable Models dialog has a list of all models that have</w:t>
      </w:r>
      <w:r w:rsidR="005228D7">
        <w:t xml:space="preserve"> completed the translation process and are ready to be displayed in the Viewer. It is also used to request the Autodesk Forge Service to translate and to monitor the status of the translation process.</w:t>
      </w:r>
    </w:p>
    <w:p w14:paraId="0478292A" w14:textId="77777777" w:rsidR="00F45652" w:rsidRDefault="00F45652" w:rsidP="00F45652">
      <w:pPr>
        <w:pStyle w:val="Heading4"/>
        <w:ind w:left="-810"/>
      </w:pPr>
      <w:r>
        <w:rPr>
          <w:noProof/>
        </w:rPr>
        <w:drawing>
          <wp:inline distT="0" distB="0" distL="0" distR="0" wp14:anchorId="23E645AB" wp14:editId="540B6BDD">
            <wp:extent cx="6315075" cy="8003119"/>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42478" cy="8037847"/>
                    </a:xfrm>
                    <a:prstGeom prst="rect">
                      <a:avLst/>
                    </a:prstGeom>
                  </pic:spPr>
                </pic:pic>
              </a:graphicData>
            </a:graphic>
          </wp:inline>
        </w:drawing>
      </w:r>
    </w:p>
    <w:p w14:paraId="10CFD0DB" w14:textId="44E74B78" w:rsidR="00F45652" w:rsidRDefault="00F45652" w:rsidP="00F45652">
      <w:pPr>
        <w:pStyle w:val="Heading4"/>
      </w:pPr>
      <w:bookmarkStart w:id="117" w:name="_Ref483993484"/>
      <w:r>
        <w:t xml:space="preserve">Register </w:t>
      </w:r>
      <w:r w:rsidR="006B4E11">
        <w:t xml:space="preserve">Model as </w:t>
      </w:r>
      <w:r>
        <w:t>Viewable</w:t>
      </w:r>
      <w:bookmarkEnd w:id="117"/>
    </w:p>
    <w:p w14:paraId="0F8C1590" w14:textId="7B729AFE" w:rsidR="00F45652" w:rsidRDefault="00F45652" w:rsidP="00290201">
      <w:pPr>
        <w:pStyle w:val="BodyText"/>
        <w:numPr>
          <w:ilvl w:val="0"/>
          <w:numId w:val="34"/>
        </w:numPr>
      </w:pPr>
      <w:r>
        <w:t xml:space="preserve">To register a </w:t>
      </w:r>
      <w:r w:rsidR="006B4E11">
        <w:t xml:space="preserve">model as a </w:t>
      </w:r>
      <w:r>
        <w:t xml:space="preserve">viewable </w:t>
      </w:r>
      <w:r w:rsidR="006B4E11">
        <w:t>format, in the Manage Viewable Models dialog click</w:t>
      </w:r>
      <w:r>
        <w:t xml:space="preserve"> the Register Viewable button.</w:t>
      </w:r>
    </w:p>
    <w:p w14:paraId="5B4FF91C" w14:textId="7CBFD516" w:rsidR="006B4E11" w:rsidRDefault="006B4E11" w:rsidP="00290201">
      <w:pPr>
        <w:pStyle w:val="BodyText"/>
        <w:numPr>
          <w:ilvl w:val="0"/>
          <w:numId w:val="34"/>
        </w:numPr>
      </w:pPr>
      <w:r>
        <w:t>Optional: Specify a site or organization.</w:t>
      </w:r>
    </w:p>
    <w:p w14:paraId="2614885B" w14:textId="31160651" w:rsidR="006B4E11" w:rsidRDefault="006B4E11" w:rsidP="00290201">
      <w:pPr>
        <w:pStyle w:val="BodyText"/>
        <w:numPr>
          <w:ilvl w:val="0"/>
          <w:numId w:val="34"/>
        </w:numPr>
      </w:pPr>
      <w:r>
        <w:t>Specify the model name and a description</w:t>
      </w:r>
      <w:r w:rsidR="005228D7">
        <w:t>. The models name must have previously been linked or uploaded and appear in the Manage Models table.  Only model</w:t>
      </w:r>
      <w:r w:rsidR="00B66BEB">
        <w:t>s</w:t>
      </w:r>
      <w:r w:rsidR="005228D7">
        <w:t xml:space="preserve"> that match the selected site and organization are displayed</w:t>
      </w:r>
      <w:r>
        <w:t>.</w:t>
      </w:r>
    </w:p>
    <w:p w14:paraId="34FD27AB" w14:textId="68CD5790" w:rsidR="0003499E" w:rsidRDefault="0003499E" w:rsidP="00290201">
      <w:pPr>
        <w:pStyle w:val="BodyText"/>
        <w:numPr>
          <w:ilvl w:val="0"/>
          <w:numId w:val="34"/>
        </w:numPr>
      </w:pPr>
      <w:r>
        <w:t xml:space="preserve">If the model is a multi-file model uploaded as a .zip file (See </w:t>
      </w:r>
      <w:r>
        <w:fldChar w:fldCharType="begin"/>
      </w:r>
      <w:r>
        <w:instrText xml:space="preserve"> REF _Ref483993883 \r \h </w:instrText>
      </w:r>
      <w:r>
        <w:fldChar w:fldCharType="separate"/>
      </w:r>
      <w:r w:rsidR="00D00363">
        <w:t>2.4</w:t>
      </w:r>
      <w:r>
        <w:fldChar w:fldCharType="end"/>
      </w:r>
      <w:r w:rsidR="00D900C6">
        <w:t xml:space="preserve"> </w:t>
      </w:r>
      <w:r>
        <w:fldChar w:fldCharType="begin"/>
      </w:r>
      <w:r>
        <w:instrText xml:space="preserve"> REF _Ref483993883 \h </w:instrText>
      </w:r>
      <w:r>
        <w:fldChar w:fldCharType="separate"/>
      </w:r>
      <w:r w:rsidR="00D00363">
        <w:t>Working with multi-file models</w:t>
      </w:r>
      <w:r>
        <w:fldChar w:fldCharType="end"/>
      </w:r>
      <w:r>
        <w:t>)</w:t>
      </w:r>
      <w:r w:rsidR="00D900C6">
        <w:t>, Select the compressed options and enter the root file name</w:t>
      </w:r>
    </w:p>
    <w:p w14:paraId="665E9883" w14:textId="6A6F292D" w:rsidR="006B4E11" w:rsidRDefault="006B4E11" w:rsidP="00290201">
      <w:pPr>
        <w:pStyle w:val="BodyText"/>
        <w:numPr>
          <w:ilvl w:val="0"/>
          <w:numId w:val="34"/>
        </w:numPr>
      </w:pPr>
      <w:r>
        <w:t>Click OK.</w:t>
      </w:r>
    </w:p>
    <w:p w14:paraId="0C23EB0A" w14:textId="76596DAF" w:rsidR="00F45652" w:rsidRDefault="002D60E9" w:rsidP="00F45652">
      <w:pPr>
        <w:pStyle w:val="BodyText"/>
      </w:pPr>
      <w:r>
        <w:rPr>
          <w:noProof/>
        </w:rPr>
        <w:drawing>
          <wp:inline distT="0" distB="0" distL="0" distR="0" wp14:anchorId="5DB79B99" wp14:editId="67D933CA">
            <wp:extent cx="4457700" cy="2867025"/>
            <wp:effectExtent l="0" t="0" r="0" b="952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7700" cy="2867025"/>
                    </a:xfrm>
                    <a:prstGeom prst="rect">
                      <a:avLst/>
                    </a:prstGeom>
                  </pic:spPr>
                </pic:pic>
              </a:graphicData>
            </a:graphic>
          </wp:inline>
        </w:drawing>
      </w:r>
    </w:p>
    <w:p w14:paraId="0B5E9D97" w14:textId="77777777" w:rsidR="00B66BEB" w:rsidRDefault="00F45652" w:rsidP="00F45652">
      <w:pPr>
        <w:pStyle w:val="BodyText"/>
      </w:pPr>
      <w:r>
        <w:t xml:space="preserve">Model translation and registration </w:t>
      </w:r>
      <w:r w:rsidR="006B4E11">
        <w:t>occur</w:t>
      </w:r>
      <w:r>
        <w:t xml:space="preserve">s in the background in the </w:t>
      </w:r>
      <w:r w:rsidR="000F2B8D">
        <w:t>Autodesk Forge service</w:t>
      </w:r>
      <w:r>
        <w:t xml:space="preserve">. </w:t>
      </w:r>
    </w:p>
    <w:p w14:paraId="6DD9DE31" w14:textId="0672411C" w:rsidR="00F45652" w:rsidRDefault="00B66BEB" w:rsidP="00F45652">
      <w:pPr>
        <w:pStyle w:val="BodyText"/>
      </w:pPr>
      <w:r>
        <w:t xml:space="preserve">5. </w:t>
      </w:r>
      <w:r w:rsidR="006B4E11">
        <w:t>Optional: You can monitor the progress of the t</w:t>
      </w:r>
      <w:r w:rsidR="00F45652">
        <w:t xml:space="preserve">ranslation progress by </w:t>
      </w:r>
      <w:r w:rsidR="006B4E11">
        <w:t>click</w:t>
      </w:r>
      <w:r w:rsidR="00F45652">
        <w:t xml:space="preserve">ing the </w:t>
      </w:r>
      <w:r w:rsidR="006B4E11">
        <w:t>R</w:t>
      </w:r>
      <w:r w:rsidR="00F45652">
        <w:t xml:space="preserve">efresh button for the model </w:t>
      </w:r>
      <w:r w:rsidR="006B4E11">
        <w:t xml:space="preserve">that is </w:t>
      </w:r>
      <w:r w:rsidR="00F45652">
        <w:t>being translated</w:t>
      </w:r>
      <w:r w:rsidR="006B4E11">
        <w:t xml:space="preserve"> in the Manage </w:t>
      </w:r>
      <w:r w:rsidR="005228D7">
        <w:t xml:space="preserve">Viewable Models </w:t>
      </w:r>
      <w:r w:rsidR="006B4E11">
        <w:t>dialog.</w:t>
      </w:r>
    </w:p>
    <w:p w14:paraId="198FEF29" w14:textId="77777777" w:rsidR="006B4E11" w:rsidRDefault="006B4E11" w:rsidP="00F45652">
      <w:pPr>
        <w:pStyle w:val="BodyText"/>
        <w:rPr>
          <w:b/>
        </w:rPr>
      </w:pPr>
    </w:p>
    <w:p w14:paraId="5A2DFDA1" w14:textId="2DE4A6EA" w:rsidR="00F45652" w:rsidRDefault="00F45652" w:rsidP="00F45652">
      <w:pPr>
        <w:pStyle w:val="BodyText"/>
        <w:rPr>
          <w:b/>
        </w:rPr>
      </w:pPr>
      <w:r w:rsidRPr="00543CEE">
        <w:rPr>
          <w:b/>
        </w:rPr>
        <w:t>Link</w:t>
      </w:r>
      <w:r w:rsidR="00A0612A">
        <w:rPr>
          <w:b/>
        </w:rPr>
        <w:t>ing</w:t>
      </w:r>
      <w:r w:rsidRPr="00543CEE">
        <w:rPr>
          <w:b/>
        </w:rPr>
        <w:t xml:space="preserve"> to </w:t>
      </w:r>
      <w:r w:rsidR="00A0612A">
        <w:rPr>
          <w:b/>
        </w:rPr>
        <w:t xml:space="preserve">Existing </w:t>
      </w:r>
      <w:r w:rsidRPr="00543CEE">
        <w:rPr>
          <w:b/>
        </w:rPr>
        <w:t>Viewable</w:t>
      </w:r>
      <w:r w:rsidR="00A0612A">
        <w:rPr>
          <w:b/>
        </w:rPr>
        <w:t xml:space="preserve"> Formats</w:t>
      </w:r>
    </w:p>
    <w:p w14:paraId="3167DED5" w14:textId="7DA8AFB3" w:rsidR="00F45652" w:rsidRPr="006F40BF" w:rsidRDefault="00F45652" w:rsidP="00F45652">
      <w:pPr>
        <w:pStyle w:val="BodyText"/>
      </w:pPr>
      <w:r w:rsidRPr="006F40BF">
        <w:t xml:space="preserve">Existing viewable </w:t>
      </w:r>
      <w:r w:rsidR="00A0612A">
        <w:t>formats can</w:t>
      </w:r>
      <w:r w:rsidRPr="006F40BF">
        <w:t xml:space="preserve"> be linked to Maximo</w:t>
      </w:r>
      <w:r>
        <w:t>.  To link a viewable, the model must be defined in Maximo either by linking or by upload</w:t>
      </w:r>
      <w:r w:rsidR="00A0612A">
        <w:t>ing a model</w:t>
      </w:r>
      <w:r>
        <w:t>.</w:t>
      </w:r>
    </w:p>
    <w:p w14:paraId="78DC66F2" w14:textId="77777777" w:rsidR="00F45652" w:rsidRDefault="00F45652" w:rsidP="00F45652">
      <w:pPr>
        <w:pStyle w:val="BodyText"/>
      </w:pPr>
      <w:r>
        <w:rPr>
          <w:noProof/>
        </w:rPr>
        <w:drawing>
          <wp:inline distT="0" distB="0" distL="0" distR="0" wp14:anchorId="37031E42" wp14:editId="0DAC9967">
            <wp:extent cx="3467100" cy="2790825"/>
            <wp:effectExtent l="0" t="0" r="0" b="95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67100" cy="2790825"/>
                    </a:xfrm>
                    <a:prstGeom prst="rect">
                      <a:avLst/>
                    </a:prstGeom>
                  </pic:spPr>
                </pic:pic>
              </a:graphicData>
            </a:graphic>
          </wp:inline>
        </w:drawing>
      </w:r>
    </w:p>
    <w:p w14:paraId="4B63BC85" w14:textId="0CE4A7F8" w:rsidR="00A0612A" w:rsidRDefault="00A0612A" w:rsidP="00290201">
      <w:pPr>
        <w:pStyle w:val="BodyText"/>
        <w:numPr>
          <w:ilvl w:val="0"/>
          <w:numId w:val="43"/>
        </w:numPr>
      </w:pPr>
      <w:r>
        <w:t>To link to an</w:t>
      </w:r>
      <w:r w:rsidR="00092864">
        <w:t xml:space="preserve"> existing</w:t>
      </w:r>
      <w:r>
        <w:t xml:space="preserve"> viewable format, in the Manage Viewable Models dialog click the </w:t>
      </w:r>
      <w:r w:rsidR="00092864">
        <w:t>Link to Viewable</w:t>
      </w:r>
      <w:r>
        <w:t xml:space="preserve"> button.</w:t>
      </w:r>
    </w:p>
    <w:p w14:paraId="59A2B36B" w14:textId="7EDA5002" w:rsidR="00966FBC" w:rsidRDefault="00A0612A" w:rsidP="00966FBC">
      <w:pPr>
        <w:pStyle w:val="BodyText"/>
      </w:pPr>
      <w:r>
        <w:t>Optional: Specify a site or organization.</w:t>
      </w:r>
      <w:r w:rsidR="00966FBC">
        <w:t xml:space="preserve"> Changing the site or organization clears the Model name and URN fields so only models for site</w:t>
      </w:r>
      <w:r w:rsidR="008020F8">
        <w:t>s</w:t>
      </w:r>
      <w:r w:rsidR="00966FBC">
        <w:t xml:space="preserve"> to which the user has access can be linked.</w:t>
      </w:r>
    </w:p>
    <w:p w14:paraId="6EB506CF" w14:textId="42C1983C" w:rsidR="00966FBC" w:rsidRDefault="00A0612A" w:rsidP="00290201">
      <w:pPr>
        <w:pStyle w:val="BodyText"/>
        <w:numPr>
          <w:ilvl w:val="0"/>
          <w:numId w:val="43"/>
        </w:numPr>
      </w:pPr>
      <w:r>
        <w:t>Specify the model name</w:t>
      </w:r>
      <w:r w:rsidR="00966FBC">
        <w:t>. The models name must have previously been linked or uploaded and appear in the Manage Models table.  Only model</w:t>
      </w:r>
      <w:r w:rsidR="008020F8">
        <w:t>s</w:t>
      </w:r>
      <w:r w:rsidR="00966FBC">
        <w:t xml:space="preserve"> that match the selected site and organization are displayed The URN</w:t>
      </w:r>
      <w:r>
        <w:t xml:space="preserve"> </w:t>
      </w:r>
      <w:r w:rsidR="00966FBC">
        <w:t>is automatically populated from the selected model record.</w:t>
      </w:r>
    </w:p>
    <w:p w14:paraId="6875EED8" w14:textId="7981F61D" w:rsidR="00A0612A" w:rsidRDefault="00966FBC" w:rsidP="00290201">
      <w:pPr>
        <w:pStyle w:val="BodyText"/>
        <w:numPr>
          <w:ilvl w:val="0"/>
          <w:numId w:val="43"/>
        </w:numPr>
      </w:pPr>
      <w:r>
        <w:t xml:space="preserve">Optionally, specify </w:t>
      </w:r>
      <w:r w:rsidR="00A0612A">
        <w:t>a description.</w:t>
      </w:r>
    </w:p>
    <w:p w14:paraId="0F58B2CF" w14:textId="77777777" w:rsidR="00A0612A" w:rsidRDefault="00A0612A" w:rsidP="00290201">
      <w:pPr>
        <w:pStyle w:val="BodyText"/>
        <w:numPr>
          <w:ilvl w:val="0"/>
          <w:numId w:val="43"/>
        </w:numPr>
      </w:pPr>
      <w:r>
        <w:t>Click OK.</w:t>
      </w:r>
    </w:p>
    <w:p w14:paraId="7F278025" w14:textId="42078746" w:rsidR="00F45652" w:rsidRDefault="00F45652" w:rsidP="00184DD3">
      <w:pPr>
        <w:pStyle w:val="Heading2"/>
      </w:pPr>
      <w:bookmarkStart w:id="118" w:name="_Ref462998430"/>
      <w:bookmarkStart w:id="119" w:name="_Ref462998447"/>
      <w:bookmarkStart w:id="120" w:name="_Toc483994011"/>
      <w:r>
        <w:t xml:space="preserve">Managing </w:t>
      </w:r>
      <w:bookmarkEnd w:id="118"/>
      <w:bookmarkEnd w:id="119"/>
      <w:r w:rsidR="00966FBC">
        <w:t xml:space="preserve">Associated </w:t>
      </w:r>
      <w:r w:rsidR="00184DD3">
        <w:t>Locations</w:t>
      </w:r>
      <w:bookmarkEnd w:id="120"/>
    </w:p>
    <w:p w14:paraId="296C1802" w14:textId="2E52E639" w:rsidR="00F45652" w:rsidRDefault="00F45652" w:rsidP="00F45652">
      <w:pPr>
        <w:pStyle w:val="BodyText"/>
      </w:pPr>
      <w:r w:rsidRPr="00903A0D">
        <w:t xml:space="preserve">Model files can be associated with locations, and existing associations </w:t>
      </w:r>
      <w:r w:rsidR="00743D53">
        <w:t xml:space="preserve">can be </w:t>
      </w:r>
      <w:r w:rsidRPr="00903A0D">
        <w:t xml:space="preserve">edited either </w:t>
      </w:r>
      <w:r w:rsidR="00743D53">
        <w:t>in</w:t>
      </w:r>
      <w:r w:rsidR="00743D53" w:rsidRPr="00903A0D">
        <w:t xml:space="preserve"> </w:t>
      </w:r>
      <w:r w:rsidRPr="00903A0D">
        <w:t xml:space="preserve">the Manage </w:t>
      </w:r>
      <w:r w:rsidR="00A90E47">
        <w:t>BIM Viewer</w:t>
      </w:r>
      <w:r w:rsidRPr="00903A0D">
        <w:t xml:space="preserve"> application or from the Add/Edit </w:t>
      </w:r>
      <w:r w:rsidR="00743D53">
        <w:t>M</w:t>
      </w:r>
      <w:r w:rsidRPr="00903A0D">
        <w:t xml:space="preserve">odel dialog </w:t>
      </w:r>
      <w:r w:rsidR="00743D53">
        <w:t xml:space="preserve">that is </w:t>
      </w:r>
      <w:r w:rsidRPr="00903A0D">
        <w:t xml:space="preserve">launched from the </w:t>
      </w:r>
      <w:r w:rsidR="00743D53">
        <w:t>V</w:t>
      </w:r>
      <w:r w:rsidRPr="00903A0D">
        <w:t>iewer</w:t>
      </w:r>
      <w:r w:rsidR="00625181">
        <w:t xml:space="preserve"> in the Locations application</w:t>
      </w:r>
      <w:r w:rsidRPr="00903A0D">
        <w:t xml:space="preserve">.  The Manage </w:t>
      </w:r>
      <w:r w:rsidR="00A90E47">
        <w:t xml:space="preserve">BIM </w:t>
      </w:r>
      <w:r w:rsidR="005E6295">
        <w:t>Viewer</w:t>
      </w:r>
      <w:r w:rsidRPr="00903A0D">
        <w:t xml:space="preserve"> application is launched form Goto</w:t>
      </w:r>
      <w:r w:rsidR="00743D53">
        <w:t xml:space="preserve"> </w:t>
      </w:r>
      <w:r w:rsidRPr="00903A0D">
        <w:t>&gt;</w:t>
      </w:r>
      <w:r w:rsidR="00625181">
        <w:t>Building Information Modeling</w:t>
      </w:r>
      <w:r w:rsidR="00743D53">
        <w:t xml:space="preserve"> </w:t>
      </w:r>
      <w:r w:rsidRPr="00903A0D">
        <w:t xml:space="preserve">&gt;Manage </w:t>
      </w:r>
      <w:r w:rsidR="00625181">
        <w:t>BIM Viewer</w:t>
      </w:r>
      <w:r w:rsidRPr="00903A0D">
        <w:t xml:space="preserve">. The Add/Edit </w:t>
      </w:r>
      <w:r w:rsidR="00743D53">
        <w:t>M</w:t>
      </w:r>
      <w:r w:rsidRPr="00903A0D">
        <w:t xml:space="preserve">odels dialog is launched from the </w:t>
      </w:r>
      <w:r w:rsidRPr="00903A0D">
        <w:rPr>
          <w:noProof/>
        </w:rPr>
        <w:drawing>
          <wp:inline distT="0" distB="0" distL="0" distR="0" wp14:anchorId="3185CC93" wp14:editId="7505FA2B">
            <wp:extent cx="209550" cy="20955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Model.png"/>
                    <pic:cNvPicPr/>
                  </pic:nvPicPr>
                  <pic:blipFill>
                    <a:blip r:embed="rId4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903A0D">
        <w:t xml:space="preserve">  icon on the </w:t>
      </w:r>
      <w:r w:rsidR="00743D53">
        <w:t>V</w:t>
      </w:r>
      <w:r w:rsidRPr="00903A0D">
        <w:t>iewer</w:t>
      </w:r>
      <w:r w:rsidR="005E6295">
        <w:t xml:space="preserve"> </w:t>
      </w:r>
      <w:r w:rsidR="00743D53">
        <w:t>i</w:t>
      </w:r>
      <w:r w:rsidR="005E6295">
        <w:t xml:space="preserve">n the Locations </w:t>
      </w:r>
      <w:r w:rsidR="00184DD3">
        <w:t>application</w:t>
      </w:r>
      <w:r w:rsidRPr="00903A0D">
        <w:t xml:space="preserve">. This icon is on the top left of the </w:t>
      </w:r>
      <w:r w:rsidR="00743D53">
        <w:t>V</w:t>
      </w:r>
      <w:r w:rsidRPr="00903A0D">
        <w:t>iewer</w:t>
      </w:r>
      <w:r>
        <w:t xml:space="preserve"> </w:t>
      </w:r>
      <w:r w:rsidRPr="00286C24">
        <w:rPr>
          <w:rStyle w:val="BodyTextChar"/>
          <w:sz w:val="20"/>
          <w:szCs w:val="20"/>
        </w:rPr>
        <w:t xml:space="preserve">(See </w:t>
      </w:r>
      <w:r>
        <w:rPr>
          <w:rStyle w:val="BodyTextChar"/>
          <w:sz w:val="20"/>
          <w:szCs w:val="20"/>
        </w:rPr>
        <w:fldChar w:fldCharType="begin"/>
      </w:r>
      <w:r>
        <w:rPr>
          <w:rStyle w:val="BodyTextChar"/>
          <w:sz w:val="20"/>
          <w:szCs w:val="20"/>
        </w:rPr>
        <w:instrText xml:space="preserve"> REF _Ref448762365 \r \h </w:instrText>
      </w:r>
      <w:r>
        <w:rPr>
          <w:rStyle w:val="BodyTextChar"/>
          <w:sz w:val="20"/>
          <w:szCs w:val="20"/>
        </w:rPr>
      </w:r>
      <w:r>
        <w:rPr>
          <w:rStyle w:val="BodyTextChar"/>
          <w:sz w:val="20"/>
          <w:szCs w:val="20"/>
        </w:rPr>
        <w:fldChar w:fldCharType="separate"/>
      </w:r>
      <w:r w:rsidR="00D00363">
        <w:rPr>
          <w:rStyle w:val="BodyTextChar"/>
          <w:sz w:val="20"/>
          <w:szCs w:val="20"/>
        </w:rPr>
        <w:t>3.2.2</w:t>
      </w:r>
      <w:r>
        <w:rPr>
          <w:rStyle w:val="BodyTextChar"/>
          <w:sz w:val="20"/>
          <w:szCs w:val="20"/>
        </w:rPr>
        <w:fldChar w:fldCharType="end"/>
      </w:r>
      <w:r>
        <w:rPr>
          <w:rStyle w:val="BodyTextChar"/>
          <w:sz w:val="20"/>
          <w:szCs w:val="20"/>
        </w:rPr>
        <w:t xml:space="preserve"> </w:t>
      </w:r>
      <w:r w:rsidRPr="00286C24">
        <w:rPr>
          <w:rStyle w:val="BodyTextChar"/>
          <w:sz w:val="20"/>
          <w:szCs w:val="20"/>
        </w:rPr>
        <w:fldChar w:fldCharType="begin"/>
      </w:r>
      <w:r w:rsidRPr="00286C24">
        <w:rPr>
          <w:rStyle w:val="BodyTextChar"/>
          <w:sz w:val="20"/>
          <w:szCs w:val="20"/>
        </w:rPr>
        <w:instrText xml:space="preserve"> REF _Ref448762373 \h </w:instrText>
      </w:r>
      <w:r>
        <w:rPr>
          <w:rStyle w:val="BodyTextChar"/>
          <w:sz w:val="20"/>
          <w:szCs w:val="20"/>
        </w:rPr>
        <w:instrText xml:space="preserve"> \* MERGEFORMAT </w:instrText>
      </w:r>
      <w:r w:rsidRPr="00286C24">
        <w:rPr>
          <w:rStyle w:val="BodyTextChar"/>
          <w:sz w:val="20"/>
          <w:szCs w:val="20"/>
        </w:rPr>
      </w:r>
      <w:r w:rsidRPr="00286C24">
        <w:rPr>
          <w:rStyle w:val="BodyTextChar"/>
          <w:sz w:val="20"/>
          <w:szCs w:val="20"/>
        </w:rPr>
        <w:fldChar w:fldCharType="separate"/>
      </w:r>
      <w:r w:rsidR="00D00363">
        <w:t>Top Toolbar</w:t>
      </w:r>
      <w:r w:rsidRPr="00286C24">
        <w:rPr>
          <w:rStyle w:val="BodyTextChar"/>
          <w:sz w:val="20"/>
          <w:szCs w:val="20"/>
        </w:rPr>
        <w:fldChar w:fldCharType="end"/>
      </w:r>
      <w:r>
        <w:rPr>
          <w:rStyle w:val="BodyTextChar"/>
          <w:sz w:val="20"/>
          <w:szCs w:val="20"/>
        </w:rPr>
        <w:t>)</w:t>
      </w:r>
    </w:p>
    <w:p w14:paraId="32E1D547" w14:textId="77777777" w:rsidR="00F45652" w:rsidRDefault="00F45652" w:rsidP="00F45652">
      <w:pPr>
        <w:pStyle w:val="BodyText"/>
        <w:ind w:left="-90"/>
      </w:pPr>
      <w:r>
        <w:rPr>
          <w:noProof/>
        </w:rPr>
        <w:drawing>
          <wp:inline distT="0" distB="0" distL="0" distR="0" wp14:anchorId="015B2A80" wp14:editId="217A331D">
            <wp:extent cx="6238658" cy="2670464"/>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63728" cy="2681195"/>
                    </a:xfrm>
                    <a:prstGeom prst="rect">
                      <a:avLst/>
                    </a:prstGeom>
                  </pic:spPr>
                </pic:pic>
              </a:graphicData>
            </a:graphic>
          </wp:inline>
        </w:drawing>
      </w:r>
    </w:p>
    <w:p w14:paraId="1CBFC263" w14:textId="4F289707" w:rsidR="00F45652" w:rsidRDefault="000E0793" w:rsidP="00290201">
      <w:pPr>
        <w:pStyle w:val="BodyText"/>
        <w:numPr>
          <w:ilvl w:val="0"/>
          <w:numId w:val="35"/>
        </w:numPr>
      </w:pPr>
      <w:r>
        <w:t>Specify a location, title,</w:t>
      </w:r>
      <w:r w:rsidR="00735071">
        <w:t xml:space="preserve"> </w:t>
      </w:r>
      <w:r>
        <w:t>an</w:t>
      </w:r>
      <w:r w:rsidR="008020F8">
        <w:t>d</w:t>
      </w:r>
      <w:r>
        <w:t xml:space="preserve"> </w:t>
      </w:r>
      <w:r w:rsidR="00735071">
        <w:t>description</w:t>
      </w:r>
      <w:r>
        <w:t xml:space="preserve">. </w:t>
      </w:r>
      <w:r w:rsidR="00F45652">
        <w:t xml:space="preserve">The location is typically the facility </w:t>
      </w:r>
      <w:r>
        <w:t xml:space="preserve">that is </w:t>
      </w:r>
      <w:r w:rsidR="00F45652">
        <w:t>created by a COBie import of dat</w:t>
      </w:r>
      <w:r>
        <w:t>a</w:t>
      </w:r>
      <w:r w:rsidR="00F45652">
        <w:t xml:space="preserve"> </w:t>
      </w:r>
      <w:r>
        <w:t xml:space="preserve">that is </w:t>
      </w:r>
      <w:r w:rsidR="00F45652">
        <w:t xml:space="preserve">extracted from </w:t>
      </w:r>
      <w:r>
        <w:t>a</w:t>
      </w:r>
      <w:r w:rsidR="00F45652">
        <w:t xml:space="preserve"> model</w:t>
      </w:r>
      <w:r>
        <w:t>.</w:t>
      </w:r>
    </w:p>
    <w:p w14:paraId="03910F49" w14:textId="5812C6F0" w:rsidR="00F45652" w:rsidRDefault="000E0793" w:rsidP="00290201">
      <w:pPr>
        <w:pStyle w:val="BodyText"/>
        <w:numPr>
          <w:ilvl w:val="0"/>
          <w:numId w:val="35"/>
        </w:numPr>
      </w:pPr>
      <w:r>
        <w:t xml:space="preserve">Specify a model name. </w:t>
      </w:r>
      <w:r w:rsidR="00F45652">
        <w:t xml:space="preserve">The </w:t>
      </w:r>
      <w:r>
        <w:t>m</w:t>
      </w:r>
      <w:r w:rsidR="00F45652">
        <w:t>odel name is selected from the list of registered viewable</w:t>
      </w:r>
      <w:r>
        <w:t xml:space="preserve"> format</w:t>
      </w:r>
      <w:r w:rsidR="00F45652">
        <w:t xml:space="preserve">s.  </w:t>
      </w:r>
      <w:r>
        <w:t>The</w:t>
      </w:r>
      <w:r w:rsidR="00F45652">
        <w:t xml:space="preserve"> site and organization </w:t>
      </w:r>
      <w:r>
        <w:t xml:space="preserve">specified </w:t>
      </w:r>
      <w:r w:rsidR="00F45652">
        <w:t xml:space="preserve">must be compatible with the site and organization </w:t>
      </w:r>
      <w:r>
        <w:t>for</w:t>
      </w:r>
      <w:r w:rsidR="00F45652">
        <w:t xml:space="preserve"> the selected location.</w:t>
      </w:r>
    </w:p>
    <w:p w14:paraId="6F040349" w14:textId="5C1FB62F" w:rsidR="00F45652" w:rsidRDefault="00F45652" w:rsidP="00F45652">
      <w:pPr>
        <w:pStyle w:val="BodyText"/>
      </w:pPr>
      <w:r>
        <w:t xml:space="preserve">When multiple models are available for a location or asset, </w:t>
      </w:r>
      <w:r w:rsidR="000E0793">
        <w:t>e</w:t>
      </w:r>
      <w:r w:rsidR="00A90E47">
        <w:t xml:space="preserve">ach </w:t>
      </w:r>
      <w:r w:rsidR="000E0793">
        <w:t xml:space="preserve">model </w:t>
      </w:r>
      <w:r w:rsidR="00A90E47">
        <w:t xml:space="preserve">must be individually associated with the location.  When displayed in Maximo, </w:t>
      </w:r>
      <w:r>
        <w:t>the</w:t>
      </w:r>
      <w:r w:rsidR="000E0793">
        <w:t xml:space="preserve"> models</w:t>
      </w:r>
      <w:r>
        <w:t xml:space="preserve"> are sorted in the model dropdown </w:t>
      </w:r>
      <w:r w:rsidR="000E0793">
        <w:t>in order of</w:t>
      </w:r>
      <w:r>
        <w:t xml:space="preserve"> priority, and the highest priority model is loaded when the </w:t>
      </w:r>
      <w:r w:rsidR="000E0793">
        <w:t>V</w:t>
      </w:r>
      <w:r>
        <w:t>iewer is displayed.</w:t>
      </w:r>
    </w:p>
    <w:p w14:paraId="07FF0853" w14:textId="4A48F45F" w:rsidR="00F45652" w:rsidRDefault="00F45652" w:rsidP="00290201">
      <w:pPr>
        <w:pStyle w:val="BodyText"/>
        <w:numPr>
          <w:ilvl w:val="0"/>
          <w:numId w:val="35"/>
        </w:numPr>
      </w:pPr>
      <w:r>
        <w:t>The ID Attribute field is not used for Revit models.  For other types</w:t>
      </w:r>
      <w:r w:rsidR="000E0793">
        <w:t xml:space="preserve"> of models</w:t>
      </w:r>
      <w:r>
        <w:t xml:space="preserve">, it is the name of the property </w:t>
      </w:r>
      <w:r w:rsidR="000E0793">
        <w:t xml:space="preserve">that is </w:t>
      </w:r>
      <w:r>
        <w:t xml:space="preserve">expected to contain the unique ID that matches with the Maximo model ID </w:t>
      </w:r>
      <w:r w:rsidR="000E0793">
        <w:t xml:space="preserve">that is </w:t>
      </w:r>
      <w:r>
        <w:t>imported from COBie.</w:t>
      </w:r>
      <w:r w:rsidR="00735071">
        <w:t xml:space="preserve"> It is case sensitive. For NavisWorks files</w:t>
      </w:r>
      <w:r w:rsidR="008020F8">
        <w:t>,</w:t>
      </w:r>
      <w:r w:rsidR="00735071">
        <w:t xml:space="preserve"> this is typically </w:t>
      </w:r>
      <w:r w:rsidR="008020F8">
        <w:t>e</w:t>
      </w:r>
      <w:r w:rsidR="00735071">
        <w:t xml:space="preserve">ither Guid or GUID depending on </w:t>
      </w:r>
      <w:r w:rsidR="008020F8">
        <w:t>the</w:t>
      </w:r>
      <w:r w:rsidR="00735071">
        <w:t xml:space="preserve"> version of NavisWorks </w:t>
      </w:r>
      <w:r w:rsidR="008020F8">
        <w:t xml:space="preserve">that </w:t>
      </w:r>
      <w:r w:rsidR="00735071">
        <w:t>was used to create the file.</w:t>
      </w:r>
    </w:p>
    <w:p w14:paraId="5DEF14EB" w14:textId="77777777" w:rsidR="00F45652" w:rsidRDefault="008C3F77" w:rsidP="00184DD3">
      <w:pPr>
        <w:pStyle w:val="Heading2"/>
      </w:pPr>
      <w:bookmarkStart w:id="121" w:name="_Toc483994012"/>
      <w:r>
        <w:t>System Properties</w:t>
      </w:r>
      <w:bookmarkEnd w:id="121"/>
    </w:p>
    <w:p w14:paraId="38026120" w14:textId="7B6726EA" w:rsidR="00F45652" w:rsidRDefault="00F45652" w:rsidP="00F45652">
      <w:pPr>
        <w:pStyle w:val="BodyText"/>
      </w:pPr>
      <w:r>
        <w:t xml:space="preserve">There are </w:t>
      </w:r>
      <w:r w:rsidR="008C3F77">
        <w:t xml:space="preserve">several </w:t>
      </w:r>
      <w:r>
        <w:t xml:space="preserve">system properties </w:t>
      </w:r>
      <w:r w:rsidR="000E0793">
        <w:t xml:space="preserve">that are </w:t>
      </w:r>
      <w:r>
        <w:t xml:space="preserve">related </w:t>
      </w:r>
      <w:r w:rsidR="000E0793">
        <w:t xml:space="preserve">to </w:t>
      </w:r>
      <w:r>
        <w:t xml:space="preserve">the Forge </w:t>
      </w:r>
      <w:r w:rsidR="000E0793">
        <w:t>V</w:t>
      </w:r>
      <w:r>
        <w:t>iewer.</w:t>
      </w:r>
    </w:p>
    <w:p w14:paraId="63DCCBA2" w14:textId="77777777" w:rsidR="0088230C" w:rsidRPr="00243929" w:rsidRDefault="0088230C" w:rsidP="0088230C">
      <w:pPr>
        <w:pStyle w:val="Heading4"/>
      </w:pPr>
      <w:r>
        <w:t>Requesting Autodesk Forge Account Credentials</w:t>
      </w:r>
    </w:p>
    <w:p w14:paraId="7DFADE79" w14:textId="142E8557" w:rsidR="00EE0506" w:rsidRDefault="0088230C" w:rsidP="0088230C">
      <w:pPr>
        <w:pStyle w:val="BodyText"/>
      </w:pPr>
      <w:r>
        <w:t>The Autodesk Forge Viewer is a cloud based WebGL application. To use it you must create an account with Autodesk and credentials for the Autodesk Forge service</w:t>
      </w:r>
      <w:r w:rsidR="00EE0506">
        <w:t xml:space="preserve"> application</w:t>
      </w:r>
      <w:r>
        <w:t xml:space="preserve">.  </w:t>
      </w:r>
      <w:r w:rsidR="00EE0506">
        <w:t>The credentials must be provide</w:t>
      </w:r>
      <w:r w:rsidR="00984D77">
        <w:t>d</w:t>
      </w:r>
      <w:r w:rsidR="00EE0506">
        <w:t xml:space="preserve"> to Maximo by entering them into </w:t>
      </w:r>
      <w:r w:rsidR="008020F8">
        <w:t xml:space="preserve">the </w:t>
      </w:r>
      <w:r w:rsidR="00EE0506">
        <w:t>Maximo System Properties</w:t>
      </w:r>
      <w:r w:rsidR="008020F8">
        <w:t xml:space="preserve"> application</w:t>
      </w:r>
      <w:r w:rsidR="00EE0506">
        <w:t xml:space="preserve">. </w:t>
      </w:r>
    </w:p>
    <w:p w14:paraId="287CFDE3" w14:textId="5D26AC26" w:rsidR="0088230C" w:rsidRDefault="0088230C" w:rsidP="0088230C">
      <w:pPr>
        <w:pStyle w:val="BodyText"/>
      </w:pPr>
      <w:r>
        <w:t>Maximo does not support BIM360. These require individual user authentication for each access</w:t>
      </w:r>
      <w:r w:rsidR="00EE0506">
        <w:t xml:space="preserve"> and this is not compatible with the server based interactions Maximo uses with the Forge Service</w:t>
      </w:r>
      <w:r>
        <w:t xml:space="preserve">. </w:t>
      </w:r>
    </w:p>
    <w:p w14:paraId="7CCDADDD" w14:textId="7B6752DA" w:rsidR="00984D77" w:rsidRDefault="00984D77" w:rsidP="00290201">
      <w:pPr>
        <w:pStyle w:val="BodyText"/>
        <w:numPr>
          <w:ilvl w:val="0"/>
          <w:numId w:val="44"/>
        </w:numPr>
        <w:rPr>
          <w:rStyle w:val="Hyperlink"/>
          <w:rFonts w:cs="Arial"/>
        </w:rPr>
      </w:pPr>
      <w:r>
        <w:t xml:space="preserve">Navigate to this website: </w:t>
      </w:r>
      <w:hyperlink r:id="rId45" w:history="1">
        <w:r w:rsidRPr="001B5E07">
          <w:rPr>
            <w:rStyle w:val="Hyperlink"/>
            <w:rFonts w:cs="Arial"/>
          </w:rPr>
          <w:t>https://developer.autodesk.com/</w:t>
        </w:r>
      </w:hyperlink>
    </w:p>
    <w:p w14:paraId="51B4BF42" w14:textId="1863566E" w:rsidR="00EE0506" w:rsidRDefault="0088230C" w:rsidP="00290201">
      <w:pPr>
        <w:pStyle w:val="BodyText"/>
        <w:numPr>
          <w:ilvl w:val="0"/>
          <w:numId w:val="44"/>
        </w:numPr>
      </w:pPr>
      <w:r>
        <w:t>Create an account specifying an application that you want to create the account for.</w:t>
      </w:r>
      <w:r w:rsidR="008020F8">
        <w:t xml:space="preserve"> </w:t>
      </w:r>
      <w:r w:rsidR="00EE0506">
        <w:t>The callback URL is not used</w:t>
      </w:r>
      <w:r w:rsidR="008020F8">
        <w:t>.</w:t>
      </w:r>
    </w:p>
    <w:p w14:paraId="0B6523C7" w14:textId="77777777" w:rsidR="0088230C" w:rsidRDefault="0088230C" w:rsidP="00290201">
      <w:pPr>
        <w:pStyle w:val="BodyText"/>
        <w:numPr>
          <w:ilvl w:val="0"/>
          <w:numId w:val="44"/>
        </w:numPr>
      </w:pPr>
      <w:r>
        <w:t>Note the key and secret that are provided by Autodesk.</w:t>
      </w:r>
    </w:p>
    <w:p w14:paraId="5B0B843C" w14:textId="77777777" w:rsidR="0088230C" w:rsidRDefault="0088230C" w:rsidP="00F45652">
      <w:pPr>
        <w:pStyle w:val="BodyText"/>
      </w:pPr>
    </w:p>
    <w:p w14:paraId="4E54D5BA" w14:textId="7089D239" w:rsidR="00F303CE" w:rsidRDefault="00F303CE" w:rsidP="00F303CE">
      <w:pPr>
        <w:pStyle w:val="BodyText"/>
      </w:pPr>
      <w:r>
        <w:t>To configure system properties</w:t>
      </w:r>
      <w:r w:rsidR="000E0793">
        <w:t>, navigate to</w:t>
      </w:r>
      <w:r>
        <w:t>:</w:t>
      </w:r>
    </w:p>
    <w:p w14:paraId="279816E4" w14:textId="6333491D" w:rsidR="00F303CE" w:rsidRDefault="00F303CE" w:rsidP="00290201">
      <w:pPr>
        <w:pStyle w:val="BodyText"/>
        <w:numPr>
          <w:ilvl w:val="0"/>
          <w:numId w:val="36"/>
        </w:numPr>
      </w:pPr>
      <w:r>
        <w:t>System Configuration</w:t>
      </w:r>
      <w:r w:rsidR="000E0793">
        <w:t xml:space="preserve"> </w:t>
      </w:r>
      <w:r>
        <w:t>&gt;</w:t>
      </w:r>
      <w:r w:rsidR="008020F8">
        <w:t xml:space="preserve"> </w:t>
      </w:r>
      <w:r>
        <w:t>Platform Configuration</w:t>
      </w:r>
      <w:r w:rsidR="000E0793">
        <w:t xml:space="preserve"> </w:t>
      </w:r>
      <w:r>
        <w:t>&gt;</w:t>
      </w:r>
      <w:r w:rsidR="008020F8">
        <w:t xml:space="preserve"> </w:t>
      </w:r>
      <w:r>
        <w:t>System Properties</w:t>
      </w:r>
      <w:r w:rsidR="008020F8">
        <w:t>.</w:t>
      </w:r>
    </w:p>
    <w:p w14:paraId="10B2E5E6" w14:textId="69DCDE53" w:rsidR="00F303CE" w:rsidRDefault="00F303CE" w:rsidP="00290201">
      <w:pPr>
        <w:pStyle w:val="BodyText"/>
        <w:numPr>
          <w:ilvl w:val="0"/>
          <w:numId w:val="36"/>
        </w:numPr>
      </w:pPr>
      <w:r>
        <w:t>Click the filter</w:t>
      </w:r>
      <w:r w:rsidR="000E0793">
        <w:t xml:space="preserve"> to specify a value.</w:t>
      </w:r>
    </w:p>
    <w:p w14:paraId="3A2A5D74" w14:textId="5BBD13D8" w:rsidR="00F303CE" w:rsidRDefault="000E0793" w:rsidP="00290201">
      <w:pPr>
        <w:pStyle w:val="BodyText"/>
        <w:numPr>
          <w:ilvl w:val="0"/>
          <w:numId w:val="36"/>
        </w:numPr>
      </w:pPr>
      <w:r>
        <w:t>Specify</w:t>
      </w:r>
      <w:r w:rsidR="00F303CE">
        <w:t xml:space="preserve"> bim in the </w:t>
      </w:r>
      <w:r>
        <w:t>P</w:t>
      </w:r>
      <w:r w:rsidR="00F303CE">
        <w:t xml:space="preserve">roperty </w:t>
      </w:r>
      <w:r>
        <w:t>N</w:t>
      </w:r>
      <w:r w:rsidR="00F303CE">
        <w:t>ame filter field and press enter</w:t>
      </w:r>
      <w:r>
        <w:t>.</w:t>
      </w:r>
    </w:p>
    <w:p w14:paraId="56FFC5D7" w14:textId="1EA07A4E" w:rsidR="0088230C" w:rsidRDefault="0088230C" w:rsidP="00290201">
      <w:pPr>
        <w:pStyle w:val="BodyText"/>
        <w:numPr>
          <w:ilvl w:val="0"/>
          <w:numId w:val="36"/>
        </w:numPr>
      </w:pPr>
      <w:r>
        <w:t>Click the bim.viewer.LMV.key property and specify the key that Autodesk provided.</w:t>
      </w:r>
    </w:p>
    <w:p w14:paraId="2C33F93A" w14:textId="7FAF399B" w:rsidR="0088230C" w:rsidRDefault="0088230C" w:rsidP="00290201">
      <w:pPr>
        <w:pStyle w:val="BodyText"/>
        <w:numPr>
          <w:ilvl w:val="0"/>
          <w:numId w:val="36"/>
        </w:numPr>
      </w:pPr>
      <w:r>
        <w:t>Click the bim.viewer.LMV.secret property and specify the secret that Autodesk provided.</w:t>
      </w:r>
    </w:p>
    <w:p w14:paraId="06500E20" w14:textId="37F59C74" w:rsidR="00F303CE" w:rsidRDefault="00F303CE" w:rsidP="00290201">
      <w:pPr>
        <w:pStyle w:val="BodyText"/>
        <w:numPr>
          <w:ilvl w:val="0"/>
          <w:numId w:val="36"/>
        </w:numPr>
      </w:pPr>
      <w:r>
        <w:t xml:space="preserve">When you have updated properties as described below, </w:t>
      </w:r>
      <w:r w:rsidR="008020F8">
        <w:t>select</w:t>
      </w:r>
      <w:r>
        <w:t xml:space="preserve"> the box to the left of the properties you have edited to select them and select </w:t>
      </w:r>
      <w:r w:rsidR="0088230C">
        <w:t>the L</w:t>
      </w:r>
      <w:r>
        <w:t xml:space="preserve">ive </w:t>
      </w:r>
      <w:r w:rsidR="0088230C">
        <w:t>R</w:t>
      </w:r>
      <w:r>
        <w:t xml:space="preserve">efresh </w:t>
      </w:r>
      <w:r w:rsidR="0088230C">
        <w:t xml:space="preserve">button </w:t>
      </w:r>
      <w:r>
        <w:t>from the toolbar</w:t>
      </w:r>
      <w:r w:rsidR="0088230C">
        <w:t>.</w:t>
      </w:r>
    </w:p>
    <w:p w14:paraId="7448DD81" w14:textId="77777777" w:rsidR="008C3F77" w:rsidRPr="00BF2FF8" w:rsidRDefault="00F303CE" w:rsidP="00F303CE">
      <w:pPr>
        <w:pStyle w:val="Heading4"/>
      </w:pPr>
      <w:r>
        <w:t>Maximo model upload size</w:t>
      </w:r>
    </w:p>
    <w:p w14:paraId="398F14C1" w14:textId="133EFCF1" w:rsidR="00F45652" w:rsidRDefault="0088230C" w:rsidP="00F45652">
      <w:pPr>
        <w:pStyle w:val="BodyText"/>
      </w:pPr>
      <w:r>
        <w:t xml:space="preserve">The </w:t>
      </w:r>
      <w:r w:rsidR="00F45652">
        <w:t>bim.viewer.LMV.model.maxuploadsize</w:t>
      </w:r>
      <w:r>
        <w:t xml:space="preserve"> property c</w:t>
      </w:r>
      <w:r w:rsidR="00F45652">
        <w:t>ontrols the maximum size of a model file in megabytes that can be uploaded to Maximo</w:t>
      </w:r>
      <w:r>
        <w:t>.</w:t>
      </w:r>
    </w:p>
    <w:p w14:paraId="6AD95145" w14:textId="77777777" w:rsidR="00F303CE" w:rsidRDefault="00F303CE" w:rsidP="00F303CE">
      <w:pPr>
        <w:pStyle w:val="Heading4"/>
      </w:pPr>
      <w:r>
        <w:t>Viewer Default Theme</w:t>
      </w:r>
    </w:p>
    <w:p w14:paraId="2E0FA7DF" w14:textId="46DBF1BA" w:rsidR="00F303CE" w:rsidRPr="00F303CE" w:rsidRDefault="00F303CE" w:rsidP="00F303CE">
      <w:pPr>
        <w:pStyle w:val="BodyText"/>
      </w:pPr>
      <w:r>
        <w:t xml:space="preserve">The </w:t>
      </w:r>
      <w:r w:rsidR="00A31E59">
        <w:t>V</w:t>
      </w:r>
      <w:r>
        <w:t xml:space="preserve">iewer supports user selectable visual themes.  This setting defines the default theme </w:t>
      </w:r>
      <w:r w:rsidR="00A31E59">
        <w:t xml:space="preserve">that is </w:t>
      </w:r>
      <w:r>
        <w:t xml:space="preserve">used before any user selections.  Themes are displayed in a selection list in the </w:t>
      </w:r>
      <w:r w:rsidR="00A31E59">
        <w:t>V</w:t>
      </w:r>
      <w:r>
        <w:t>iewer settings.  They are numbered sequentially starting with 0.  To specify a default theme, enter the theme number in this setting</w:t>
      </w:r>
      <w:r w:rsidR="00A31E59">
        <w:t>:</w:t>
      </w:r>
    </w:p>
    <w:p w14:paraId="29A7EDC1" w14:textId="77777777" w:rsidR="00F303CE" w:rsidRDefault="00F303CE" w:rsidP="00F45652">
      <w:pPr>
        <w:pStyle w:val="BodyText"/>
      </w:pPr>
      <w:r w:rsidRPr="00F303CE">
        <w:rPr>
          <w:i/>
          <w:iCs/>
        </w:rPr>
        <w:t>bim.viewer.LMV.theme</w:t>
      </w:r>
    </w:p>
    <w:p w14:paraId="2A58D37D" w14:textId="77777777" w:rsidR="00F303CE" w:rsidRDefault="00F303CE" w:rsidP="00F303CE">
      <w:pPr>
        <w:pStyle w:val="Heading4"/>
      </w:pPr>
      <w:r>
        <w:t>Forge API Configuration</w:t>
      </w:r>
    </w:p>
    <w:p w14:paraId="1B8E13FF" w14:textId="36907CCC" w:rsidR="00B666DB" w:rsidRDefault="00B666DB" w:rsidP="00B666DB">
      <w:pPr>
        <w:pStyle w:val="BodyText"/>
      </w:pPr>
      <w:r>
        <w:t xml:space="preserve">The following system properties control how the Forge API is accessed and the version of the Autodesk Forge services that is used by Maximo.  By default, these </w:t>
      </w:r>
      <w:r w:rsidR="008020F8">
        <w:t xml:space="preserve">properties </w:t>
      </w:r>
      <w:r>
        <w:t>reference the version with which the Maximo BIM solution was tested. They are not normally changed other than by an install or upgrade process.</w:t>
      </w:r>
    </w:p>
    <w:p w14:paraId="662C752E" w14:textId="77777777" w:rsidR="00F45652" w:rsidRDefault="00F45652" w:rsidP="00290201">
      <w:pPr>
        <w:pStyle w:val="BodyText"/>
        <w:numPr>
          <w:ilvl w:val="0"/>
          <w:numId w:val="37"/>
        </w:numPr>
      </w:pPr>
      <w:r>
        <w:t>bim.viewer.LMV.host</w:t>
      </w:r>
    </w:p>
    <w:p w14:paraId="52984757" w14:textId="77777777" w:rsidR="00F45652" w:rsidRDefault="00F45652" w:rsidP="00290201">
      <w:pPr>
        <w:pStyle w:val="BodyText"/>
        <w:numPr>
          <w:ilvl w:val="0"/>
          <w:numId w:val="37"/>
        </w:numPr>
      </w:pPr>
      <w:r>
        <w:t>bim.viewer.LMV.api.version</w:t>
      </w:r>
    </w:p>
    <w:p w14:paraId="36F5C872" w14:textId="77777777" w:rsidR="00F45652" w:rsidRDefault="00F45652" w:rsidP="00290201">
      <w:pPr>
        <w:pStyle w:val="BodyText"/>
        <w:numPr>
          <w:ilvl w:val="0"/>
          <w:numId w:val="37"/>
        </w:numPr>
      </w:pPr>
      <w:r w:rsidRPr="00BF2FF8">
        <w:t>bim.viewer.LMV.api.version.auth</w:t>
      </w:r>
    </w:p>
    <w:p w14:paraId="0E179037" w14:textId="77777777" w:rsidR="00F45652" w:rsidRDefault="00F45652" w:rsidP="00290201">
      <w:pPr>
        <w:pStyle w:val="BodyText"/>
        <w:numPr>
          <w:ilvl w:val="0"/>
          <w:numId w:val="37"/>
        </w:numPr>
      </w:pPr>
      <w:r>
        <w:t>bim.viewer.LMV.viewer.version</w:t>
      </w:r>
    </w:p>
    <w:p w14:paraId="39043671" w14:textId="6F74AC67" w:rsidR="001A2649" w:rsidRDefault="00442460" w:rsidP="001E46AB">
      <w:pPr>
        <w:pStyle w:val="Heading1"/>
      </w:pPr>
      <w:bookmarkStart w:id="122" w:name="_Toc483994013"/>
      <w:bookmarkEnd w:id="95"/>
      <w:r>
        <w:t xml:space="preserve">Using the </w:t>
      </w:r>
      <w:r w:rsidR="00A31E59">
        <w:t xml:space="preserve">Autodesk </w:t>
      </w:r>
      <w:r>
        <w:t>Forge Viewer</w:t>
      </w:r>
      <w:bookmarkEnd w:id="122"/>
    </w:p>
    <w:p w14:paraId="71A96A2F" w14:textId="5C95BCE8" w:rsidR="001A2649" w:rsidRDefault="00D0467E" w:rsidP="00112282">
      <w:pPr>
        <w:pStyle w:val="BodyText"/>
      </w:pPr>
      <w:r>
        <w:t>The</w:t>
      </w:r>
      <w:r w:rsidR="001A2649">
        <w:t xml:space="preserve"> Autodesk®</w:t>
      </w:r>
      <w:r w:rsidR="00FA5D7A">
        <w:t xml:space="preserve"> </w:t>
      </w:r>
      <w:r w:rsidR="008A0CA2">
        <w:t>Forge</w:t>
      </w:r>
      <w:r>
        <w:t xml:space="preserve"> Viewer is integrated </w:t>
      </w:r>
      <w:r w:rsidR="001A2649">
        <w:t xml:space="preserve">into the Maximo UI to support </w:t>
      </w:r>
      <w:r w:rsidR="00A31E59">
        <w:t xml:space="preserve">3D </w:t>
      </w:r>
      <w:r w:rsidR="001A2649">
        <w:t xml:space="preserve">viewing and performing </w:t>
      </w:r>
      <w:r w:rsidR="009F793A">
        <w:t>actions</w:t>
      </w:r>
      <w:r w:rsidR="001A2649">
        <w:t xml:space="preserve"> from building models.  The </w:t>
      </w:r>
      <w:r w:rsidR="00A31E59">
        <w:t>V</w:t>
      </w:r>
      <w:r w:rsidR="001A2649">
        <w:t xml:space="preserve">iewer is available </w:t>
      </w:r>
      <w:r w:rsidR="00A31E59">
        <w:t xml:space="preserve">from </w:t>
      </w:r>
      <w:r w:rsidR="001A2649">
        <w:t>six places in the Maximo UI.  The</w:t>
      </w:r>
      <w:r w:rsidR="00A31E59">
        <w:t>y</w:t>
      </w:r>
      <w:r w:rsidR="001A2649">
        <w:t xml:space="preserve"> are:</w:t>
      </w:r>
    </w:p>
    <w:p w14:paraId="0B5B84D0" w14:textId="77777777" w:rsidR="001A2649" w:rsidRDefault="001A2649" w:rsidP="005A27CE">
      <w:pPr>
        <w:pStyle w:val="BodyText"/>
        <w:numPr>
          <w:ilvl w:val="0"/>
          <w:numId w:val="17"/>
        </w:numPr>
      </w:pPr>
      <w:r>
        <w:t xml:space="preserve">As an additional </w:t>
      </w:r>
      <w:r w:rsidR="00D0467E">
        <w:t xml:space="preserve">3D </w:t>
      </w:r>
      <w:r>
        <w:t>View tab in the Asset application</w:t>
      </w:r>
    </w:p>
    <w:p w14:paraId="5102DD3A" w14:textId="77777777" w:rsidR="001A2649" w:rsidRDefault="001A2649" w:rsidP="005A27CE">
      <w:pPr>
        <w:pStyle w:val="BodyText"/>
        <w:numPr>
          <w:ilvl w:val="0"/>
          <w:numId w:val="17"/>
        </w:numPr>
      </w:pPr>
      <w:r>
        <w:t xml:space="preserve">As an additional </w:t>
      </w:r>
      <w:r w:rsidR="00D0467E">
        <w:t xml:space="preserve">3D </w:t>
      </w:r>
      <w:r>
        <w:t>View tab in the Locations application</w:t>
      </w:r>
    </w:p>
    <w:p w14:paraId="75EDE6B7" w14:textId="142863B4" w:rsidR="001A2649" w:rsidRDefault="001A2649" w:rsidP="005A27CE">
      <w:pPr>
        <w:pStyle w:val="BodyText"/>
        <w:numPr>
          <w:ilvl w:val="0"/>
          <w:numId w:val="17"/>
        </w:numPr>
      </w:pPr>
      <w:r>
        <w:t>As and additional</w:t>
      </w:r>
      <w:r w:rsidR="00D0467E">
        <w:t xml:space="preserve"> 3D</w:t>
      </w:r>
      <w:r>
        <w:t xml:space="preserve"> View tab </w:t>
      </w:r>
      <w:r w:rsidR="00A31E59">
        <w:t>i</w:t>
      </w:r>
      <w:r>
        <w:t xml:space="preserve">n the </w:t>
      </w:r>
      <w:r w:rsidR="00A31E59">
        <w:t>W</w:t>
      </w:r>
      <w:r>
        <w:t xml:space="preserve">ork </w:t>
      </w:r>
      <w:r w:rsidR="00A31E59">
        <w:t>O</w:t>
      </w:r>
      <w:r>
        <w:t xml:space="preserve">rder </w:t>
      </w:r>
      <w:r w:rsidR="00A31E59">
        <w:t>T</w:t>
      </w:r>
      <w:r>
        <w:t>racking application</w:t>
      </w:r>
    </w:p>
    <w:p w14:paraId="42B8E2DB" w14:textId="6C859EEB" w:rsidR="001A2649" w:rsidRDefault="001A2649" w:rsidP="005A27CE">
      <w:pPr>
        <w:pStyle w:val="BodyText"/>
        <w:numPr>
          <w:ilvl w:val="0"/>
          <w:numId w:val="17"/>
        </w:numPr>
      </w:pPr>
      <w:r>
        <w:t xml:space="preserve">As part of the </w:t>
      </w:r>
      <w:r w:rsidR="00A31E59">
        <w:t xml:space="preserve">Manage BIM Viewer </w:t>
      </w:r>
      <w:r>
        <w:t>application</w:t>
      </w:r>
    </w:p>
    <w:p w14:paraId="49E3C672" w14:textId="77777777" w:rsidR="001A2649" w:rsidRDefault="001A2649" w:rsidP="005A27CE">
      <w:pPr>
        <w:pStyle w:val="BodyText"/>
        <w:numPr>
          <w:ilvl w:val="0"/>
          <w:numId w:val="17"/>
        </w:numPr>
      </w:pPr>
      <w:r>
        <w:t>As an asset lookup option in the Service Request and Work Order Tracking applications for adding multiple assets to a record</w:t>
      </w:r>
    </w:p>
    <w:p w14:paraId="4240E9EB" w14:textId="77777777" w:rsidR="001A2649" w:rsidRDefault="001A2649" w:rsidP="005A27CE">
      <w:pPr>
        <w:pStyle w:val="BodyText"/>
        <w:numPr>
          <w:ilvl w:val="0"/>
          <w:numId w:val="17"/>
        </w:numPr>
      </w:pPr>
      <w:r>
        <w:t>As an option on the lookup menu that appears next to most fields that reference an asset</w:t>
      </w:r>
    </w:p>
    <w:p w14:paraId="4F5AA26E" w14:textId="77777777" w:rsidR="00080C95" w:rsidRPr="001D5438" w:rsidRDefault="00080C95" w:rsidP="00080C95">
      <w:pPr>
        <w:pStyle w:val="Heading3"/>
      </w:pPr>
      <w:bookmarkStart w:id="123" w:name="_Ref430353453"/>
      <w:bookmarkStart w:id="124" w:name="_Ref430353466"/>
      <w:bookmarkStart w:id="125" w:name="_Toc483994014"/>
      <w:bookmarkStart w:id="126" w:name="_Ref293493727"/>
      <w:bookmarkStart w:id="127" w:name="_Ref293493785"/>
      <w:bookmarkStart w:id="128" w:name="_Ref293493788"/>
      <w:bookmarkStart w:id="129" w:name="_Toc317518822"/>
      <w:r w:rsidRPr="001D5438">
        <w:t>Locating Model Files</w:t>
      </w:r>
      <w:bookmarkEnd w:id="123"/>
      <w:bookmarkEnd w:id="124"/>
      <w:bookmarkEnd w:id="125"/>
    </w:p>
    <w:p w14:paraId="6316296E" w14:textId="1075B103" w:rsidR="00080C95" w:rsidRDefault="00080C95" w:rsidP="00080C95">
      <w:pPr>
        <w:pStyle w:val="BodyText"/>
      </w:pPr>
      <w:r>
        <w:t xml:space="preserve">When </w:t>
      </w:r>
      <w:r w:rsidR="00A31E59">
        <w:t>a</w:t>
      </w:r>
      <w:r>
        <w:t xml:space="preserve"> user requests a model file to be displayed in one of the Maximo UI elements that includes a model </w:t>
      </w:r>
      <w:r w:rsidR="00A31E59">
        <w:t>v</w:t>
      </w:r>
      <w:r>
        <w:t xml:space="preserve">iewer, the </w:t>
      </w:r>
      <w:r w:rsidR="00A31E59">
        <w:t>V</w:t>
      </w:r>
      <w:r>
        <w:t xml:space="preserve">iewer attempts to find one or more model files for the selected Maximo asset or location.  To locate the model files for the selected item, the </w:t>
      </w:r>
      <w:r w:rsidR="00A31E59">
        <w:t>V</w:t>
      </w:r>
      <w:r>
        <w:t xml:space="preserve">iewer starts at the selected asset or location and </w:t>
      </w:r>
      <w:r w:rsidR="00A31E59">
        <w:t>moves</w:t>
      </w:r>
      <w:r>
        <w:t xml:space="preserve"> up the location hierarchy as defined by the primary system for the Maximo site.  </w:t>
      </w:r>
      <w:r>
        <w:fldChar w:fldCharType="begin"/>
      </w:r>
      <w:r>
        <w:instrText xml:space="preserve"> REF _Ref292977409 \h </w:instrText>
      </w:r>
      <w:r>
        <w:fldChar w:fldCharType="separate"/>
      </w:r>
      <w:r w:rsidR="00D00363">
        <w:t xml:space="preserve">Figure </w:t>
      </w:r>
      <w:r w:rsidR="00D00363">
        <w:rPr>
          <w:noProof/>
        </w:rPr>
        <w:t>3</w:t>
      </w:r>
      <w:r>
        <w:fldChar w:fldCharType="end"/>
      </w:r>
      <w:r>
        <w:t xml:space="preserve"> shows a </w:t>
      </w:r>
      <w:r w:rsidR="00A31E59">
        <w:t>sample</w:t>
      </w:r>
      <w:r>
        <w:t xml:space="preserve"> arrangement of model files.</w:t>
      </w:r>
    </w:p>
    <w:p w14:paraId="64404823" w14:textId="77777777" w:rsidR="00080C95" w:rsidRDefault="00080C95" w:rsidP="00080C95">
      <w:pPr>
        <w:pStyle w:val="BodyText"/>
      </w:pPr>
      <w:r w:rsidRPr="00526D2C">
        <w:rPr>
          <w:noProof/>
        </w:rPr>
        <w:drawing>
          <wp:inline distT="0" distB="0" distL="0" distR="0" wp14:anchorId="6807A55E" wp14:editId="085FF795">
            <wp:extent cx="5577840" cy="3858968"/>
            <wp:effectExtent l="19050" t="0" r="381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5577840" cy="3858968"/>
                    </a:xfrm>
                    <a:prstGeom prst="rect">
                      <a:avLst/>
                    </a:prstGeom>
                    <a:noFill/>
                    <a:ln w="9525">
                      <a:noFill/>
                      <a:miter lim="800000"/>
                      <a:headEnd/>
                      <a:tailEnd/>
                    </a:ln>
                  </pic:spPr>
                </pic:pic>
              </a:graphicData>
            </a:graphic>
          </wp:inline>
        </w:drawing>
      </w:r>
    </w:p>
    <w:p w14:paraId="111C4521" w14:textId="037833C7" w:rsidR="00080C95" w:rsidRDefault="00080C95" w:rsidP="00080C95">
      <w:pPr>
        <w:pStyle w:val="Caption"/>
      </w:pPr>
      <w:bookmarkStart w:id="130" w:name="_Ref292977409"/>
      <w:bookmarkStart w:id="131" w:name="_Toc317518866"/>
      <w:bookmarkStart w:id="132" w:name="_Toc483994038"/>
      <w:r>
        <w:t xml:space="preserve">Figure </w:t>
      </w:r>
      <w:r w:rsidR="00A94FF9">
        <w:fldChar w:fldCharType="begin"/>
      </w:r>
      <w:r w:rsidR="00A94FF9">
        <w:instrText xml:space="preserve"> SEQ Figure \* ARABIC </w:instrText>
      </w:r>
      <w:r w:rsidR="00A94FF9">
        <w:fldChar w:fldCharType="separate"/>
      </w:r>
      <w:r w:rsidR="00D00363">
        <w:rPr>
          <w:noProof/>
        </w:rPr>
        <w:t>3</w:t>
      </w:r>
      <w:r w:rsidR="00A94FF9">
        <w:rPr>
          <w:noProof/>
        </w:rPr>
        <w:fldChar w:fldCharType="end"/>
      </w:r>
      <w:bookmarkEnd w:id="130"/>
      <w:r>
        <w:t xml:space="preserve"> - Model files and locations</w:t>
      </w:r>
      <w:bookmarkEnd w:id="131"/>
      <w:bookmarkEnd w:id="132"/>
    </w:p>
    <w:p w14:paraId="0494B15F" w14:textId="3CF2CD26" w:rsidR="00080C95" w:rsidRDefault="00080C95" w:rsidP="00080C95">
      <w:pPr>
        <w:pStyle w:val="BodyText"/>
      </w:pPr>
      <w:r>
        <w:t xml:space="preserve">Using the example in </w:t>
      </w:r>
      <w:r>
        <w:fldChar w:fldCharType="begin"/>
      </w:r>
      <w:r>
        <w:instrText xml:space="preserve"> REF _Ref292977409 \h </w:instrText>
      </w:r>
      <w:r>
        <w:fldChar w:fldCharType="separate"/>
      </w:r>
      <w:r w:rsidR="00D00363">
        <w:t xml:space="preserve">Figure </w:t>
      </w:r>
      <w:r w:rsidR="00D00363">
        <w:rPr>
          <w:noProof/>
        </w:rPr>
        <w:t>3</w:t>
      </w:r>
      <w:r>
        <w:fldChar w:fldCharType="end"/>
      </w:r>
      <w:r>
        <w:t xml:space="preserve">, when asset 1 is selected in </w:t>
      </w:r>
      <w:r w:rsidR="00D0467E">
        <w:t xml:space="preserve">the </w:t>
      </w:r>
      <w:r w:rsidR="00A31E59">
        <w:t>A</w:t>
      </w:r>
      <w:r w:rsidR="00D0467E">
        <w:t>sset application and the 3D V</w:t>
      </w:r>
      <w:r>
        <w:t xml:space="preserve">iew tab is displayed, or when in a displayed model and asset 1 is selected, three model files are available: the mechanical room, the building, and the site plan models.  If asset 3 is selected, only the building and site plan models are available.  The list of available models is displayed in the </w:t>
      </w:r>
      <w:r w:rsidR="00A31E59">
        <w:t>Building M</w:t>
      </w:r>
      <w:r>
        <w:t xml:space="preserve">odel combo box on the toolbar at the </w:t>
      </w:r>
      <w:r w:rsidR="00D0467E">
        <w:t>top</w:t>
      </w:r>
      <w:r>
        <w:t xml:space="preserve"> of the </w:t>
      </w:r>
      <w:r w:rsidR="00A31E59">
        <w:t>Vi</w:t>
      </w:r>
      <w:r>
        <w:t>ewer.</w:t>
      </w:r>
      <w:r w:rsidR="00257E03">
        <w:t xml:space="preserve"> The list is sorted </w:t>
      </w:r>
      <w:r w:rsidR="00A31E59">
        <w:t>using</w:t>
      </w:r>
      <w:r w:rsidR="00257E03">
        <w:t xml:space="preserve"> the priority set for each model in the Manage BIM Viewer application.</w:t>
      </w:r>
    </w:p>
    <w:p w14:paraId="57654DB2" w14:textId="20B54ACA" w:rsidR="00080C95" w:rsidRPr="00EB52B0" w:rsidRDefault="00080C95" w:rsidP="00080C95">
      <w:pPr>
        <w:pStyle w:val="BodyText"/>
      </w:pPr>
      <w:r>
        <w:t xml:space="preserve">A single location may have more than one model associated with it.  For </w:t>
      </w:r>
      <w:r w:rsidR="00D0467E">
        <w:t>example:</w:t>
      </w:r>
      <w:r>
        <w:t xml:space="preserve"> an architectural and a MEP model.</w:t>
      </w:r>
      <w:r w:rsidR="00257E03">
        <w:t xml:space="preserve"> If so, all model</w:t>
      </w:r>
      <w:r w:rsidR="00A31E59">
        <w:t>s</w:t>
      </w:r>
      <w:r w:rsidR="00257E03">
        <w:t xml:space="preserve"> for the location are displayed. </w:t>
      </w:r>
    </w:p>
    <w:p w14:paraId="64628ABE" w14:textId="77777777" w:rsidR="001A2649" w:rsidRDefault="001A2649" w:rsidP="009E6AA3">
      <w:pPr>
        <w:pStyle w:val="Heading2"/>
      </w:pPr>
      <w:bookmarkStart w:id="133" w:name="_Toc317518823"/>
      <w:bookmarkStart w:id="134" w:name="_Toc483994015"/>
      <w:bookmarkEnd w:id="126"/>
      <w:bookmarkEnd w:id="127"/>
      <w:bookmarkEnd w:id="128"/>
      <w:bookmarkEnd w:id="129"/>
      <w:r>
        <w:t>Viewer Navigation</w:t>
      </w:r>
      <w:bookmarkEnd w:id="133"/>
      <w:bookmarkEnd w:id="134"/>
      <w:r w:rsidR="001F495A">
        <w:t xml:space="preserve"> </w:t>
      </w:r>
    </w:p>
    <w:p w14:paraId="33717623" w14:textId="77777777" w:rsidR="001A2649" w:rsidRDefault="001A2649" w:rsidP="001E46AB">
      <w:pPr>
        <w:pStyle w:val="Heading3"/>
      </w:pPr>
      <w:bookmarkStart w:id="135" w:name="_Toc317518824"/>
      <w:bookmarkStart w:id="136" w:name="_Toc483994016"/>
      <w:r>
        <w:t>Maximo context</w:t>
      </w:r>
      <w:bookmarkEnd w:id="135"/>
      <w:bookmarkEnd w:id="136"/>
    </w:p>
    <w:p w14:paraId="22CDF1C3" w14:textId="138DFB92" w:rsidR="001A2649" w:rsidRDefault="001A2649" w:rsidP="00A5376F">
      <w:pPr>
        <w:pStyle w:val="BodyText"/>
      </w:pPr>
      <w:r>
        <w:t xml:space="preserve">When the </w:t>
      </w:r>
      <w:r w:rsidR="00D430E8">
        <w:t>V</w:t>
      </w:r>
      <w:r>
        <w:t>iewer is used with the Asset or Locations application it maintains context with Maxim</w:t>
      </w:r>
      <w:r w:rsidR="00E54C19">
        <w:t>o.  When the 3D V</w:t>
      </w:r>
      <w:r>
        <w:t>iew tab is initially displayed, if the current asset o</w:t>
      </w:r>
      <w:r w:rsidR="00225956">
        <w:t>r</w:t>
      </w:r>
      <w:r>
        <w:t xml:space="preserve"> location has a model file available, the model is displayed in the </w:t>
      </w:r>
      <w:r w:rsidR="00D430E8">
        <w:t>V</w:t>
      </w:r>
      <w:r>
        <w:t xml:space="preserve">iewer, the current Maximo record is selected in the model </w:t>
      </w:r>
      <w:r w:rsidR="00D430E8">
        <w:t>V</w:t>
      </w:r>
      <w:r>
        <w:t xml:space="preserve">iewer, and the view in the </w:t>
      </w:r>
      <w:r w:rsidR="00D430E8">
        <w:t>V</w:t>
      </w:r>
      <w:r>
        <w:t>iewer is centered on the selected item and zoomed into the selection.</w:t>
      </w:r>
    </w:p>
    <w:p w14:paraId="51C07F89" w14:textId="242D4C5E" w:rsidR="001A2649" w:rsidRDefault="00D430E8" w:rsidP="00A5376F">
      <w:pPr>
        <w:pStyle w:val="BodyText"/>
      </w:pPr>
      <w:r>
        <w:t>You can u</w:t>
      </w:r>
      <w:r w:rsidR="001A2649">
        <w:t>s</w:t>
      </w:r>
      <w:r>
        <w:t>e</w:t>
      </w:r>
      <w:r w:rsidR="001A2649">
        <w:t xml:space="preserve"> the </w:t>
      </w:r>
      <w:r>
        <w:t>N</w:t>
      </w:r>
      <w:r w:rsidR="001A2649">
        <w:t xml:space="preserve">ext and </w:t>
      </w:r>
      <w:r>
        <w:t>P</w:t>
      </w:r>
      <w:r w:rsidR="001A2649">
        <w:t>revious arrow</w:t>
      </w:r>
      <w:r>
        <w:t xml:space="preserve"> button</w:t>
      </w:r>
      <w:r w:rsidR="001A2649">
        <w:t xml:space="preserve">s on the Maximo toolbar to move through the Maximo search results on the </w:t>
      </w:r>
      <w:r>
        <w:t>L</w:t>
      </w:r>
      <w:r w:rsidR="001A2649">
        <w:t>ist tab</w:t>
      </w:r>
      <w:r>
        <w:t>. This</w:t>
      </w:r>
      <w:r w:rsidR="001A2649">
        <w:t xml:space="preserve"> causes the view in the model </w:t>
      </w:r>
      <w:r>
        <w:t>V</w:t>
      </w:r>
      <w:r w:rsidR="001A2649">
        <w:t xml:space="preserve">iewer to update </w:t>
      </w:r>
      <w:r>
        <w:t xml:space="preserve">while </w:t>
      </w:r>
      <w:r w:rsidR="001A2649">
        <w:t>keeping the current Maximo asset or location selected and zoom</w:t>
      </w:r>
      <w:r>
        <w:t>ing</w:t>
      </w:r>
      <w:r w:rsidR="001A2649">
        <w:t xml:space="preserve"> to context, even if that requires loading a new model file.</w:t>
      </w:r>
    </w:p>
    <w:p w14:paraId="60E97F5D" w14:textId="77777777" w:rsidR="001A2649" w:rsidRDefault="001A2649" w:rsidP="00A5376F">
      <w:pPr>
        <w:pStyle w:val="BodyText"/>
      </w:pPr>
      <w:r>
        <w:t>When an item is selected in the view, if the item is bound to a Maximo record, the current Maximo record is updated to be the selected item.</w:t>
      </w:r>
    </w:p>
    <w:p w14:paraId="78C7EF65" w14:textId="44F82723" w:rsidR="00257E03" w:rsidRDefault="00257E03" w:rsidP="00A5376F">
      <w:pPr>
        <w:pStyle w:val="BodyText"/>
      </w:pPr>
      <w:r>
        <w:t xml:space="preserve">When the </w:t>
      </w:r>
      <w:r w:rsidR="00D430E8">
        <w:t>V</w:t>
      </w:r>
      <w:r>
        <w:t xml:space="preserve">iewer is used </w:t>
      </w:r>
      <w:r w:rsidR="00D430E8">
        <w:t>in</w:t>
      </w:r>
      <w:r>
        <w:t xml:space="preserve"> the Work Order Tracking application, the item in the view </w:t>
      </w:r>
      <w:r w:rsidR="00D430E8">
        <w:t>is</w:t>
      </w:r>
      <w:r>
        <w:t xml:space="preserve"> tied to the assets on the work order providing navigation similar to what is described </w:t>
      </w:r>
      <w:r w:rsidR="00564E54">
        <w:t>for the Assets and Locations applications</w:t>
      </w:r>
      <w:r>
        <w:t>.</w:t>
      </w:r>
    </w:p>
    <w:p w14:paraId="5E7496C5" w14:textId="77777777" w:rsidR="00564E54" w:rsidRPr="00A5376F" w:rsidRDefault="00564E54" w:rsidP="00A5376F">
      <w:pPr>
        <w:pStyle w:val="BodyText"/>
      </w:pPr>
    </w:p>
    <w:p w14:paraId="2937E303" w14:textId="77777777" w:rsidR="001A2649" w:rsidRDefault="001A2649" w:rsidP="001E46AB">
      <w:pPr>
        <w:pStyle w:val="Heading3"/>
      </w:pPr>
      <w:bookmarkStart w:id="137" w:name="_Toc317518825"/>
      <w:bookmarkStart w:id="138" w:name="_Ref448761993"/>
      <w:bookmarkStart w:id="139" w:name="_Ref448762365"/>
      <w:bookmarkStart w:id="140" w:name="_Ref448762373"/>
      <w:bookmarkStart w:id="141" w:name="_Toc483994017"/>
      <w:r>
        <w:t>Top Toolbar</w:t>
      </w:r>
      <w:bookmarkEnd w:id="137"/>
      <w:bookmarkEnd w:id="138"/>
      <w:bookmarkEnd w:id="139"/>
      <w:bookmarkEnd w:id="140"/>
      <w:r w:rsidR="00573F33">
        <w:t xml:space="preserve"> (Location and Assets)</w:t>
      </w:r>
      <w:bookmarkEnd w:id="141"/>
    </w:p>
    <w:p w14:paraId="600CC487" w14:textId="2C0CD76E" w:rsidR="001A2649" w:rsidRDefault="001A2649" w:rsidP="00F82E68">
      <w:pPr>
        <w:pStyle w:val="BodyText"/>
      </w:pPr>
      <w:r>
        <w:t xml:space="preserve">The Top toolbar provides </w:t>
      </w:r>
      <w:r w:rsidR="00564E54">
        <w:t xml:space="preserve">the ability to </w:t>
      </w:r>
      <w:r w:rsidR="00DA2DEC">
        <w:t>manage model files</w:t>
      </w:r>
      <w:r>
        <w:t xml:space="preserve"> and access to Maximo dialogs </w:t>
      </w:r>
      <w:r w:rsidR="00564E54">
        <w:t xml:space="preserve">that are </w:t>
      </w:r>
      <w:r>
        <w:t xml:space="preserve">related to items in the </w:t>
      </w:r>
      <w:r w:rsidR="00564E54">
        <w:t>V</w:t>
      </w:r>
      <w:r>
        <w:t>iewer.</w:t>
      </w:r>
    </w:p>
    <w:p w14:paraId="64DC5219" w14:textId="77777777" w:rsidR="00B04852" w:rsidRPr="00F82E68" w:rsidRDefault="00B04852" w:rsidP="00B04852">
      <w:pPr>
        <w:pStyle w:val="BodyText"/>
        <w:tabs>
          <w:tab w:val="left" w:pos="720"/>
        </w:tabs>
        <w:ind w:hanging="1260"/>
      </w:pPr>
      <w:r>
        <w:rPr>
          <w:noProof/>
        </w:rPr>
        <w:drawing>
          <wp:inline distT="0" distB="0" distL="0" distR="0" wp14:anchorId="64A9C4A0" wp14:editId="5FE9227D">
            <wp:extent cx="6230620" cy="1499870"/>
            <wp:effectExtent l="0" t="0" r="0" b="508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620" cy="1499870"/>
                    </a:xfrm>
                    <a:prstGeom prst="rect">
                      <a:avLst/>
                    </a:prstGeom>
                    <a:noFill/>
                  </pic:spPr>
                </pic:pic>
              </a:graphicData>
            </a:graphic>
          </wp:inline>
        </w:drawing>
      </w:r>
    </w:p>
    <w:p w14:paraId="734667DD" w14:textId="6AD6DF8D" w:rsidR="00AC1AD4" w:rsidRDefault="00E54C19" w:rsidP="00E54C19">
      <w:pPr>
        <w:pStyle w:val="Base"/>
      </w:pPr>
      <w:r>
        <w:t xml:space="preserve">The above figure is from the </w:t>
      </w:r>
      <w:r w:rsidR="00564E54">
        <w:t>L</w:t>
      </w:r>
      <w:r>
        <w:t>ocation</w:t>
      </w:r>
      <w:r w:rsidR="00564E54">
        <w:t>s</w:t>
      </w:r>
      <w:r>
        <w:t xml:space="preserve"> application.  Not all of the icons show</w:t>
      </w:r>
      <w:r w:rsidR="00564E54">
        <w:t>n</w:t>
      </w:r>
      <w:r>
        <w:t xml:space="preserve"> are visible in other applications</w:t>
      </w:r>
      <w:r w:rsidR="00564E54">
        <w:t>.</w:t>
      </w:r>
    </w:p>
    <w:p w14:paraId="6F0B80DE" w14:textId="77777777" w:rsidR="00FD7560" w:rsidRDefault="001A2649" w:rsidP="00573F33">
      <w:pPr>
        <w:pStyle w:val="Heading4"/>
      </w:pPr>
      <w:r w:rsidRPr="0055204D">
        <w:t>Add/Edit Model</w:t>
      </w:r>
      <w:r>
        <w:t>:</w:t>
      </w:r>
    </w:p>
    <w:p w14:paraId="275BC0F5" w14:textId="09E955CE" w:rsidR="001A2649" w:rsidRDefault="001A2649" w:rsidP="00FD6805">
      <w:pPr>
        <w:pStyle w:val="BodyText"/>
      </w:pPr>
      <w:r>
        <w:t xml:space="preserve"> </w:t>
      </w:r>
      <w:r w:rsidR="00185010">
        <w:rPr>
          <w:noProof/>
        </w:rPr>
        <w:drawing>
          <wp:inline distT="0" distB="0" distL="0" distR="0" wp14:anchorId="0DDCF2A0" wp14:editId="70549619">
            <wp:extent cx="2095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Model.png"/>
                    <pic:cNvPicPr/>
                  </pic:nvPicPr>
                  <pic:blipFill>
                    <a:blip r:embed="rId4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 xml:space="preserve">e Add/Edit Model </w:t>
      </w:r>
      <w:r>
        <w:t xml:space="preserve">button displays a dialog </w:t>
      </w:r>
      <w:r w:rsidR="00A05200">
        <w:t xml:space="preserve">that you can use </w:t>
      </w:r>
      <w:r>
        <w:t>to add a model to the current location, or to edit the model file</w:t>
      </w:r>
      <w:r w:rsidR="002F07F0">
        <w:t>s</w:t>
      </w:r>
      <w:r>
        <w:t xml:space="preserve"> </w:t>
      </w:r>
      <w:r w:rsidR="00A05200">
        <w:t xml:space="preserve">that are </w:t>
      </w:r>
      <w:r>
        <w:t xml:space="preserve">already associated with the location.  </w:t>
      </w:r>
      <w:r w:rsidR="00A05200">
        <w:t xml:space="preserve">Refer to section of this document, </w:t>
      </w:r>
      <w:r>
        <w:t xml:space="preserve"> </w:t>
      </w:r>
      <w:r w:rsidR="005E6295">
        <w:fldChar w:fldCharType="begin"/>
      </w:r>
      <w:r w:rsidR="005E6295">
        <w:instrText xml:space="preserve"> REF _Ref462998430 \r \h </w:instrText>
      </w:r>
      <w:r w:rsidR="005E6295">
        <w:fldChar w:fldCharType="separate"/>
      </w:r>
      <w:r w:rsidR="00D00363">
        <w:t>2.6</w:t>
      </w:r>
      <w:r w:rsidR="005E6295">
        <w:fldChar w:fldCharType="end"/>
      </w:r>
      <w:r w:rsidR="005E6295">
        <w:t xml:space="preserve"> </w:t>
      </w:r>
      <w:r w:rsidR="005E6295">
        <w:fldChar w:fldCharType="begin"/>
      </w:r>
      <w:r w:rsidR="005E6295">
        <w:instrText xml:space="preserve"> REF _Ref462998447 \h </w:instrText>
      </w:r>
      <w:r w:rsidR="005E6295">
        <w:fldChar w:fldCharType="separate"/>
      </w:r>
      <w:r w:rsidR="00D00363">
        <w:t xml:space="preserve">Managing </w:t>
      </w:r>
      <w:r w:rsidR="005E6295">
        <w:fldChar w:fldCharType="end"/>
      </w:r>
      <w:r w:rsidR="00A05200">
        <w:t xml:space="preserve">Linked Locations </w:t>
      </w:r>
      <w:r>
        <w:t xml:space="preserve">for instructions on </w:t>
      </w:r>
      <w:r w:rsidR="00A05200">
        <w:t xml:space="preserve">how to </w:t>
      </w:r>
      <w:r>
        <w:t>us</w:t>
      </w:r>
      <w:r w:rsidR="00A05200">
        <w:t>e</w:t>
      </w:r>
      <w:r>
        <w:t xml:space="preserve"> this dialog.  This button is only displayed when the </w:t>
      </w:r>
      <w:r w:rsidR="00A05200">
        <w:t>V</w:t>
      </w:r>
      <w:r>
        <w:t xml:space="preserve">iewer is used </w:t>
      </w:r>
      <w:r w:rsidR="00A05200">
        <w:t>in</w:t>
      </w:r>
      <w:r>
        <w:t xml:space="preserve"> the Locations application.</w:t>
      </w:r>
    </w:p>
    <w:p w14:paraId="060637AC" w14:textId="3589A41B" w:rsidR="001A2649" w:rsidRDefault="001A2649" w:rsidP="00FD6805">
      <w:pPr>
        <w:pStyle w:val="BodyText"/>
      </w:pPr>
      <w:r>
        <w:rPr>
          <w:b/>
        </w:rPr>
        <w:t>Model Selection</w:t>
      </w:r>
      <w:r w:rsidRPr="0055204D">
        <w:t>:</w:t>
      </w:r>
      <w:r>
        <w:t xml:space="preserve">  Th</w:t>
      </w:r>
      <w:r w:rsidR="00A05200">
        <w:t>e</w:t>
      </w:r>
      <w:r>
        <w:t xml:space="preserve"> </w:t>
      </w:r>
      <w:r w:rsidR="00A05200">
        <w:t xml:space="preserve">Model Selection </w:t>
      </w:r>
      <w:r>
        <w:t>comb</w:t>
      </w:r>
      <w:r w:rsidR="00A05200">
        <w:t xml:space="preserve">ination </w:t>
      </w:r>
      <w:r>
        <w:t xml:space="preserve">box displays all the models </w:t>
      </w:r>
      <w:r w:rsidR="00A05200">
        <w:t xml:space="preserve">that are </w:t>
      </w:r>
      <w:r>
        <w:t xml:space="preserve">available for the currently selected item.  Models are displayed in order </w:t>
      </w:r>
      <w:r w:rsidR="00A05200">
        <w:t xml:space="preserve">of </w:t>
      </w:r>
      <w:r w:rsidR="005E6295">
        <w:t xml:space="preserve">decreasing priority, then </w:t>
      </w:r>
      <w:r>
        <w:t xml:space="preserve">of increasing location size.  Selecting a model loads that model into the </w:t>
      </w:r>
      <w:r w:rsidR="00A05200">
        <w:t>V</w:t>
      </w:r>
      <w:r>
        <w:t>iewer.  If the currently selected item(s) is available in the new model</w:t>
      </w:r>
      <w:r w:rsidR="00A05200">
        <w:t>,</w:t>
      </w:r>
      <w:r>
        <w:t xml:space="preserve"> it is automatically selected and the model is zoomed to context</w:t>
      </w:r>
      <w:r w:rsidR="00A05200">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1A2649" w14:paraId="51544BB0" w14:textId="77777777" w:rsidTr="00E000EB">
        <w:trPr>
          <w:trHeight w:val="350"/>
        </w:trPr>
        <w:tc>
          <w:tcPr>
            <w:tcW w:w="1053" w:type="dxa"/>
            <w:tcMar>
              <w:left w:w="0" w:type="dxa"/>
              <w:right w:w="0" w:type="dxa"/>
            </w:tcMar>
          </w:tcPr>
          <w:p w14:paraId="37926B98" w14:textId="77777777" w:rsidR="001A2649" w:rsidRPr="00FF5ADB" w:rsidRDefault="001A2649" w:rsidP="00FF5AD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07368335" w14:textId="42823CD0" w:rsidR="001A2649" w:rsidRPr="00FF5ADB" w:rsidRDefault="001A2649" w:rsidP="00FF5ADB">
            <w:pPr>
              <w:pStyle w:val="Heading4"/>
              <w:spacing w:before="60" w:after="0"/>
              <w:ind w:left="0"/>
              <w:rPr>
                <w:b w:val="0"/>
                <w:i/>
                <w:sz w:val="20"/>
                <w:szCs w:val="20"/>
              </w:rPr>
            </w:pPr>
            <w:r w:rsidRPr="00FF5ADB">
              <w:rPr>
                <w:b w:val="0"/>
                <w:i/>
                <w:sz w:val="20"/>
                <w:szCs w:val="20"/>
              </w:rPr>
              <w:t>The list of models is automatically updated as the currently selected Maximo item changes either by using Maximo navigation or by selecting items in the model.  However</w:t>
            </w:r>
            <w:r w:rsidR="00A05200">
              <w:rPr>
                <w:b w:val="0"/>
                <w:i/>
                <w:sz w:val="20"/>
                <w:szCs w:val="20"/>
              </w:rPr>
              <w:t>,</w:t>
            </w:r>
            <w:r w:rsidRPr="00FF5ADB">
              <w:rPr>
                <w:b w:val="0"/>
                <w:i/>
                <w:sz w:val="20"/>
                <w:szCs w:val="20"/>
              </w:rPr>
              <w:t xml:space="preserve"> a new model file is only loaded if the newly selected item does not exist in the currently loaded model. If a new model file is not loaded, there is no visual indication that the list of available models has changed other than by displaying the comb</w:t>
            </w:r>
            <w:r w:rsidR="00A05200">
              <w:rPr>
                <w:b w:val="0"/>
                <w:i/>
                <w:sz w:val="20"/>
                <w:szCs w:val="20"/>
              </w:rPr>
              <w:t xml:space="preserve">ination </w:t>
            </w:r>
            <w:r w:rsidRPr="00FF5ADB">
              <w:rPr>
                <w:b w:val="0"/>
                <w:i/>
                <w:sz w:val="20"/>
                <w:szCs w:val="20"/>
              </w:rPr>
              <w:t>box selection list.</w:t>
            </w:r>
          </w:p>
        </w:tc>
      </w:tr>
    </w:tbl>
    <w:p w14:paraId="29E88B10" w14:textId="67F796AE" w:rsidR="001A2649" w:rsidRPr="00C07530" w:rsidRDefault="001A2649" w:rsidP="00FD6805">
      <w:pPr>
        <w:pStyle w:val="BodyText"/>
      </w:pPr>
      <w:r w:rsidRPr="00C07530">
        <w:t>When</w:t>
      </w:r>
      <w:r>
        <w:t xml:space="preserve"> a new model is selected, the </w:t>
      </w:r>
      <w:r w:rsidR="00A05200">
        <w:t>V</w:t>
      </w:r>
      <w:r>
        <w:t>iewer attempts to select the item(s) that were selected in the previously displayed model in the new model.</w:t>
      </w:r>
    </w:p>
    <w:p w14:paraId="592B9C68" w14:textId="77006439" w:rsidR="001A2649" w:rsidRPr="002B0758" w:rsidRDefault="001A2649" w:rsidP="002B0758">
      <w:pPr>
        <w:pStyle w:val="BodyText"/>
      </w:pPr>
      <w:r w:rsidRPr="00345181">
        <w:rPr>
          <w:b/>
          <w:bCs/>
        </w:rPr>
        <w:t xml:space="preserve">Create Work Order: </w:t>
      </w:r>
      <w:r>
        <w:t xml:space="preserve"> </w:t>
      </w:r>
      <w:r w:rsidR="00185010">
        <w:rPr>
          <w:noProof/>
        </w:rPr>
        <w:drawing>
          <wp:inline distT="0" distB="0" distL="0" distR="0" wp14:anchorId="780F4333" wp14:editId="7C92011F">
            <wp:extent cx="20955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createWO.png"/>
                    <pic:cNvPicPr/>
                  </pic:nvPicPr>
                  <pic:blipFill>
                    <a:blip r:embed="rId4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e Create Work Order</w:t>
      </w:r>
      <w:r>
        <w:t xml:space="preserve"> button displays a dialog to create a work order for the currently selected Maximo record.  This is the same dialog that is available from the Select Action menu.  This button is not available when the </w:t>
      </w:r>
      <w:r w:rsidR="00A05200">
        <w:t>V</w:t>
      </w:r>
      <w:r>
        <w:t xml:space="preserve">iewer is used for </w:t>
      </w:r>
      <w:r w:rsidR="00A05200">
        <w:t xml:space="preserve">an </w:t>
      </w:r>
      <w:r>
        <w:t>asset lookup.</w:t>
      </w:r>
    </w:p>
    <w:p w14:paraId="791C3970" w14:textId="6511D65E" w:rsidR="001A2649" w:rsidRDefault="001A2649" w:rsidP="000D10C6">
      <w:pPr>
        <w:pStyle w:val="BodyText"/>
      </w:pPr>
      <w:r w:rsidRPr="00345181">
        <w:rPr>
          <w:b/>
          <w:bCs/>
        </w:rPr>
        <w:t xml:space="preserve">Search for Work Orders: </w:t>
      </w:r>
      <w:r>
        <w:t xml:space="preserve"> </w:t>
      </w:r>
      <w:r w:rsidR="00185010">
        <w:rPr>
          <w:noProof/>
        </w:rPr>
        <w:drawing>
          <wp:inline distT="0" distB="0" distL="0" distR="0" wp14:anchorId="0841FD5F" wp14:editId="66A1E9C5">
            <wp:extent cx="209550" cy="20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WOsandPMs.png"/>
                    <pic:cNvPicPr/>
                  </pic:nvPicPr>
                  <pic:blipFill>
                    <a:blip r:embed="rId4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e Search for Work Orders</w:t>
      </w:r>
      <w:r>
        <w:t xml:space="preserve"> button displays the Display Work Details dialog.  The dialog is similar to the View Work Details dialog </w:t>
      </w:r>
      <w:r w:rsidR="00A05200">
        <w:t xml:space="preserve">that is </w:t>
      </w:r>
      <w:r>
        <w:t>available from the Select Action menu with the following differences:</w:t>
      </w:r>
    </w:p>
    <w:p w14:paraId="4AD480F6" w14:textId="797A02A3" w:rsidR="001A2649" w:rsidRDefault="001A2649" w:rsidP="005A27CE">
      <w:pPr>
        <w:pStyle w:val="BodyText"/>
        <w:numPr>
          <w:ilvl w:val="0"/>
          <w:numId w:val="18"/>
        </w:numPr>
      </w:pPr>
      <w:r>
        <w:t xml:space="preserve">Only work orders, tickets, and preventive maintenance </w:t>
      </w:r>
      <w:r w:rsidR="00814EC4">
        <w:t xml:space="preserve">records </w:t>
      </w:r>
      <w:r>
        <w:t>are supported.</w:t>
      </w:r>
    </w:p>
    <w:p w14:paraId="55644032" w14:textId="186CD789" w:rsidR="001A2649" w:rsidRDefault="001A2649" w:rsidP="005A27CE">
      <w:pPr>
        <w:pStyle w:val="BodyText"/>
        <w:numPr>
          <w:ilvl w:val="0"/>
          <w:numId w:val="18"/>
        </w:numPr>
      </w:pPr>
      <w:r>
        <w:t xml:space="preserve">The location </w:t>
      </w:r>
      <w:r w:rsidR="00A05200">
        <w:t xml:space="preserve">that is </w:t>
      </w:r>
      <w:r>
        <w:t xml:space="preserve">used is always the location </w:t>
      </w:r>
      <w:r w:rsidR="00A05200">
        <w:t xml:space="preserve">that is </w:t>
      </w:r>
      <w:r>
        <w:t xml:space="preserve">associated with the model so the search domain includes all items in the currently displayed model.  </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1A2649" w14:paraId="54B84FF8" w14:textId="77777777" w:rsidTr="00E000EB">
        <w:trPr>
          <w:trHeight w:val="350"/>
        </w:trPr>
        <w:tc>
          <w:tcPr>
            <w:tcW w:w="1053" w:type="dxa"/>
            <w:tcMar>
              <w:left w:w="0" w:type="dxa"/>
              <w:right w:w="0" w:type="dxa"/>
            </w:tcMar>
          </w:tcPr>
          <w:p w14:paraId="01FFAE69" w14:textId="77777777" w:rsidR="001A2649" w:rsidRPr="00FF5ADB" w:rsidRDefault="001A2649" w:rsidP="00FF5AD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48D2A95E" w14:textId="77777777" w:rsidR="001A2649" w:rsidRPr="00FF5ADB" w:rsidRDefault="001A2649" w:rsidP="00FF5ADB">
            <w:pPr>
              <w:pStyle w:val="Heading4"/>
              <w:spacing w:before="60" w:after="0"/>
              <w:ind w:left="0"/>
              <w:rPr>
                <w:b w:val="0"/>
                <w:i/>
                <w:sz w:val="20"/>
                <w:szCs w:val="20"/>
              </w:rPr>
            </w:pPr>
            <w:r w:rsidRPr="00FF5ADB">
              <w:rPr>
                <w:b w:val="0"/>
                <w:i/>
                <w:sz w:val="20"/>
                <w:szCs w:val="20"/>
              </w:rPr>
              <w:t>If multiple model files are available, the search can be narrowed or broadened by selecting and displaying a different model file.</w:t>
            </w:r>
          </w:p>
        </w:tc>
      </w:tr>
    </w:tbl>
    <w:p w14:paraId="3DE0BF40" w14:textId="08247721" w:rsidR="001A2649" w:rsidRPr="000D10C6" w:rsidRDefault="001A2649" w:rsidP="005A27CE">
      <w:pPr>
        <w:pStyle w:val="BodyText"/>
        <w:numPr>
          <w:ilvl w:val="0"/>
          <w:numId w:val="18"/>
        </w:numPr>
      </w:pPr>
      <w:r>
        <w:t xml:space="preserve">All or some of the assets or locations that have items in the results set can be highlighted in the model.  This allows </w:t>
      </w:r>
      <w:r w:rsidR="00A05200">
        <w:t xml:space="preserve">you to </w:t>
      </w:r>
      <w:r>
        <w:t>easy locat</w:t>
      </w:r>
      <w:r w:rsidR="00A05200">
        <w:t>e assets</w:t>
      </w:r>
      <w:r>
        <w:t xml:space="preserve"> </w:t>
      </w:r>
      <w:r w:rsidR="00A05200">
        <w:t xml:space="preserve">or locations visually </w:t>
      </w:r>
      <w:r>
        <w:t xml:space="preserve">in the model that require </w:t>
      </w:r>
      <w:r w:rsidR="00A05200">
        <w:t xml:space="preserve">your </w:t>
      </w:r>
      <w:r>
        <w:t xml:space="preserve">attention.  The Display All button highlights all items listed in the dialogs.  The Display </w:t>
      </w:r>
      <w:r w:rsidR="00A05200">
        <w:t>S</w:t>
      </w:r>
      <w:r>
        <w:t>elected button highlights the checked items.</w:t>
      </w:r>
    </w:p>
    <w:p w14:paraId="7215D223" w14:textId="484FF9A6" w:rsidR="001A2649" w:rsidRPr="00DB7223" w:rsidRDefault="001A2649" w:rsidP="00DB7223">
      <w:pPr>
        <w:pStyle w:val="BodyText"/>
      </w:pPr>
      <w:r w:rsidRPr="00DB7223">
        <w:rPr>
          <w:b/>
        </w:rPr>
        <w:t>Create Ticket:</w:t>
      </w:r>
      <w:r w:rsidRPr="00DB7223">
        <w:t xml:space="preserve">  </w:t>
      </w:r>
      <w:r w:rsidR="002F07F0">
        <w:rPr>
          <w:noProof/>
        </w:rPr>
        <w:drawing>
          <wp:inline distT="0" distB="0" distL="0" distR="0" wp14:anchorId="6C92169C" wp14:editId="3B7A5C07">
            <wp:extent cx="20955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wTicket.png"/>
                    <pic:cNvPicPr/>
                  </pic:nvPicPr>
                  <pic:blipFill>
                    <a:blip r:embed="rId50">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w:t>
      </w:r>
      <w:r w:rsidRPr="00DB7223">
        <w:t>Th</w:t>
      </w:r>
      <w:r w:rsidR="00114A90">
        <w:t>e Create Ticket</w:t>
      </w:r>
      <w:r w:rsidRPr="00DB7223">
        <w:t xml:space="preserve"> button displays a dialog to create a service request for the currently selected Maximo record.  This is the same dialog that is available from the Select Action menu. This button is not available when the </w:t>
      </w:r>
      <w:r w:rsidR="00114A90">
        <w:t>V</w:t>
      </w:r>
      <w:r w:rsidRPr="00DB7223">
        <w:t>iewer is used for asset lookup.</w:t>
      </w:r>
    </w:p>
    <w:p w14:paraId="4A2B8B64" w14:textId="190799C6" w:rsidR="001A2649" w:rsidRPr="008D7186" w:rsidRDefault="001A2649" w:rsidP="002B0758">
      <w:pPr>
        <w:pStyle w:val="BodyText"/>
        <w:rPr>
          <w:bCs/>
        </w:rPr>
      </w:pPr>
      <w:r>
        <w:rPr>
          <w:b/>
          <w:bCs/>
        </w:rPr>
        <w:t xml:space="preserve">Inspect Asset:  </w:t>
      </w:r>
      <w:r w:rsidR="002F07F0">
        <w:rPr>
          <w:noProof/>
        </w:rPr>
        <w:drawing>
          <wp:inline distT="0" distB="0" distL="0" distR="0" wp14:anchorId="60294E09" wp14:editId="2BA392C7">
            <wp:extent cx="209550" cy="20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findAsset.png"/>
                    <pic:cNvPicPr/>
                  </pic:nvPicPr>
                  <pic:blipFill>
                    <a:blip r:embed="rId51">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b/>
          <w:bCs/>
        </w:rPr>
        <w:t xml:space="preserve"> </w:t>
      </w:r>
      <w:r w:rsidRPr="008D7186">
        <w:rPr>
          <w:bCs/>
        </w:rPr>
        <w:t>Th</w:t>
      </w:r>
      <w:r w:rsidR="00114A90">
        <w:rPr>
          <w:bCs/>
        </w:rPr>
        <w:t>e Inspect Asset</w:t>
      </w:r>
      <w:r w:rsidRPr="008D7186">
        <w:rPr>
          <w:bCs/>
        </w:rPr>
        <w:t xml:space="preserve"> button displays the </w:t>
      </w:r>
      <w:r>
        <w:rPr>
          <w:bCs/>
        </w:rPr>
        <w:t xml:space="preserve">Asset Details dialog.  It displays a list of all assets at the currently selected location, and all children of that location.  For example, selecting an operating location such as an air handler displays the asset </w:t>
      </w:r>
      <w:r w:rsidR="00114A90">
        <w:rPr>
          <w:bCs/>
        </w:rPr>
        <w:t xml:space="preserve">that is </w:t>
      </w:r>
      <w:r>
        <w:rPr>
          <w:bCs/>
        </w:rPr>
        <w:t xml:space="preserve">being operated at that location.  Selecting a space such as a room shows all assets </w:t>
      </w:r>
      <w:r w:rsidR="00114A90">
        <w:rPr>
          <w:bCs/>
        </w:rPr>
        <w:t xml:space="preserve">that are </w:t>
      </w:r>
      <w:r>
        <w:rPr>
          <w:bCs/>
        </w:rPr>
        <w:t xml:space="preserve">associated with the space.  A table row can be expanded to show details of the asset.  This button is not available when the </w:t>
      </w:r>
      <w:r w:rsidR="00114A90">
        <w:rPr>
          <w:bCs/>
        </w:rPr>
        <w:t>V</w:t>
      </w:r>
      <w:r>
        <w:rPr>
          <w:bCs/>
        </w:rPr>
        <w:t xml:space="preserve">iewer is used with the Asset application </w:t>
      </w:r>
      <w:r w:rsidR="00114A90">
        <w:rPr>
          <w:bCs/>
        </w:rPr>
        <w:t>because</w:t>
      </w:r>
      <w:r>
        <w:rPr>
          <w:bCs/>
        </w:rPr>
        <w:t xml:space="preserve"> it is redundant with the Asset tab.</w:t>
      </w:r>
    </w:p>
    <w:p w14:paraId="038F4CC7" w14:textId="53A2F707" w:rsidR="001A2649" w:rsidRDefault="001A2649" w:rsidP="002B0758">
      <w:pPr>
        <w:pStyle w:val="BodyText"/>
      </w:pPr>
      <w:r>
        <w:rPr>
          <w:b/>
          <w:bCs/>
        </w:rPr>
        <w:t>New System:</w:t>
      </w:r>
      <w:r>
        <w:t xml:space="preserve">   </w:t>
      </w:r>
      <w:r w:rsidR="002F07F0">
        <w:rPr>
          <w:noProof/>
        </w:rPr>
        <w:drawing>
          <wp:inline distT="0" distB="0" distL="0" distR="0" wp14:anchorId="3D429829" wp14:editId="3ED43BC1">
            <wp:extent cx="209550" cy="20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wSystem.png"/>
                    <pic:cNvPicPr/>
                  </pic:nvPicPr>
                  <pic:blipFill>
                    <a:blip r:embed="rId52">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6763BD">
        <w:t>e New System</w:t>
      </w:r>
      <w:r>
        <w:t xml:space="preserve"> button creates a new Maximo system from the current selection. The system created is a two level hierarchy.  The parent is the location </w:t>
      </w:r>
      <w:r w:rsidR="006763BD">
        <w:t xml:space="preserve">that is </w:t>
      </w:r>
      <w:r>
        <w:t>associated with the model file, and the children are the current selection.  Depending on how the current selection is created, it may contain elements that have not been imported into Maximo, these elements are not part of the new system.</w:t>
      </w:r>
    </w:p>
    <w:p w14:paraId="2B8132C7" w14:textId="446FB4B4" w:rsidR="001A2649" w:rsidRDefault="00FE1D9A" w:rsidP="002B0758">
      <w:pPr>
        <w:pStyle w:val="BodyText"/>
      </w:pPr>
      <w:r>
        <w:rPr>
          <w:b/>
          <w:bCs/>
        </w:rPr>
        <w:t>Display</w:t>
      </w:r>
      <w:r w:rsidR="001A2649">
        <w:rPr>
          <w:b/>
          <w:bCs/>
        </w:rPr>
        <w:t xml:space="preserve"> Systems:</w:t>
      </w:r>
      <w:r w:rsidR="001A2649">
        <w:t xml:space="preserve">   </w:t>
      </w:r>
      <w:r w:rsidR="00410772">
        <w:rPr>
          <w:noProof/>
        </w:rPr>
        <w:drawing>
          <wp:inline distT="0" distB="0" distL="0" distR="0" wp14:anchorId="6F05334D" wp14:editId="358E0929">
            <wp:extent cx="209550" cy="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openSystem.png"/>
                    <pic:cNvPicPr/>
                  </pic:nvPicPr>
                  <pic:blipFill>
                    <a:blip r:embed="rId5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1A2649">
        <w:t xml:space="preserve"> Th</w:t>
      </w:r>
      <w:r w:rsidR="006763BD">
        <w:t>e Display Systems</w:t>
      </w:r>
      <w:r w:rsidR="001A2649">
        <w:t xml:space="preserve"> button displays a dialog with a table of all the systems for which the current selection is a member</w:t>
      </w:r>
      <w:r>
        <w:t xml:space="preserve"> except the primary system</w:t>
      </w:r>
      <w:r w:rsidR="001A2649">
        <w:t xml:space="preserve">.  Selecting </w:t>
      </w:r>
      <w:r w:rsidR="006763BD">
        <w:t>the D</w:t>
      </w:r>
      <w:r w:rsidR="001A2649">
        <w:t xml:space="preserve">isplay </w:t>
      </w:r>
      <w:r w:rsidR="006763BD">
        <w:t xml:space="preserve">System </w:t>
      </w:r>
      <w:r w:rsidR="001A2649">
        <w:t xml:space="preserve">causes all members of the system that are in the model file to be selected.  Selecting the </w:t>
      </w:r>
      <w:r w:rsidR="001A2649" w:rsidRPr="00D407B5">
        <w:rPr>
          <w:color w:val="0070C0"/>
          <w:sz w:val="28"/>
          <w:szCs w:val="28"/>
        </w:rPr>
        <w:t>■</w:t>
      </w:r>
      <w:r w:rsidR="001A2649">
        <w:t xml:space="preserve"> icon select</w:t>
      </w:r>
      <w:r w:rsidR="00410772">
        <w:t>s and displays</w:t>
      </w:r>
      <w:r w:rsidR="001A2649">
        <w:t xml:space="preserve"> the associated item in the model and closed the dialog.</w:t>
      </w:r>
    </w:p>
    <w:p w14:paraId="1685D6E2" w14:textId="5105BE9E" w:rsidR="001A2649" w:rsidRDefault="001A2649" w:rsidP="002B0758">
      <w:pPr>
        <w:pStyle w:val="BodyText"/>
      </w:pPr>
      <w:r>
        <w:rPr>
          <w:b/>
          <w:bCs/>
        </w:rPr>
        <w:t>Edit System:</w:t>
      </w:r>
      <w:r>
        <w:t xml:space="preserve">   </w:t>
      </w:r>
      <w:r w:rsidR="00410772">
        <w:rPr>
          <w:noProof/>
        </w:rPr>
        <w:drawing>
          <wp:inline distT="0" distB="0" distL="0" distR="0" wp14:anchorId="25022ADC" wp14:editId="5F32FFE7">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ditSystem.png"/>
                    <pic:cNvPicPr/>
                  </pic:nvPicPr>
                  <pic:blipFill>
                    <a:blip r:embed="rId5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CC2FA4">
        <w:t>e Edit Systems</w:t>
      </w:r>
      <w:r>
        <w:t xml:space="preserve"> dialog enables many aspects of systems to be edited.  The following functions are available for editing members of a system:</w:t>
      </w:r>
    </w:p>
    <w:p w14:paraId="279166BB" w14:textId="50B6E5D4" w:rsidR="001A2649" w:rsidRDefault="001A2649" w:rsidP="005A27CE">
      <w:pPr>
        <w:pStyle w:val="BodyText"/>
        <w:numPr>
          <w:ilvl w:val="0"/>
          <w:numId w:val="18"/>
        </w:numPr>
      </w:pPr>
      <w:r w:rsidRPr="009C648A">
        <w:rPr>
          <w:b/>
        </w:rPr>
        <w:t>Replace</w:t>
      </w:r>
      <w:r w:rsidR="00CC2FA4">
        <w:rPr>
          <w:b/>
        </w:rPr>
        <w:t>:</w:t>
      </w:r>
      <w:r>
        <w:t xml:space="preserve"> Replace</w:t>
      </w:r>
      <w:r w:rsidR="00CC2FA4">
        <w:t>s</w:t>
      </w:r>
      <w:r>
        <w:t xml:space="preserve"> all members of the system with the current selection</w:t>
      </w:r>
      <w:r w:rsidR="00FE1D9A">
        <w:t xml:space="preserve">.  </w:t>
      </w:r>
      <w:r w:rsidR="00CC2FA4">
        <w:t>Similar to the</w:t>
      </w:r>
      <w:r w:rsidR="00FE1D9A">
        <w:t xml:space="preserve"> New System</w:t>
      </w:r>
      <w:r w:rsidR="00CC2FA4">
        <w:t xml:space="preserve"> function</w:t>
      </w:r>
      <w:r w:rsidR="00FE1D9A">
        <w:t>, the resulting system is two level</w:t>
      </w:r>
      <w:r w:rsidR="008711D6">
        <w:t xml:space="preserve">.  The top level is the location </w:t>
      </w:r>
      <w:r w:rsidR="00CC2FA4">
        <w:t xml:space="preserve">that is </w:t>
      </w:r>
      <w:r w:rsidR="008711D6">
        <w:t>associated with the model and the next level is the current viewer selection</w:t>
      </w:r>
      <w:r w:rsidR="00CC2FA4">
        <w:t>.</w:t>
      </w:r>
    </w:p>
    <w:p w14:paraId="101EEA7B" w14:textId="25C56677" w:rsidR="001A2649" w:rsidRDefault="001A2649" w:rsidP="005A27CE">
      <w:pPr>
        <w:pStyle w:val="BodyText"/>
        <w:numPr>
          <w:ilvl w:val="0"/>
          <w:numId w:val="18"/>
        </w:numPr>
      </w:pPr>
      <w:r w:rsidRPr="009C648A">
        <w:rPr>
          <w:b/>
        </w:rPr>
        <w:t>Append:</w:t>
      </w:r>
      <w:r>
        <w:t xml:space="preserve">  Add</w:t>
      </w:r>
      <w:r w:rsidR="00CC2FA4">
        <w:t>s</w:t>
      </w:r>
      <w:r>
        <w:t xml:space="preserve"> the current selection as children of the selected node.  Items in the selection that are already members of the system are ignored</w:t>
      </w:r>
      <w:r w:rsidR="00CC2FA4">
        <w:t>.</w:t>
      </w:r>
    </w:p>
    <w:p w14:paraId="0D161C4C" w14:textId="139BE031" w:rsidR="001A2649" w:rsidRDefault="001A2649" w:rsidP="005A27CE">
      <w:pPr>
        <w:pStyle w:val="BodyText"/>
        <w:numPr>
          <w:ilvl w:val="0"/>
          <w:numId w:val="18"/>
        </w:numPr>
      </w:pPr>
      <w:r w:rsidRPr="009C648A">
        <w:rPr>
          <w:b/>
        </w:rPr>
        <w:t>Delete:</w:t>
      </w:r>
      <w:r>
        <w:t xml:space="preserve">  Remove</w:t>
      </w:r>
      <w:r w:rsidR="00CC2FA4">
        <w:t>s</w:t>
      </w:r>
      <w:r>
        <w:t xml:space="preserve"> all members from the system and deletes the system</w:t>
      </w:r>
      <w:r w:rsidR="00CC2FA4">
        <w:t>.</w:t>
      </w:r>
    </w:p>
    <w:p w14:paraId="24483826" w14:textId="77777777" w:rsidR="001A2649" w:rsidRDefault="001A2649" w:rsidP="002B0758">
      <w:pPr>
        <w:pStyle w:val="BodyText"/>
        <w:rPr>
          <w:bCs/>
        </w:rPr>
      </w:pPr>
      <w:r w:rsidRPr="009C648A">
        <w:rPr>
          <w:bCs/>
        </w:rPr>
        <w:t>The effect</w:t>
      </w:r>
      <w:r>
        <w:rPr>
          <w:bCs/>
        </w:rPr>
        <w:t>s</w:t>
      </w:r>
      <w:r w:rsidRPr="009C648A">
        <w:rPr>
          <w:bCs/>
        </w:rPr>
        <w:t xml:space="preserve"> of the above actions are immediate</w:t>
      </w:r>
      <w:r>
        <w:rPr>
          <w:bCs/>
        </w:rPr>
        <w:t xml:space="preserve"> and are not rolled back by canceling the dialog.</w:t>
      </w:r>
    </w:p>
    <w:p w14:paraId="019EC78D" w14:textId="77777777" w:rsidR="001A2649" w:rsidRDefault="001A2649" w:rsidP="002B0758">
      <w:pPr>
        <w:pStyle w:val="BodyText"/>
      </w:pPr>
      <w:r>
        <w:t>The dialog can also be used to update the system description and classification</w:t>
      </w:r>
      <w:r w:rsidR="00410772">
        <w:t>, and to view and manage attachments.</w:t>
      </w:r>
    </w:p>
    <w:p w14:paraId="435A131C" w14:textId="77777777" w:rsidR="001A2649" w:rsidRDefault="00410772" w:rsidP="00472F5B">
      <w:pPr>
        <w:pStyle w:val="BodyText"/>
        <w:ind w:left="0"/>
      </w:pPr>
      <w:r>
        <w:rPr>
          <w:noProof/>
        </w:rPr>
        <w:drawing>
          <wp:inline distT="0" distB="0" distL="0" distR="0" wp14:anchorId="429033C9" wp14:editId="311F6AF4">
            <wp:extent cx="5943600" cy="6335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6335395"/>
                    </a:xfrm>
                    <a:prstGeom prst="rect">
                      <a:avLst/>
                    </a:prstGeom>
                  </pic:spPr>
                </pic:pic>
              </a:graphicData>
            </a:graphic>
          </wp:inline>
        </w:drawing>
      </w:r>
    </w:p>
    <w:p w14:paraId="719BFD6D" w14:textId="106817B4" w:rsidR="001A2649" w:rsidRPr="009C648A" w:rsidRDefault="001A2649" w:rsidP="00472F5B">
      <w:pPr>
        <w:pStyle w:val="Caption"/>
      </w:pPr>
      <w:bookmarkStart w:id="142" w:name="_Toc317518868"/>
      <w:bookmarkStart w:id="143" w:name="_Toc483994039"/>
      <w:r>
        <w:t xml:space="preserve">Figure </w:t>
      </w:r>
      <w:r w:rsidR="00A94FF9">
        <w:fldChar w:fldCharType="begin"/>
      </w:r>
      <w:r w:rsidR="00A94FF9">
        <w:instrText xml:space="preserve"> SEQ Figure \* ARABIC </w:instrText>
      </w:r>
      <w:r w:rsidR="00A94FF9">
        <w:fldChar w:fldCharType="separate"/>
      </w:r>
      <w:r w:rsidR="00D00363">
        <w:rPr>
          <w:noProof/>
        </w:rPr>
        <w:t>4</w:t>
      </w:r>
      <w:r w:rsidR="00A94FF9">
        <w:rPr>
          <w:noProof/>
        </w:rPr>
        <w:fldChar w:fldCharType="end"/>
      </w:r>
      <w:r>
        <w:t xml:space="preserve"> - Edit Systems Dialog</w:t>
      </w:r>
      <w:bookmarkEnd w:id="142"/>
      <w:bookmarkEnd w:id="143"/>
    </w:p>
    <w:p w14:paraId="08562541" w14:textId="6851FC94" w:rsidR="001A2649" w:rsidRDefault="001A2649" w:rsidP="000D10C6">
      <w:pPr>
        <w:pStyle w:val="BodyText"/>
      </w:pPr>
      <w:r w:rsidRPr="00345181">
        <w:rPr>
          <w:b/>
        </w:rPr>
        <w:t xml:space="preserve">Resize: </w:t>
      </w:r>
      <w:r w:rsidR="00410772">
        <w:rPr>
          <w:noProof/>
        </w:rPr>
        <w:drawing>
          <wp:inline distT="0" distB="0" distL="0" distR="0" wp14:anchorId="1D56F0AE" wp14:editId="2B5BF51D">
            <wp:extent cx="209550" cy="209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resize.png"/>
                    <pic:cNvPicPr/>
                  </pic:nvPicPr>
                  <pic:blipFill>
                    <a:blip r:embed="rId5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CC2FA4">
        <w:t>e Resize</w:t>
      </w:r>
      <w:r>
        <w:t xml:space="preserve"> button displays a resize menu to aid in fitting the </w:t>
      </w:r>
      <w:r w:rsidR="00CC2FA4">
        <w:t>V</w:t>
      </w:r>
      <w:r>
        <w:t>iewer into the browser window.  The size selection applies to the Assets</w:t>
      </w:r>
      <w:r w:rsidR="009E2BA3">
        <w:t>,</w:t>
      </w:r>
      <w:r>
        <w:t xml:space="preserve"> Locations</w:t>
      </w:r>
      <w:r w:rsidR="009E2BA3">
        <w:t>, and the Work Order Tracking</w:t>
      </w:r>
      <w:r>
        <w:t xml:space="preserve"> applications and is in effect for the duration of the browser session.</w:t>
      </w:r>
    </w:p>
    <w:p w14:paraId="6BDFDC64" w14:textId="25F57D9A" w:rsidR="008711D6" w:rsidRPr="008711D6" w:rsidRDefault="008711D6" w:rsidP="000D10C6">
      <w:pPr>
        <w:pStyle w:val="BodyText"/>
      </w:pPr>
      <w:r w:rsidRPr="008711D6">
        <w:t xml:space="preserve">The </w:t>
      </w:r>
      <w:r w:rsidR="00CC2FA4">
        <w:t>R</w:t>
      </w:r>
      <w:r>
        <w:t>esize button o</w:t>
      </w:r>
      <w:r w:rsidR="00CC2FA4">
        <w:t>n</w:t>
      </w:r>
      <w:r>
        <w:t xml:space="preserve"> the Asset Lookup dialog controls only the height.  There are </w:t>
      </w:r>
      <w:r w:rsidR="00CC2FA4">
        <w:t>three</w:t>
      </w:r>
      <w:r>
        <w:t xml:space="preserve"> options. Pressing the button cycles through the options</w:t>
      </w:r>
      <w:r w:rsidR="00CC2FA4">
        <w:t>.</w:t>
      </w:r>
    </w:p>
    <w:p w14:paraId="0616E7DC" w14:textId="77777777" w:rsidR="00053C66" w:rsidRDefault="00053C66" w:rsidP="00053C66">
      <w:pPr>
        <w:pStyle w:val="Heading3"/>
      </w:pPr>
      <w:bookmarkStart w:id="144" w:name="_Ref463036284"/>
      <w:bookmarkStart w:id="145" w:name="_Ref463036309"/>
      <w:bookmarkStart w:id="146" w:name="_Toc483994018"/>
      <w:r>
        <w:t>Saved view</w:t>
      </w:r>
      <w:bookmarkEnd w:id="144"/>
      <w:bookmarkEnd w:id="145"/>
      <w:r w:rsidR="008711D6">
        <w:t>s</w:t>
      </w:r>
      <w:bookmarkEnd w:id="146"/>
    </w:p>
    <w:p w14:paraId="37C99C65" w14:textId="17892936" w:rsidR="004F53FB" w:rsidRDefault="008711D6" w:rsidP="004F53FB">
      <w:pPr>
        <w:pStyle w:val="BodyText"/>
      </w:pPr>
      <w:r>
        <w:t xml:space="preserve">Much of the </w:t>
      </w:r>
      <w:r w:rsidR="00CC2FA4">
        <w:t>V</w:t>
      </w:r>
      <w:r>
        <w:t>iewer state can be captured</w:t>
      </w:r>
      <w:r w:rsidR="004F53FB">
        <w:t xml:space="preserve"> in a Saved View </w:t>
      </w:r>
      <w:r w:rsidR="00CC2FA4">
        <w:t xml:space="preserve">that saves the settings for the current view </w:t>
      </w:r>
      <w:r w:rsidR="004F53FB">
        <w:t>and store</w:t>
      </w:r>
      <w:r w:rsidR="00CC2FA4">
        <w:t>s</w:t>
      </w:r>
      <w:r w:rsidR="004F53FB">
        <w:t xml:space="preserve"> </w:t>
      </w:r>
      <w:r w:rsidR="00CC2FA4">
        <w:t>the view</w:t>
      </w:r>
      <w:r w:rsidR="004F53FB">
        <w:t xml:space="preserve"> in the Maximo database for later use. This include</w:t>
      </w:r>
      <w:r w:rsidR="00CC2FA4">
        <w:t>s</w:t>
      </w:r>
      <w:r w:rsidR="004F53FB">
        <w:t xml:space="preserve">: </w:t>
      </w:r>
      <w:r w:rsidR="00CC2FA4">
        <w:t>The c</w:t>
      </w:r>
      <w:r w:rsidR="004F53FB">
        <w:t xml:space="preserve">amera position and zoom, the current selection, and section cuts. Saved views </w:t>
      </w:r>
      <w:r w:rsidR="00CC2FA4">
        <w:t>can be</w:t>
      </w:r>
      <w:r w:rsidR="004F53FB">
        <w:t xml:space="preserve"> found on the Maximo popup on the bottom toolbar.</w:t>
      </w:r>
    </w:p>
    <w:p w14:paraId="4C818E61" w14:textId="77777777" w:rsidR="00053C66" w:rsidRPr="00053C66" w:rsidRDefault="00053C66" w:rsidP="00053C66">
      <w:pPr>
        <w:pStyle w:val="BodyText"/>
      </w:pPr>
      <w:r w:rsidRPr="00053C66">
        <w:rPr>
          <w:noProof/>
        </w:rPr>
        <w:drawing>
          <wp:inline distT="0" distB="0" distL="0" distR="0" wp14:anchorId="01D73254" wp14:editId="37B27D5C">
            <wp:extent cx="2855595" cy="1984375"/>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5595" cy="1984375"/>
                    </a:xfrm>
                    <a:prstGeom prst="rect">
                      <a:avLst/>
                    </a:prstGeom>
                    <a:noFill/>
                    <a:ln>
                      <a:noFill/>
                    </a:ln>
                  </pic:spPr>
                </pic:pic>
              </a:graphicData>
            </a:graphic>
          </wp:inline>
        </w:drawing>
      </w:r>
    </w:p>
    <w:p w14:paraId="2CE5143C" w14:textId="77777777" w:rsidR="00CC2FA4" w:rsidRDefault="00CC2FA4" w:rsidP="00053C66">
      <w:pPr>
        <w:pStyle w:val="BodyText"/>
        <w:rPr>
          <w:b/>
        </w:rPr>
      </w:pPr>
    </w:p>
    <w:p w14:paraId="21400837" w14:textId="3D1DB66F" w:rsidR="00053C66" w:rsidRDefault="00053C66" w:rsidP="00053C66">
      <w:pPr>
        <w:pStyle w:val="BodyText"/>
      </w:pPr>
      <w:r w:rsidRPr="00D437CF">
        <w:rPr>
          <w:b/>
        </w:rPr>
        <w:t>To create a Saved View:</w:t>
      </w:r>
      <w:r>
        <w:t xml:space="preserve"> Setup the desired viewer image, then select the Save View</w:t>
      </w:r>
      <w:r w:rsidR="00CC2FA4">
        <w:t xml:space="preserve"> button </w:t>
      </w:r>
      <w:r>
        <w:t xml:space="preserve">on the </w:t>
      </w:r>
      <w:r w:rsidR="00CC2FA4">
        <w:t>V</w:t>
      </w:r>
      <w:r>
        <w:t>iewer toolbar.  This displays the Save View dialog.</w:t>
      </w:r>
    </w:p>
    <w:p w14:paraId="3087EBD1" w14:textId="77777777" w:rsidR="00053C66" w:rsidRDefault="00053C66" w:rsidP="00053C66">
      <w:pPr>
        <w:pStyle w:val="BodyText"/>
      </w:pPr>
      <w:r w:rsidRPr="00D437CF">
        <w:rPr>
          <w:noProof/>
        </w:rPr>
        <w:drawing>
          <wp:inline distT="0" distB="0" distL="0" distR="0" wp14:anchorId="557FF8C8" wp14:editId="2977F0A4">
            <wp:extent cx="4067175" cy="3105150"/>
            <wp:effectExtent l="0" t="0" r="952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7175" cy="3105150"/>
                    </a:xfrm>
                    <a:prstGeom prst="rect">
                      <a:avLst/>
                    </a:prstGeom>
                  </pic:spPr>
                </pic:pic>
              </a:graphicData>
            </a:graphic>
          </wp:inline>
        </w:drawing>
      </w:r>
    </w:p>
    <w:p w14:paraId="696E6F7D" w14:textId="77777777" w:rsidR="00053C66" w:rsidRDefault="00053C66" w:rsidP="00053C66">
      <w:pPr>
        <w:pStyle w:val="BodyText"/>
      </w:pPr>
      <w:r w:rsidRPr="00C40E5B">
        <w:rPr>
          <w:b/>
        </w:rPr>
        <w:t>Description:</w:t>
      </w:r>
      <w:r>
        <w:t xml:space="preserve"> The description is required and identifies the view for later use.</w:t>
      </w:r>
    </w:p>
    <w:p w14:paraId="4CB801F3" w14:textId="77777777" w:rsidR="00053C66" w:rsidRDefault="00053C66" w:rsidP="00053C66">
      <w:pPr>
        <w:pStyle w:val="BodyText"/>
      </w:pPr>
      <w:r w:rsidRPr="00C40E5B">
        <w:rPr>
          <w:b/>
        </w:rPr>
        <w:t>Details:</w:t>
      </w:r>
      <w:r>
        <w:t xml:space="preserve"> Optional addition description</w:t>
      </w:r>
    </w:p>
    <w:p w14:paraId="4A2FA490" w14:textId="3EBAD7F2" w:rsidR="00053C66" w:rsidRDefault="00053C66" w:rsidP="00053C66">
      <w:pPr>
        <w:pStyle w:val="BodyText"/>
      </w:pPr>
      <w:r w:rsidRPr="00C40E5B">
        <w:rPr>
          <w:b/>
        </w:rPr>
        <w:t>Public:</w:t>
      </w:r>
      <w:r>
        <w:t xml:space="preserve"> Private views are only visible to the user </w:t>
      </w:r>
      <w:r w:rsidR="00CC2FA4">
        <w:t xml:space="preserve">who </w:t>
      </w:r>
      <w:r>
        <w:t>create</w:t>
      </w:r>
      <w:r w:rsidR="00CC2FA4">
        <w:t>s</w:t>
      </w:r>
      <w:r>
        <w:t xml:space="preserve"> them.  Public views are visible to all users with access to the site.</w:t>
      </w:r>
    </w:p>
    <w:p w14:paraId="20C907A0" w14:textId="77777777" w:rsidR="00053C66" w:rsidRDefault="00053C66" w:rsidP="00053C66">
      <w:pPr>
        <w:pStyle w:val="BodyText"/>
      </w:pPr>
    </w:p>
    <w:p w14:paraId="5B363A66" w14:textId="400DA325" w:rsidR="00053C66" w:rsidRDefault="00053C66" w:rsidP="00053C66">
      <w:pPr>
        <w:pStyle w:val="BodyText"/>
      </w:pPr>
      <w:r>
        <w:t>To restore a view</w:t>
      </w:r>
      <w:r w:rsidR="001926BC">
        <w:t>, s</w:t>
      </w:r>
      <w:r>
        <w:t xml:space="preserve">elect </w:t>
      </w:r>
      <w:r w:rsidR="001926BC">
        <w:t xml:space="preserve">the </w:t>
      </w:r>
      <w:r>
        <w:t>Apply Saved View</w:t>
      </w:r>
      <w:r w:rsidR="001926BC">
        <w:t xml:space="preserve"> button</w:t>
      </w:r>
      <w:r>
        <w:t xml:space="preserve"> from the </w:t>
      </w:r>
      <w:r w:rsidR="001926BC">
        <w:t>V</w:t>
      </w:r>
      <w:r>
        <w:t xml:space="preserve">iewer toolbar.  Highlight the desired view and </w:t>
      </w:r>
      <w:r w:rsidR="001926BC">
        <w:t xml:space="preserve">click </w:t>
      </w:r>
      <w:r>
        <w:t xml:space="preserve">the </w:t>
      </w:r>
      <w:r w:rsidR="001926BC">
        <w:t>A</w:t>
      </w:r>
      <w:r>
        <w:t>pply button</w:t>
      </w:r>
      <w:r w:rsidR="008711D6">
        <w:t xml:space="preserve"> or double</w:t>
      </w:r>
      <w:r w:rsidR="001926BC">
        <w:t>-</w:t>
      </w:r>
      <w:r w:rsidR="008711D6">
        <w:t>click the desired view</w:t>
      </w:r>
      <w:r>
        <w:t>.</w:t>
      </w:r>
    </w:p>
    <w:p w14:paraId="4A6B3A83" w14:textId="77777777" w:rsidR="00053C66" w:rsidRDefault="00053C66" w:rsidP="00053C66">
      <w:pPr>
        <w:pStyle w:val="BodyText"/>
      </w:pPr>
      <w:r>
        <w:rPr>
          <w:noProof/>
        </w:rPr>
        <w:drawing>
          <wp:inline distT="0" distB="0" distL="0" distR="0" wp14:anchorId="79579133" wp14:editId="2F6A58A0">
            <wp:extent cx="4076700" cy="2390775"/>
            <wp:effectExtent l="0" t="0" r="0"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6700" cy="2390775"/>
                    </a:xfrm>
                    <a:prstGeom prst="rect">
                      <a:avLst/>
                    </a:prstGeom>
                  </pic:spPr>
                </pic:pic>
              </a:graphicData>
            </a:graphic>
          </wp:inline>
        </w:drawing>
      </w:r>
    </w:p>
    <w:p w14:paraId="0EB09D2B" w14:textId="77777777" w:rsidR="00053C66" w:rsidRDefault="00053C66" w:rsidP="00053C66">
      <w:pPr>
        <w:pStyle w:val="BodyText"/>
      </w:pPr>
    </w:p>
    <w:p w14:paraId="288A2B7A" w14:textId="31265FC3" w:rsidR="00053C66" w:rsidRDefault="00053C66" w:rsidP="00053C66">
      <w:pPr>
        <w:pStyle w:val="BodyText"/>
      </w:pPr>
      <w:r w:rsidRPr="007957A2">
        <w:rPr>
          <w:b/>
        </w:rPr>
        <w:t>Managing Saved views</w:t>
      </w:r>
      <w:r>
        <w:t>:  From the Manage BIM Viewer application</w:t>
      </w:r>
      <w:r w:rsidR="001926BC">
        <w:t>, s</w:t>
      </w:r>
      <w:r>
        <w:t xml:space="preserve">elect a model to manage its saved views. To display all saved views </w:t>
      </w:r>
      <w:r w:rsidR="001926BC">
        <w:t xml:space="preserve">that are </w:t>
      </w:r>
      <w:r>
        <w:t>associated with the model</w:t>
      </w:r>
      <w:r w:rsidR="001926BC">
        <w:t xml:space="preserve"> </w:t>
      </w:r>
      <w:r w:rsidR="000B1D86">
        <w:t>S</w:t>
      </w:r>
      <w:r>
        <w:t>elect Action</w:t>
      </w:r>
      <w:r w:rsidR="001926BC">
        <w:t xml:space="preserve"> </w:t>
      </w:r>
      <w:r>
        <w:t>&gt;</w:t>
      </w:r>
      <w:r w:rsidR="00793677">
        <w:t xml:space="preserve"> </w:t>
      </w:r>
      <w:r>
        <w:t xml:space="preserve">Manage Saved Views. This displays all the Saved Views </w:t>
      </w:r>
      <w:r w:rsidR="001926BC">
        <w:t xml:space="preserve">that are </w:t>
      </w:r>
      <w:r>
        <w:t>associated with the model.</w:t>
      </w:r>
    </w:p>
    <w:p w14:paraId="57B2AB47" w14:textId="77777777" w:rsidR="00053C66" w:rsidRDefault="00053C66" w:rsidP="00053C66">
      <w:pPr>
        <w:pStyle w:val="BodyText"/>
      </w:pPr>
      <w:r>
        <w:rPr>
          <w:noProof/>
        </w:rPr>
        <w:drawing>
          <wp:inline distT="0" distB="0" distL="0" distR="0" wp14:anchorId="1DD6B8C9" wp14:editId="517BB582">
            <wp:extent cx="5577840" cy="2396490"/>
            <wp:effectExtent l="0" t="0" r="3810" b="381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2396490"/>
                    </a:xfrm>
                    <a:prstGeom prst="rect">
                      <a:avLst/>
                    </a:prstGeom>
                  </pic:spPr>
                </pic:pic>
              </a:graphicData>
            </a:graphic>
          </wp:inline>
        </w:drawing>
      </w:r>
    </w:p>
    <w:p w14:paraId="7C61B953" w14:textId="26C807B7" w:rsidR="00053C66" w:rsidRPr="005F3A0B" w:rsidRDefault="00053C66" w:rsidP="00053C66">
      <w:pPr>
        <w:pStyle w:val="BodyText"/>
      </w:pPr>
      <w:r>
        <w:t>Views can be deleted from th</w:t>
      </w:r>
      <w:r w:rsidR="001926BC">
        <w:t>e Manage Saved Views</w:t>
      </w:r>
      <w:r>
        <w:t xml:space="preserve"> </w:t>
      </w:r>
      <w:r w:rsidR="001926BC">
        <w:t>dialog</w:t>
      </w:r>
      <w:r>
        <w:t xml:space="preserve">.  However, views </w:t>
      </w:r>
      <w:r w:rsidR="001926BC">
        <w:t>can</w:t>
      </w:r>
      <w:r>
        <w:t xml:space="preserve"> only be created from within the </w:t>
      </w:r>
      <w:r w:rsidR="00793677">
        <w:t>V</w:t>
      </w:r>
      <w:r>
        <w:t>iewer.</w:t>
      </w:r>
    </w:p>
    <w:p w14:paraId="4C0FB2FE" w14:textId="77777777" w:rsidR="00053C66" w:rsidRDefault="00053C66" w:rsidP="00053C66">
      <w:pPr>
        <w:pStyle w:val="Heading3"/>
      </w:pPr>
      <w:bookmarkStart w:id="147" w:name="_Toc483994019"/>
      <w:r>
        <w:t>Asset Properties</w:t>
      </w:r>
      <w:bookmarkEnd w:id="147"/>
    </w:p>
    <w:p w14:paraId="11528E45" w14:textId="62DCCCBF" w:rsidR="00053C66" w:rsidRDefault="00053C66" w:rsidP="00053C66">
      <w:pPr>
        <w:pStyle w:val="BodyText"/>
      </w:pPr>
      <w:r>
        <w:t>In all of the application</w:t>
      </w:r>
      <w:r w:rsidR="001926BC">
        <w:t>s</w:t>
      </w:r>
      <w:r>
        <w:t xml:space="preserve"> that </w:t>
      </w:r>
      <w:r w:rsidR="001926BC">
        <w:t xml:space="preserve">support the </w:t>
      </w:r>
      <w:r w:rsidR="00793677">
        <w:t>V</w:t>
      </w:r>
      <w:r>
        <w:t xml:space="preserve">iewer </w:t>
      </w:r>
      <w:r w:rsidR="001926BC">
        <w:t>with the</w:t>
      </w:r>
      <w:r>
        <w:t xml:space="preserve"> except</w:t>
      </w:r>
      <w:r w:rsidR="001926BC">
        <w:t>ion of</w:t>
      </w:r>
      <w:r>
        <w:t xml:space="preserve"> the </w:t>
      </w:r>
      <w:r w:rsidR="001926BC">
        <w:t>A</w:t>
      </w:r>
      <w:r>
        <w:t>sset appl</w:t>
      </w:r>
      <w:r w:rsidR="001926BC">
        <w:t>ic</w:t>
      </w:r>
      <w:r>
        <w:t xml:space="preserve">ation, the asset details for the currently selected asset can be displayed in the </w:t>
      </w:r>
      <w:r w:rsidR="001926BC">
        <w:t>V</w:t>
      </w:r>
      <w:r>
        <w:t xml:space="preserve">iewer. From the viewer </w:t>
      </w:r>
      <w:r w:rsidR="00B805BC">
        <w:t xml:space="preserve">bottom </w:t>
      </w:r>
      <w:r>
        <w:t xml:space="preserve">toolbar select the Asset Detail </w:t>
      </w:r>
      <w:r w:rsidR="001926BC">
        <w:t>button</w:t>
      </w:r>
      <w:r>
        <w:t xml:space="preserve"> </w:t>
      </w:r>
      <w:r>
        <w:rPr>
          <w:noProof/>
        </w:rPr>
        <w:drawing>
          <wp:inline distT="0" distB="0" distL="0" distR="0" wp14:anchorId="11EF28CD" wp14:editId="1EFCFB85">
            <wp:extent cx="209550" cy="20955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b_findAsset.png"/>
                    <pic:cNvPicPr/>
                  </pic:nvPicPr>
                  <pic:blipFill>
                    <a:blip r:embed="rId51"/>
                    <a:stretch>
                      <a:fillRect/>
                    </a:stretch>
                  </pic:blipFill>
                  <pic:spPr>
                    <a:xfrm>
                      <a:off x="0" y="0"/>
                      <a:ext cx="209550" cy="209550"/>
                    </a:xfrm>
                    <a:prstGeom prst="rect">
                      <a:avLst/>
                    </a:prstGeom>
                  </pic:spPr>
                </pic:pic>
              </a:graphicData>
            </a:graphic>
          </wp:inline>
        </w:drawing>
      </w:r>
      <w:r>
        <w:t xml:space="preserve">.  The properties for the asset are listed in a property sheet style display.  Properties in this view are read-only.  </w:t>
      </w:r>
    </w:p>
    <w:p w14:paraId="2728B84C" w14:textId="4802026B" w:rsidR="00053C66" w:rsidRPr="009540F0" w:rsidRDefault="00053C66" w:rsidP="00053C66">
      <w:pPr>
        <w:pStyle w:val="BodyText"/>
      </w:pPr>
      <w:r>
        <w:t xml:space="preserve">While the Asset property sheet is displayed, changing the selected item in the viewer updates the </w:t>
      </w:r>
      <w:r w:rsidR="001926BC">
        <w:t>a</w:t>
      </w:r>
      <w:r>
        <w:t>sset properties with to the new selection</w:t>
      </w:r>
      <w:r w:rsidR="001926BC">
        <w:t>.</w:t>
      </w:r>
    </w:p>
    <w:p w14:paraId="6032FD2C" w14:textId="77777777" w:rsidR="00053C66" w:rsidRDefault="00053C66" w:rsidP="00053C66">
      <w:pPr>
        <w:pStyle w:val="BodyText"/>
      </w:pPr>
      <w:r w:rsidRPr="005B7413">
        <w:rPr>
          <w:noProof/>
        </w:rPr>
        <w:drawing>
          <wp:inline distT="0" distB="0" distL="0" distR="0" wp14:anchorId="6A49D5E3" wp14:editId="2D9F44A0">
            <wp:extent cx="5577840" cy="5129370"/>
            <wp:effectExtent l="0" t="0" r="381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5129370"/>
                    </a:xfrm>
                    <a:prstGeom prst="rect">
                      <a:avLst/>
                    </a:prstGeom>
                    <a:noFill/>
                    <a:ln>
                      <a:noFill/>
                    </a:ln>
                  </pic:spPr>
                </pic:pic>
              </a:graphicData>
            </a:graphic>
          </wp:inline>
        </w:drawing>
      </w:r>
    </w:p>
    <w:p w14:paraId="1F27585A" w14:textId="77777777" w:rsidR="00053C66" w:rsidRDefault="00053C66" w:rsidP="00053C66">
      <w:pPr>
        <w:pStyle w:val="BodyText"/>
      </w:pPr>
      <w:r>
        <w:t>Several additional records are available from the Asset property sheet.</w:t>
      </w:r>
    </w:p>
    <w:p w14:paraId="43754698" w14:textId="1DE46686" w:rsidR="00053C66" w:rsidRDefault="00053C66" w:rsidP="00290201">
      <w:pPr>
        <w:pStyle w:val="BodyText"/>
        <w:numPr>
          <w:ilvl w:val="0"/>
          <w:numId w:val="28"/>
        </w:numPr>
      </w:pPr>
      <w:r>
        <w:t xml:space="preserve">Clicking the location entry replaces the asset properties with properties for the asset’s location.  Clicking the </w:t>
      </w:r>
      <w:r w:rsidR="00793677">
        <w:t>P</w:t>
      </w:r>
      <w:r>
        <w:t xml:space="preserve">arent field of the Location properties </w:t>
      </w:r>
      <w:r w:rsidR="00C12997">
        <w:t xml:space="preserve">moves the location </w:t>
      </w:r>
      <w:r>
        <w:t>up the location hierarchy</w:t>
      </w:r>
      <w:r w:rsidR="00793677">
        <w:t>.</w:t>
      </w:r>
    </w:p>
    <w:p w14:paraId="0521FD27" w14:textId="72E719D0" w:rsidR="00053C66" w:rsidRDefault="00053C66" w:rsidP="00290201">
      <w:pPr>
        <w:pStyle w:val="BodyText"/>
        <w:numPr>
          <w:ilvl w:val="0"/>
          <w:numId w:val="28"/>
        </w:numPr>
      </w:pPr>
      <w:r>
        <w:t>If the Manufacture</w:t>
      </w:r>
      <w:r w:rsidR="00C12997">
        <w:t>r data</w:t>
      </w:r>
      <w:r>
        <w:t xml:space="preserve"> is present, clicking it replaces the asset properties with Company properties</w:t>
      </w:r>
      <w:r w:rsidR="00C12997">
        <w:t>.</w:t>
      </w:r>
    </w:p>
    <w:p w14:paraId="03F98309" w14:textId="421D61A4" w:rsidR="00053C66" w:rsidRDefault="00053C66" w:rsidP="00290201">
      <w:pPr>
        <w:pStyle w:val="BodyText"/>
        <w:numPr>
          <w:ilvl w:val="0"/>
          <w:numId w:val="28"/>
        </w:numPr>
      </w:pPr>
      <w:r>
        <w:t>If the Product ID is present, clicking it replaces the asset properties with Product properties</w:t>
      </w:r>
      <w:r w:rsidR="00793677">
        <w:t>.</w:t>
      </w:r>
    </w:p>
    <w:p w14:paraId="162496C9" w14:textId="63BE8D08" w:rsidR="00053C66" w:rsidRDefault="00053C66" w:rsidP="00290201">
      <w:pPr>
        <w:pStyle w:val="BodyText"/>
        <w:numPr>
          <w:ilvl w:val="0"/>
          <w:numId w:val="28"/>
        </w:numPr>
      </w:pPr>
      <w:r>
        <w:t xml:space="preserve">If any of the records have attachments, the </w:t>
      </w:r>
      <w:r w:rsidR="00C12997">
        <w:t>A</w:t>
      </w:r>
      <w:r>
        <w:t xml:space="preserve">ttachment </w:t>
      </w:r>
      <w:r w:rsidR="00C12997">
        <w:t>button</w:t>
      </w:r>
      <w:r>
        <w:t xml:space="preserve"> is displayed. Clicking it displays the attachment list which then allows individual attachments to be displayed.  Attachments are displayed in a new browser window.</w:t>
      </w:r>
    </w:p>
    <w:p w14:paraId="14B95E6F" w14:textId="77777777" w:rsidR="00053C66" w:rsidRDefault="00053C66" w:rsidP="00053C66">
      <w:pPr>
        <w:pStyle w:val="BodyText"/>
      </w:pPr>
      <w:r>
        <w:t>When drilling down into related data, the properties sheets are stacked.  For example:</w:t>
      </w:r>
    </w:p>
    <w:p w14:paraId="266891C1" w14:textId="77777777" w:rsidR="00053C66" w:rsidRDefault="00053C66" w:rsidP="00290201">
      <w:pPr>
        <w:pStyle w:val="BodyText"/>
        <w:numPr>
          <w:ilvl w:val="0"/>
          <w:numId w:val="29"/>
        </w:numPr>
      </w:pPr>
      <w:r>
        <w:t>AHU-1 (asset)</w:t>
      </w:r>
    </w:p>
    <w:p w14:paraId="14AC7341" w14:textId="77777777" w:rsidR="00053C66" w:rsidRDefault="00053C66" w:rsidP="00290201">
      <w:pPr>
        <w:pStyle w:val="BodyText"/>
        <w:numPr>
          <w:ilvl w:val="0"/>
          <w:numId w:val="29"/>
        </w:numPr>
      </w:pPr>
      <w:r>
        <w:t>AHU-1 (Operating Location – Location)</w:t>
      </w:r>
    </w:p>
    <w:p w14:paraId="36CE4BCC" w14:textId="77777777" w:rsidR="00053C66" w:rsidRDefault="00053C66" w:rsidP="00290201">
      <w:pPr>
        <w:pStyle w:val="BodyText"/>
        <w:numPr>
          <w:ilvl w:val="0"/>
          <w:numId w:val="29"/>
        </w:numPr>
      </w:pPr>
      <w:r>
        <w:t>CC-Second Floor-2005 (Room – Location)</w:t>
      </w:r>
    </w:p>
    <w:p w14:paraId="233E9A04" w14:textId="77777777" w:rsidR="00053C66" w:rsidRDefault="00053C66" w:rsidP="00290201">
      <w:pPr>
        <w:pStyle w:val="BodyText"/>
        <w:numPr>
          <w:ilvl w:val="0"/>
          <w:numId w:val="29"/>
        </w:numPr>
      </w:pPr>
      <w:r>
        <w:t>CC-Second Floor (Floor – Location)</w:t>
      </w:r>
    </w:p>
    <w:p w14:paraId="33A75B2E" w14:textId="73310A69" w:rsidR="00053C66" w:rsidRDefault="00053C66" w:rsidP="00053C66">
      <w:pPr>
        <w:pStyle w:val="BodyText"/>
      </w:pPr>
      <w:r>
        <w:t xml:space="preserve">The </w:t>
      </w:r>
      <w:r w:rsidR="00C12997">
        <w:t>B</w:t>
      </w:r>
      <w:r>
        <w:t xml:space="preserve">ack button moves </w:t>
      </w:r>
      <w:r w:rsidR="00C12997">
        <w:t xml:space="preserve">the location </w:t>
      </w:r>
      <w:r>
        <w:t>down the stack discarding the top property sheet.</w:t>
      </w:r>
    </w:p>
    <w:p w14:paraId="3661B161" w14:textId="77777777" w:rsidR="00053C66" w:rsidRDefault="00053C66" w:rsidP="00053C66">
      <w:pPr>
        <w:pStyle w:val="BodyText"/>
      </w:pPr>
      <w:r>
        <w:t>Moving to a new selection discards the entire stack and displays the Asset properties for that selection.</w:t>
      </w:r>
    </w:p>
    <w:p w14:paraId="5CDE9C85" w14:textId="77777777" w:rsidR="00FE4238" w:rsidRDefault="00FE4238" w:rsidP="009E6AA3">
      <w:pPr>
        <w:pStyle w:val="Heading2"/>
      </w:pPr>
      <w:bookmarkStart w:id="148" w:name="_Toc483994020"/>
      <w:bookmarkStart w:id="149" w:name="_Toc317518826"/>
      <w:bookmarkStart w:id="150" w:name="_Ref379298760"/>
      <w:bookmarkStart w:id="151" w:name="_Ref379298777"/>
      <w:bookmarkStart w:id="152" w:name="_Ref293568701"/>
      <w:r>
        <w:t>Viewer Navigation</w:t>
      </w:r>
      <w:bookmarkEnd w:id="148"/>
      <w:r>
        <w:t xml:space="preserve"> </w:t>
      </w:r>
    </w:p>
    <w:p w14:paraId="632782B1" w14:textId="41F65797" w:rsidR="004F53FB" w:rsidRDefault="004F53FB" w:rsidP="004F53FB">
      <w:pPr>
        <w:pStyle w:val="BodyText"/>
      </w:pPr>
      <w:r>
        <w:t xml:space="preserve">Basic and extended viewer navigation and view manipulation is provided by Autodesk as part of the Forge </w:t>
      </w:r>
      <w:r w:rsidR="00EF3F3A">
        <w:t>V</w:t>
      </w:r>
      <w:r>
        <w:t>iewers.  These functions are accessed from the bottom toolbar.</w:t>
      </w:r>
    </w:p>
    <w:p w14:paraId="4AEE5E90" w14:textId="77777777" w:rsidR="00C12997" w:rsidRPr="004F53FB" w:rsidRDefault="00C12997" w:rsidP="004F53FB">
      <w:pPr>
        <w:pStyle w:val="BodyText"/>
      </w:pPr>
    </w:p>
    <w:p w14:paraId="7DCD9B1C" w14:textId="77777777" w:rsidR="00CE5603" w:rsidRDefault="00CE5603" w:rsidP="00CE5603">
      <w:pPr>
        <w:pStyle w:val="Heading3"/>
      </w:pPr>
      <w:bookmarkStart w:id="153" w:name="_Toc483994021"/>
      <w:r>
        <w:t>Viewer Toolbar</w:t>
      </w:r>
      <w:bookmarkEnd w:id="153"/>
    </w:p>
    <w:p w14:paraId="53C48711" w14:textId="688BCD5F" w:rsidR="00B805BC" w:rsidRPr="00B805BC" w:rsidRDefault="00B805BC" w:rsidP="00B805BC">
      <w:pPr>
        <w:pStyle w:val="BodyText"/>
      </w:pPr>
      <w:r>
        <w:t xml:space="preserve">The left hand three sections of the bottom toolbar are part of the basic viewer package as provided by Autodesk.  This provided access to standard viewer </w:t>
      </w:r>
      <w:r w:rsidR="00A82046">
        <w:t>navigation features, viewer configuration</w:t>
      </w:r>
      <w:r w:rsidR="00C12997">
        <w:t>,</w:t>
      </w:r>
      <w:r w:rsidR="00A82046">
        <w:t xml:space="preserve"> and model properties.  Several of these features are highlighted below</w:t>
      </w:r>
      <w:r w:rsidR="00055DEF">
        <w:t>:</w:t>
      </w:r>
    </w:p>
    <w:p w14:paraId="357E87CB" w14:textId="77777777" w:rsidR="00FE4238" w:rsidRDefault="0062245D" w:rsidP="00FE4238">
      <w:pPr>
        <w:pStyle w:val="BodyText"/>
      </w:pPr>
      <w:r w:rsidRPr="0062245D">
        <w:rPr>
          <w:noProof/>
        </w:rPr>
        <w:drawing>
          <wp:inline distT="0" distB="0" distL="0" distR="0" wp14:anchorId="52187BD3" wp14:editId="1053355B">
            <wp:extent cx="5577840" cy="283514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840" cy="2835142"/>
                    </a:xfrm>
                    <a:prstGeom prst="rect">
                      <a:avLst/>
                    </a:prstGeom>
                    <a:noFill/>
                    <a:ln>
                      <a:noFill/>
                    </a:ln>
                  </pic:spPr>
                </pic:pic>
              </a:graphicData>
            </a:graphic>
          </wp:inline>
        </w:drawing>
      </w:r>
    </w:p>
    <w:p w14:paraId="522C50CF" w14:textId="63108DD8" w:rsidR="0062245D" w:rsidRDefault="0062245D" w:rsidP="00FE4238">
      <w:pPr>
        <w:pStyle w:val="BodyText"/>
      </w:pPr>
      <w:r>
        <w:t xml:space="preserve">The two sections </w:t>
      </w:r>
      <w:r w:rsidR="00C12997">
        <w:t xml:space="preserve">to the right </w:t>
      </w:r>
      <w:r>
        <w:t xml:space="preserve">of the </w:t>
      </w:r>
      <w:r w:rsidR="00C12997">
        <w:t>bottom toolbar</w:t>
      </w:r>
      <w:r>
        <w:t xml:space="preserve"> contain IBM extensions and access to Maximo specific features.</w:t>
      </w:r>
    </w:p>
    <w:p w14:paraId="0924FBC8" w14:textId="77777777" w:rsidR="0062245D" w:rsidRDefault="00AC75C6" w:rsidP="00FE4238">
      <w:pPr>
        <w:pStyle w:val="BodyText"/>
      </w:pPr>
      <w:r w:rsidRPr="00AC75C6">
        <w:rPr>
          <w:noProof/>
        </w:rPr>
        <w:drawing>
          <wp:inline distT="0" distB="0" distL="0" distR="0" wp14:anchorId="6332A685" wp14:editId="292B1A94">
            <wp:extent cx="5310505" cy="264350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0505" cy="2643505"/>
                    </a:xfrm>
                    <a:prstGeom prst="rect">
                      <a:avLst/>
                    </a:prstGeom>
                    <a:noFill/>
                    <a:ln>
                      <a:noFill/>
                    </a:ln>
                  </pic:spPr>
                </pic:pic>
              </a:graphicData>
            </a:graphic>
          </wp:inline>
        </w:drawing>
      </w:r>
    </w:p>
    <w:p w14:paraId="6ADBCE51" w14:textId="4019C4CA" w:rsidR="00FE4238" w:rsidRDefault="00FE4238" w:rsidP="00FE4238">
      <w:pPr>
        <w:pStyle w:val="BodyText"/>
      </w:pPr>
      <w:r w:rsidRPr="00345181">
        <w:rPr>
          <w:b/>
        </w:rPr>
        <w:t>Search</w:t>
      </w:r>
      <w:r w:rsidR="00762F3B">
        <w:t>:</w:t>
      </w:r>
      <w:r>
        <w:t xml:space="preserve"> The </w:t>
      </w:r>
      <w:r w:rsidR="00055DEF">
        <w:t>V</w:t>
      </w:r>
      <w:r>
        <w:t xml:space="preserve">iewer provides a quick search for items in the model.  It searches all </w:t>
      </w:r>
      <w:r w:rsidR="00AC75C6">
        <w:t xml:space="preserve">model </w:t>
      </w:r>
      <w:r>
        <w:t xml:space="preserve">properties </w:t>
      </w:r>
      <w:r w:rsidR="00762F3B">
        <w:t>for</w:t>
      </w:r>
      <w:r>
        <w:t xml:space="preserve"> all items for any property value that contains the search string.  Any item that has a match is part of the search result and is selected.</w:t>
      </w:r>
    </w:p>
    <w:p w14:paraId="0D86EF24" w14:textId="6B076906" w:rsidR="00FE4238" w:rsidRDefault="00762F3B" w:rsidP="00FE4238">
      <w:pPr>
        <w:pStyle w:val="BodyText"/>
      </w:pPr>
      <w:r>
        <w:rPr>
          <w:b/>
        </w:rPr>
        <w:t>N</w:t>
      </w:r>
      <w:r w:rsidR="00FE4238" w:rsidRPr="00515A7E">
        <w:rPr>
          <w:b/>
        </w:rPr>
        <w:t>avigations:</w:t>
      </w:r>
      <w:r w:rsidR="00FE4238">
        <w:t xml:space="preserve">   </w:t>
      </w:r>
      <w:r w:rsidR="00FE4238">
        <w:rPr>
          <w:noProof/>
        </w:rPr>
        <w:drawing>
          <wp:inline distT="0" distB="0" distL="0" distR="0" wp14:anchorId="75A76692" wp14:editId="3216E1D5">
            <wp:extent cx="209550" cy="20955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previous.png"/>
                    <pic:cNvPicPr/>
                  </pic:nvPicPr>
                  <pic:blipFill>
                    <a:blip r:embed="rId6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FE4238">
        <w:t xml:space="preserve">   </w:t>
      </w:r>
      <w:r w:rsidR="00FE4238">
        <w:rPr>
          <w:noProof/>
        </w:rPr>
        <w:drawing>
          <wp:inline distT="0" distB="0" distL="0" distR="0" wp14:anchorId="32E26659" wp14:editId="327D2020">
            <wp:extent cx="209550" cy="20955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xt.png"/>
                    <pic:cNvPicPr/>
                  </pic:nvPicPr>
                  <pic:blipFill>
                    <a:blip r:embed="rId6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FE4238">
        <w:t xml:space="preserve">  The</w:t>
      </w:r>
      <w:r>
        <w:t xml:space="preserve"> navigation</w:t>
      </w:r>
      <w:r w:rsidR="00FE4238">
        <w:t xml:space="preserve"> arrows allow </w:t>
      </w:r>
      <w:r>
        <w:t xml:space="preserve">you to </w:t>
      </w:r>
      <w:r w:rsidR="00FE4238">
        <w:t>cycl</w:t>
      </w:r>
      <w:r>
        <w:t>e</w:t>
      </w:r>
      <w:r w:rsidR="00FE4238">
        <w:t xml:space="preserve"> the view and the current Maximo item through all the selected elements in the model.  The view is zoomed and centered to display the previous or next selected item.  The numbers indicate the current selection index and the total number of items selected.</w:t>
      </w:r>
    </w:p>
    <w:p w14:paraId="0C90F958" w14:textId="1654F581" w:rsidR="005E6295" w:rsidRPr="00FD6805" w:rsidRDefault="005E6295" w:rsidP="005E6295">
      <w:pPr>
        <w:pStyle w:val="BodyText"/>
        <w:rPr>
          <w:bCs/>
        </w:rPr>
      </w:pPr>
      <w:r>
        <w:rPr>
          <w:b/>
          <w:bCs/>
        </w:rPr>
        <w:t xml:space="preserve">Toggle Zoom to Context: </w:t>
      </w:r>
      <w:r>
        <w:rPr>
          <w:bCs/>
          <w:noProof/>
          <w:sz w:val="62"/>
          <w:szCs w:val="62"/>
        </w:rPr>
        <w:drawing>
          <wp:inline distT="0" distB="0" distL="0" distR="0" wp14:anchorId="05464385" wp14:editId="7398FB43">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utoZoomToSelected.png"/>
                    <pic:cNvPicPr/>
                  </pic:nvPicPr>
                  <pic:blipFill>
                    <a:blip r:embed="rId6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FD6805">
        <w:rPr>
          <w:bCs/>
          <w:sz w:val="62"/>
          <w:szCs w:val="62"/>
        </w:rPr>
        <w:t>/</w:t>
      </w:r>
      <w:r w:rsidRPr="00DA2DEC">
        <w:rPr>
          <w:noProof/>
        </w:rPr>
        <w:t xml:space="preserve"> </w:t>
      </w:r>
      <w:r w:rsidRPr="00DA2DEC">
        <w:rPr>
          <w:noProof/>
        </w:rPr>
        <w:drawing>
          <wp:inline distT="0" distB="0" distL="0" distR="0" wp14:anchorId="4EEC3126" wp14:editId="562669BA">
            <wp:extent cx="32385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3850" cy="304800"/>
                    </a:xfrm>
                    <a:prstGeom prst="rect">
                      <a:avLst/>
                    </a:prstGeom>
                  </pic:spPr>
                </pic:pic>
              </a:graphicData>
            </a:graphic>
          </wp:inline>
        </w:drawing>
      </w:r>
      <w:r w:rsidRPr="00FD6805">
        <w:rPr>
          <w:bCs/>
        </w:rPr>
        <w:t xml:space="preserve">  Th</w:t>
      </w:r>
      <w:r w:rsidR="00762F3B">
        <w:rPr>
          <w:bCs/>
        </w:rPr>
        <w:t>e Toggle Zoom to Context</w:t>
      </w:r>
      <w:r>
        <w:rPr>
          <w:bCs/>
        </w:rPr>
        <w:t xml:space="preserve"> button enables or disables the auto zoom to context when moving among items in the Maximo selection list, or the individual items in a selection set.</w:t>
      </w:r>
      <w:r w:rsidRPr="00FD6805">
        <w:rPr>
          <w:bCs/>
        </w:rPr>
        <w:t xml:space="preserve"> </w:t>
      </w:r>
    </w:p>
    <w:p w14:paraId="30BA6077" w14:textId="5BBBF332" w:rsidR="005E6295" w:rsidRDefault="005E6295" w:rsidP="005E6295">
      <w:pPr>
        <w:pStyle w:val="BodyText"/>
      </w:pPr>
      <w:r>
        <w:rPr>
          <w:b/>
        </w:rPr>
        <w:t>Go to model Location</w:t>
      </w:r>
      <w:r w:rsidRPr="0055204D">
        <w:t>:</w:t>
      </w:r>
      <w:r>
        <w:rPr>
          <w:noProof/>
        </w:rPr>
        <w:drawing>
          <wp:inline distT="0" distB="0" distL="0" distR="0" wp14:anchorId="1AB2E621" wp14:editId="5C33467F">
            <wp:extent cx="209550"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deselect.png"/>
                    <pic:cNvPicPr/>
                  </pic:nvPicPr>
                  <pic:blipFill>
                    <a:blip r:embed="rId6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t xml:space="preserve"> </w:t>
      </w:r>
      <w:r w:rsidR="00762F3B">
        <w:t>Go to Model Location button</w:t>
      </w:r>
      <w:r>
        <w:t xml:space="preserve"> is only available in the Location application.  Selecting this </w:t>
      </w:r>
      <w:r w:rsidR="00762F3B">
        <w:t>button</w:t>
      </w:r>
      <w:r>
        <w:t xml:space="preserve"> sets the current Maximo location to the location </w:t>
      </w:r>
      <w:r w:rsidR="00762F3B">
        <w:t xml:space="preserve">that is </w:t>
      </w:r>
      <w:r>
        <w:t xml:space="preserve">associated with the model file </w:t>
      </w:r>
      <w:r w:rsidR="00762F3B">
        <w:t xml:space="preserve">that is </w:t>
      </w:r>
      <w:r>
        <w:t>displayed in the viewer, typically a facility.  Clicking on an unoccupied area of the viewer background accomplishes the same thing.</w:t>
      </w:r>
    </w:p>
    <w:p w14:paraId="7913713F" w14:textId="0F0BFD6C" w:rsidR="00FE4238" w:rsidRDefault="00FE4238" w:rsidP="00FE4238">
      <w:pPr>
        <w:pStyle w:val="BodyText"/>
      </w:pPr>
      <w:r>
        <w:rPr>
          <w:b/>
        </w:rPr>
        <w:t>Zoom to Selection:</w:t>
      </w:r>
      <w:r>
        <w:t xml:space="preserve">  </w:t>
      </w:r>
      <w:r>
        <w:rPr>
          <w:noProof/>
        </w:rPr>
        <w:drawing>
          <wp:inline distT="0" distB="0" distL="0" distR="0" wp14:anchorId="36244D0E" wp14:editId="29ACE08A">
            <wp:extent cx="209550" cy="2095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zoomToSelected.png"/>
                    <pic:cNvPicPr/>
                  </pic:nvPicPr>
                  <pic:blipFill>
                    <a:blip r:embed="rId6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 Zoom to Selection</w:t>
      </w:r>
      <w:r>
        <w:t xml:space="preserve"> </w:t>
      </w:r>
      <w:r w:rsidR="00762F3B">
        <w:t>button</w:t>
      </w:r>
      <w:r>
        <w:t xml:space="preserve"> centers the model on the current selection and zooms the view into the current selections.  If multiple items are selected, the view includes all selected items.</w:t>
      </w:r>
    </w:p>
    <w:p w14:paraId="79EC6AAE" w14:textId="6F76C827" w:rsidR="00FE4238" w:rsidRDefault="00FE4238" w:rsidP="00FE4238">
      <w:pPr>
        <w:pStyle w:val="BodyText"/>
      </w:pPr>
      <w:r>
        <w:rPr>
          <w:b/>
        </w:rPr>
        <w:t>Zoom to Model:</w:t>
      </w:r>
      <w:r>
        <w:t xml:space="preserve"> </w:t>
      </w:r>
      <w:r>
        <w:rPr>
          <w:noProof/>
        </w:rPr>
        <w:drawing>
          <wp:inline distT="0" distB="0" distL="0" distR="0" wp14:anchorId="682EC86D" wp14:editId="65CBE393">
            <wp:extent cx="209550" cy="20955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xpandToFit.png"/>
                    <pic:cNvPicPr/>
                  </pic:nvPicPr>
                  <pic:blipFill>
                    <a:blip r:embed="rId70">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rsidR="00762F3B" w:rsidRPr="00762F3B">
        <w:t xml:space="preserve"> </w:t>
      </w:r>
      <w:r w:rsidR="00762F3B">
        <w:t xml:space="preserve">Zoom to Model button </w:t>
      </w:r>
      <w:r>
        <w:t xml:space="preserve">zooms </w:t>
      </w:r>
      <w:r w:rsidR="00762F3B">
        <w:t xml:space="preserve">to </w:t>
      </w:r>
      <w:r>
        <w:t>the view so that the entire model is displayed</w:t>
      </w:r>
      <w:r w:rsidR="0079634E">
        <w:t>.</w:t>
      </w:r>
    </w:p>
    <w:p w14:paraId="7DC58B85" w14:textId="71F06FD4" w:rsidR="00FE4238" w:rsidRDefault="00FE4238" w:rsidP="00FE4238">
      <w:pPr>
        <w:pStyle w:val="BodyText"/>
      </w:pPr>
      <w:r>
        <w:rPr>
          <w:b/>
        </w:rPr>
        <w:t>Selection Mode:</w:t>
      </w:r>
      <w:r>
        <w:t xml:space="preserve"> The </w:t>
      </w:r>
      <w:r w:rsidR="00AD43E1">
        <w:t>S</w:t>
      </w:r>
      <w:r>
        <w:t xml:space="preserve">election </w:t>
      </w:r>
      <w:r w:rsidR="00AD43E1">
        <w:t>M</w:t>
      </w:r>
      <w:r>
        <w:t xml:space="preserve">ode </w:t>
      </w:r>
      <w:r w:rsidR="00AD43E1">
        <w:t>button</w:t>
      </w:r>
      <w:r>
        <w:t xml:space="preserve"> indicates </w:t>
      </w:r>
      <w:r w:rsidR="00AD43E1">
        <w:t>whether</w:t>
      </w:r>
      <w:r>
        <w:t xml:space="preserve"> the </w:t>
      </w:r>
      <w:r w:rsidR="007B518A">
        <w:t>V</w:t>
      </w:r>
      <w:r>
        <w:t xml:space="preserve">iewer is in single </w:t>
      </w:r>
      <w:r>
        <w:rPr>
          <w:noProof/>
        </w:rPr>
        <w:drawing>
          <wp:inline distT="0" distB="0" distL="0" distR="0" wp14:anchorId="59E66068" wp14:editId="760D6619">
            <wp:extent cx="209550" cy="20955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selectSingle.png"/>
                    <pic:cNvPicPr/>
                  </pic:nvPicPr>
                  <pic:blipFill>
                    <a:blip r:embed="rId71">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or multi </w:t>
      </w:r>
      <w:r>
        <w:rPr>
          <w:noProof/>
        </w:rPr>
        <w:drawing>
          <wp:inline distT="0" distB="0" distL="0" distR="0" wp14:anchorId="7B12B1A2" wp14:editId="17358B11">
            <wp:extent cx="209550" cy="20955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selectMultiple.png"/>
                    <pic:cNvPicPr/>
                  </pic:nvPicPr>
                  <pic:blipFill>
                    <a:blip r:embed="rId72">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selection mode.  In single selection mode</w:t>
      </w:r>
      <w:r w:rsidR="00AD43E1">
        <w:t>,</w:t>
      </w:r>
      <w:r>
        <w:t xml:space="preserve"> only a single item may be selected.  This is the default mode.  When the </w:t>
      </w:r>
      <w:r w:rsidR="007B518A">
        <w:t>V</w:t>
      </w:r>
      <w:r>
        <w:t xml:space="preserve">iewer is used with the </w:t>
      </w:r>
      <w:r w:rsidR="00AD43E1">
        <w:t>L</w:t>
      </w:r>
      <w:r>
        <w:t xml:space="preserve">ocation or </w:t>
      </w:r>
      <w:r w:rsidR="00AD43E1">
        <w:t>W</w:t>
      </w:r>
      <w:r>
        <w:t xml:space="preserve">ork </w:t>
      </w:r>
      <w:r w:rsidR="00AD43E1">
        <w:t>O</w:t>
      </w:r>
      <w:r>
        <w:t xml:space="preserve">rder </w:t>
      </w:r>
      <w:r w:rsidR="00AD43E1">
        <w:t>T</w:t>
      </w:r>
      <w:r>
        <w:t xml:space="preserve">racking application the </w:t>
      </w:r>
      <w:r w:rsidR="00AD43E1">
        <w:t>button</w:t>
      </w:r>
      <w:r>
        <w:t xml:space="preserve"> </w:t>
      </w:r>
      <w:r w:rsidR="00AD43E1">
        <w:t>can</w:t>
      </w:r>
      <w:r>
        <w:t xml:space="preserve"> be clicked to toggle between single and mutli-select mode.  Multi select mode is used for creating selection sets to use to define Maximo systems. The restriction only applies to user selection. The display work and display systems dialogs can still select multiple items.  There is also a multi-select mode for the asset selection dialog in which multi-select is active.</w:t>
      </w:r>
    </w:p>
    <w:p w14:paraId="1E866654" w14:textId="77777777" w:rsidR="00CE5603" w:rsidRDefault="00CE5603" w:rsidP="00CE5603">
      <w:pPr>
        <w:pStyle w:val="Heading3"/>
      </w:pPr>
      <w:bookmarkStart w:id="154" w:name="_Toc483994022"/>
      <w:r>
        <w:t>Model Tree</w:t>
      </w:r>
      <w:bookmarkEnd w:id="154"/>
    </w:p>
    <w:p w14:paraId="2510657B" w14:textId="77777777" w:rsidR="00CE5603" w:rsidRPr="00CE5603" w:rsidRDefault="00CE5603" w:rsidP="00CE5603">
      <w:pPr>
        <w:pStyle w:val="BodyText"/>
      </w:pPr>
      <w:r>
        <w:rPr>
          <w:noProof/>
        </w:rPr>
        <w:drawing>
          <wp:inline distT="0" distB="0" distL="0" distR="0" wp14:anchorId="7C24BE59" wp14:editId="28A75EDC">
            <wp:extent cx="3057525" cy="6810375"/>
            <wp:effectExtent l="0" t="0" r="952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57525" cy="6810375"/>
                    </a:xfrm>
                    <a:prstGeom prst="rect">
                      <a:avLst/>
                    </a:prstGeom>
                  </pic:spPr>
                </pic:pic>
              </a:graphicData>
            </a:graphic>
          </wp:inline>
        </w:drawing>
      </w:r>
    </w:p>
    <w:p w14:paraId="0111E5AC" w14:textId="7A2DBA1C" w:rsidR="00FE4238" w:rsidRPr="00FE4238" w:rsidRDefault="00071B66" w:rsidP="00FE4238">
      <w:pPr>
        <w:pStyle w:val="BodyText"/>
      </w:pPr>
      <w:r>
        <w:t>The model tree reflects the internal structure of the model.  Different types of models have different structure</w:t>
      </w:r>
      <w:r w:rsidR="00AD43E1">
        <w:t>s</w:t>
      </w:r>
      <w:r>
        <w:t xml:space="preserve">. The model tree can be used to navigate through the model by using its structure.  </w:t>
      </w:r>
    </w:p>
    <w:p w14:paraId="26A49DA0" w14:textId="77777777" w:rsidR="00723213" w:rsidRDefault="00723213" w:rsidP="009E6AA3">
      <w:pPr>
        <w:pStyle w:val="Heading2"/>
      </w:pPr>
      <w:bookmarkStart w:id="155" w:name="_Toc483994023"/>
      <w:bookmarkEnd w:id="149"/>
      <w:bookmarkEnd w:id="150"/>
      <w:bookmarkEnd w:id="151"/>
      <w:bookmarkEnd w:id="152"/>
      <w:r>
        <w:t>Sections</w:t>
      </w:r>
      <w:bookmarkEnd w:id="155"/>
    </w:p>
    <w:p w14:paraId="143FC810" w14:textId="77777777" w:rsidR="00C6472B" w:rsidRDefault="00C6472B" w:rsidP="00C6472B">
      <w:pPr>
        <w:pStyle w:val="BodyText"/>
      </w:pPr>
      <w:r>
        <w:t>A model can be cut by a section plane in the X,Y,or Z axis, or cut by a box in all three axis at once.</w:t>
      </w:r>
    </w:p>
    <w:p w14:paraId="6DEAD0FC" w14:textId="77777777" w:rsidR="00C6472B" w:rsidRPr="00C6472B" w:rsidRDefault="00C6472B" w:rsidP="00C6472B">
      <w:pPr>
        <w:pStyle w:val="BodyText"/>
      </w:pPr>
      <w:r>
        <w:t>Display the desired section tool and drag the arrow to move the cut plane through the model.</w:t>
      </w:r>
    </w:p>
    <w:p w14:paraId="64603A76" w14:textId="77777777" w:rsidR="00723213" w:rsidRDefault="00723213" w:rsidP="00723213">
      <w:pPr>
        <w:pStyle w:val="BodyText"/>
      </w:pPr>
      <w:r w:rsidRPr="00723213">
        <w:rPr>
          <w:noProof/>
        </w:rPr>
        <w:drawing>
          <wp:inline distT="0" distB="0" distL="0" distR="0" wp14:anchorId="37EEE195" wp14:editId="6250EBCA">
            <wp:extent cx="5577840" cy="379844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798447"/>
                    </a:xfrm>
                    <a:prstGeom prst="rect">
                      <a:avLst/>
                    </a:prstGeom>
                    <a:noFill/>
                    <a:ln>
                      <a:noFill/>
                    </a:ln>
                  </pic:spPr>
                </pic:pic>
              </a:graphicData>
            </a:graphic>
          </wp:inline>
        </w:drawing>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C6472B" w14:paraId="31452784" w14:textId="77777777" w:rsidTr="008635B6">
        <w:trPr>
          <w:trHeight w:val="350"/>
        </w:trPr>
        <w:tc>
          <w:tcPr>
            <w:tcW w:w="1053" w:type="dxa"/>
            <w:tcMar>
              <w:left w:w="0" w:type="dxa"/>
              <w:right w:w="0" w:type="dxa"/>
            </w:tcMar>
          </w:tcPr>
          <w:p w14:paraId="5AAF9A1B" w14:textId="77777777" w:rsidR="00C6472B" w:rsidRPr="00FF5ADB" w:rsidRDefault="00C6472B" w:rsidP="008635B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DB7E476" w14:textId="77777777" w:rsidR="00C6472B" w:rsidRDefault="00C6472B" w:rsidP="008635B6">
            <w:pPr>
              <w:pStyle w:val="Heading4"/>
              <w:spacing w:before="60" w:after="0"/>
              <w:ind w:left="0"/>
              <w:rPr>
                <w:b w:val="0"/>
                <w:i/>
                <w:sz w:val="20"/>
                <w:szCs w:val="20"/>
              </w:rPr>
            </w:pPr>
            <w:r>
              <w:rPr>
                <w:b w:val="0"/>
                <w:i/>
                <w:sz w:val="20"/>
                <w:szCs w:val="20"/>
              </w:rPr>
              <w:t>Use the Z section plane and the top down Orth view to create 2D floor or ceiling plans which can then be store as saved views for later use.  A view down the Z axis can be created by clicking on the Top of the view cube</w:t>
            </w:r>
          </w:p>
          <w:p w14:paraId="32C456DD" w14:textId="77777777" w:rsidR="00C6472B" w:rsidRPr="00FF5ADB" w:rsidRDefault="00C6472B" w:rsidP="008635B6">
            <w:pPr>
              <w:pStyle w:val="Heading4"/>
              <w:spacing w:before="60" w:after="0"/>
              <w:ind w:left="0"/>
              <w:rPr>
                <w:b w:val="0"/>
                <w:i/>
                <w:sz w:val="20"/>
                <w:szCs w:val="20"/>
              </w:rPr>
            </w:pPr>
            <w:r>
              <w:rPr>
                <w:b w:val="0"/>
                <w:i/>
                <w:sz w:val="20"/>
                <w:szCs w:val="20"/>
              </w:rPr>
              <w:t xml:space="preserve"> </w:t>
            </w:r>
            <w:r>
              <w:rPr>
                <w:noProof/>
              </w:rPr>
              <w:drawing>
                <wp:inline distT="0" distB="0" distL="0" distR="0" wp14:anchorId="55729C58" wp14:editId="28E4AE64">
                  <wp:extent cx="285750" cy="2795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222" cy="299613"/>
                          </a:xfrm>
                          <a:prstGeom prst="rect">
                            <a:avLst/>
                          </a:prstGeom>
                        </pic:spPr>
                      </pic:pic>
                    </a:graphicData>
                  </a:graphic>
                </wp:inline>
              </w:drawing>
            </w:r>
          </w:p>
        </w:tc>
      </w:tr>
    </w:tbl>
    <w:p w14:paraId="4509B484" w14:textId="77777777" w:rsidR="00796AFA" w:rsidRDefault="00796AFA" w:rsidP="009E6AA3">
      <w:pPr>
        <w:pStyle w:val="Heading2"/>
      </w:pPr>
      <w:bookmarkStart w:id="156" w:name="_Toc483994024"/>
      <w:r>
        <w:t>Geo Positioning</w:t>
      </w:r>
      <w:bookmarkEnd w:id="156"/>
    </w:p>
    <w:p w14:paraId="205F0352" w14:textId="530C4538" w:rsidR="00796AFA" w:rsidRDefault="00796AFA" w:rsidP="00796AFA">
      <w:pPr>
        <w:pStyle w:val="BodyText"/>
      </w:pPr>
      <w:r>
        <w:t xml:space="preserve">Building models </w:t>
      </w:r>
      <w:r w:rsidR="00AD43E1">
        <w:t>can</w:t>
      </w:r>
      <w:r>
        <w:t xml:space="preserve"> be geo positioned. To enable this, a map provider must be configured for the site using the Map Manger application.</w:t>
      </w:r>
    </w:p>
    <w:p w14:paraId="780F32AF" w14:textId="18C85D92" w:rsidR="00796AFA" w:rsidRDefault="00796AFA" w:rsidP="00796AFA">
      <w:pPr>
        <w:pStyle w:val="BodyText"/>
      </w:pPr>
      <w:r>
        <w:t xml:space="preserve">To </w:t>
      </w:r>
      <w:r w:rsidR="00AD43E1">
        <w:t>g</w:t>
      </w:r>
      <w:r>
        <w:t>eo position a building model:</w:t>
      </w:r>
    </w:p>
    <w:p w14:paraId="7A1851DE" w14:textId="395BE6B4" w:rsidR="00796AFA" w:rsidRDefault="00796AFA" w:rsidP="00290201">
      <w:pPr>
        <w:pStyle w:val="BodyText"/>
        <w:numPr>
          <w:ilvl w:val="0"/>
          <w:numId w:val="38"/>
        </w:numPr>
      </w:pPr>
      <w:r>
        <w:t>Select the Map tab</w:t>
      </w:r>
      <w:r w:rsidR="00250F1F">
        <w:t>.</w:t>
      </w:r>
    </w:p>
    <w:p w14:paraId="120999E0" w14:textId="15AE5159" w:rsidR="00796AFA" w:rsidRDefault="00796AFA" w:rsidP="00290201">
      <w:pPr>
        <w:pStyle w:val="BodyText"/>
        <w:numPr>
          <w:ilvl w:val="0"/>
          <w:numId w:val="38"/>
        </w:numPr>
      </w:pPr>
      <w:r>
        <w:t>Enter an address</w:t>
      </w:r>
      <w:r w:rsidR="00250F1F">
        <w:t>.</w:t>
      </w:r>
    </w:p>
    <w:p w14:paraId="4363A5E5" w14:textId="65C2CF90" w:rsidR="00AC75C6" w:rsidRDefault="00796AFA" w:rsidP="00290201">
      <w:pPr>
        <w:pStyle w:val="BodyText"/>
        <w:numPr>
          <w:ilvl w:val="0"/>
          <w:numId w:val="38"/>
        </w:numPr>
      </w:pPr>
      <w:r>
        <w:t>Press the Find button</w:t>
      </w:r>
      <w:r w:rsidR="00AD43E1">
        <w:t xml:space="preserve">. </w:t>
      </w:r>
      <w:r w:rsidR="00AC75C6">
        <w:t>If the location selected for the model has a service address, the address information is copied onto the model</w:t>
      </w:r>
      <w:r w:rsidR="007D1460">
        <w:t>.</w:t>
      </w:r>
    </w:p>
    <w:p w14:paraId="7DA1B108" w14:textId="7869CC11" w:rsidR="000B1D86" w:rsidRPr="00796AFA" w:rsidRDefault="000B1D86" w:rsidP="000B1D86">
      <w:pPr>
        <w:pStyle w:val="Base"/>
        <w:tabs>
          <w:tab w:val="left" w:pos="720"/>
        </w:tabs>
      </w:pPr>
      <w:r>
        <w:t xml:space="preserve">If the location associated with the Manage BIM Viewer record has a service </w:t>
      </w:r>
      <w:r w:rsidR="00984D77">
        <w:t>address,</w:t>
      </w:r>
      <w:r>
        <w:t xml:space="preserve"> th</w:t>
      </w:r>
      <w:r w:rsidR="00250F1F">
        <w:t>e</w:t>
      </w:r>
      <w:r>
        <w:t>n the address is pre-populated from the location.</w:t>
      </w:r>
    </w:p>
    <w:p w14:paraId="60E02DDD" w14:textId="77777777" w:rsidR="001A2649" w:rsidRDefault="001A2649" w:rsidP="009E6AA3">
      <w:pPr>
        <w:pStyle w:val="Heading2"/>
      </w:pPr>
      <w:bookmarkStart w:id="157" w:name="_Toc483994025"/>
      <w:r>
        <w:t>Work Order Tracking</w:t>
      </w:r>
      <w:bookmarkEnd w:id="157"/>
    </w:p>
    <w:p w14:paraId="134C51CD" w14:textId="1FA32C23" w:rsidR="001A2649" w:rsidRDefault="001A2649" w:rsidP="00251563">
      <w:pPr>
        <w:pStyle w:val="BodyText"/>
      </w:pPr>
      <w:r>
        <w:t xml:space="preserve">A </w:t>
      </w:r>
      <w:r w:rsidR="00E54C19">
        <w:t>3D View tab</w:t>
      </w:r>
      <w:r>
        <w:t xml:space="preserve"> is added to the Work Order Tracking application to provide visualization of both the </w:t>
      </w:r>
      <w:r w:rsidR="007D1460">
        <w:t>“</w:t>
      </w:r>
      <w:r>
        <w:t>path to top</w:t>
      </w:r>
      <w:r w:rsidR="007D1460">
        <w:t>” or location hierarchy</w:t>
      </w:r>
      <w:r>
        <w:t xml:space="preserve"> and context in a facility of the assets </w:t>
      </w:r>
      <w:r w:rsidR="009E150C">
        <w:t xml:space="preserve">that are </w:t>
      </w:r>
      <w:r>
        <w:t>associated with a work order.  It also provides use of the viewer to easily add and remove assets or location from a work order.</w:t>
      </w:r>
    </w:p>
    <w:p w14:paraId="71EAE921" w14:textId="77777777" w:rsidR="0086625E" w:rsidRDefault="00573F33" w:rsidP="0086625E">
      <w:pPr>
        <w:pStyle w:val="BodyText"/>
        <w:ind w:left="0"/>
        <w:rPr>
          <w:b/>
        </w:rPr>
      </w:pPr>
      <w:bookmarkStart w:id="158" w:name="_Toc317518829"/>
      <w:r w:rsidRPr="00573F33">
        <w:rPr>
          <w:noProof/>
        </w:rPr>
        <w:drawing>
          <wp:inline distT="0" distB="0" distL="0" distR="0" wp14:anchorId="680304AC" wp14:editId="56D72C39">
            <wp:extent cx="5577840" cy="309552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3095527"/>
                    </a:xfrm>
                    <a:prstGeom prst="rect">
                      <a:avLst/>
                    </a:prstGeom>
                    <a:noFill/>
                    <a:ln>
                      <a:noFill/>
                    </a:ln>
                  </pic:spPr>
                </pic:pic>
              </a:graphicData>
            </a:graphic>
          </wp:inline>
        </w:drawing>
      </w:r>
    </w:p>
    <w:p w14:paraId="5BFE9803" w14:textId="7BA53F3E" w:rsidR="001A2649" w:rsidRDefault="001A2649" w:rsidP="003D6239">
      <w:pPr>
        <w:pStyle w:val="BodyText"/>
      </w:pPr>
      <w:r>
        <w:rPr>
          <w:b/>
        </w:rPr>
        <w:t xml:space="preserve">Select viewer location: </w:t>
      </w:r>
      <w:r w:rsidRPr="00D76ED0">
        <w:t>This is the standard Maximo location lookup menu</w:t>
      </w:r>
      <w:r w:rsidR="00250F1F">
        <w:t>.</w:t>
      </w:r>
      <w:r>
        <w:t xml:space="preserve"> </w:t>
      </w:r>
      <w:r w:rsidR="00250F1F">
        <w:t>I</w:t>
      </w:r>
      <w:r>
        <w:t>t selects the current location for the viewer independent from any other part of the work order.  If a model is available for the location, it is displayed in the viewer</w:t>
      </w:r>
      <w:r w:rsidR="009E150C">
        <w:t>.</w:t>
      </w:r>
    </w:p>
    <w:p w14:paraId="511AA333" w14:textId="77777777" w:rsidR="001A2649" w:rsidRDefault="001A2649" w:rsidP="003D6239">
      <w:pPr>
        <w:pStyle w:val="BodyText"/>
      </w:pPr>
      <w:r>
        <w:rPr>
          <w:b/>
        </w:rPr>
        <w:t>Primary asset or location:</w:t>
      </w:r>
      <w:r>
        <w:t xml:space="preserve"> Displays the path to top for the primary asset or location for the work order and provides for displaying it in the viewer.</w:t>
      </w:r>
    </w:p>
    <w:p w14:paraId="05F3BBE4" w14:textId="77777777" w:rsidR="001A2649" w:rsidRDefault="001A2649" w:rsidP="003D6239">
      <w:pPr>
        <w:pStyle w:val="BodyText"/>
      </w:pPr>
      <w:r>
        <w:rPr>
          <w:b/>
        </w:rPr>
        <w:t xml:space="preserve">Multiple asset of location: </w:t>
      </w:r>
      <w:r w:rsidRPr="00472F5B">
        <w:t xml:space="preserve">Displays a forest of trees showing the path to </w:t>
      </w:r>
      <w:r>
        <w:t>top for every asset of location in the Multiple Asset, Location, and CI table, and provides for displaying them in the viewer.</w:t>
      </w:r>
    </w:p>
    <w:p w14:paraId="727BBD91" w14:textId="67ECDFCC" w:rsidR="00573F33" w:rsidRPr="00251563" w:rsidRDefault="00573F33" w:rsidP="00573F33">
      <w:pPr>
        <w:pStyle w:val="BodyText"/>
      </w:pPr>
      <w:r>
        <w:rPr>
          <w:b/>
        </w:rPr>
        <w:t>Display in Viewer</w:t>
      </w:r>
      <w:r w:rsidRPr="00472F5B">
        <w:t>:</w:t>
      </w:r>
      <w:r>
        <w:t xml:space="preserve"> Selecting the </w:t>
      </w:r>
      <w:r w:rsidRPr="00D407B5">
        <w:rPr>
          <w:color w:val="0070C0"/>
          <w:sz w:val="28"/>
          <w:szCs w:val="28"/>
        </w:rPr>
        <w:t>■</w:t>
      </w:r>
      <w:r>
        <w:t xml:space="preserve"> button for any listing in the tree displays that item in the viewer, loading the correct model file if necessary.</w:t>
      </w:r>
    </w:p>
    <w:p w14:paraId="1024562B" w14:textId="77777777" w:rsidR="00573F33" w:rsidRDefault="00573F33" w:rsidP="00573F33">
      <w:pPr>
        <w:pStyle w:val="Heading4"/>
      </w:pPr>
      <w:r>
        <w:t>Top Toolbar</w:t>
      </w:r>
    </w:p>
    <w:p w14:paraId="5D0A7813" w14:textId="0D781D18" w:rsidR="00573F33" w:rsidRPr="00573F33" w:rsidRDefault="00573F33" w:rsidP="00573F33">
      <w:pPr>
        <w:pStyle w:val="BodyText"/>
      </w:pPr>
      <w:r>
        <w:t xml:space="preserve">The tool bar on the </w:t>
      </w:r>
      <w:r w:rsidR="009E150C">
        <w:t>W</w:t>
      </w:r>
      <w:r>
        <w:t xml:space="preserve">ork </w:t>
      </w:r>
      <w:r w:rsidR="009E150C">
        <w:t>O</w:t>
      </w:r>
      <w:r>
        <w:t xml:space="preserve">rder </w:t>
      </w:r>
      <w:r w:rsidR="009E150C">
        <w:t>T</w:t>
      </w:r>
      <w:r>
        <w:t>racking application adds four functions to the standard viewer toolbar</w:t>
      </w:r>
      <w:r w:rsidR="00250F1F">
        <w:t>:</w:t>
      </w:r>
    </w:p>
    <w:p w14:paraId="75AD638A" w14:textId="77777777" w:rsidR="00573F33" w:rsidRPr="000D10C6" w:rsidRDefault="00FC2F54" w:rsidP="00573F33">
      <w:pPr>
        <w:pStyle w:val="BodyText"/>
      </w:pPr>
      <w:r w:rsidRPr="00FC2F54">
        <w:rPr>
          <w:noProof/>
        </w:rPr>
        <w:drawing>
          <wp:inline distT="0" distB="0" distL="0" distR="0" wp14:anchorId="17C87C92" wp14:editId="015FBC2B">
            <wp:extent cx="5577840" cy="156762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1567628"/>
                    </a:xfrm>
                    <a:prstGeom prst="rect">
                      <a:avLst/>
                    </a:prstGeom>
                    <a:noFill/>
                    <a:ln>
                      <a:noFill/>
                    </a:ln>
                  </pic:spPr>
                </pic:pic>
              </a:graphicData>
            </a:graphic>
          </wp:inline>
        </w:drawing>
      </w:r>
    </w:p>
    <w:p w14:paraId="17D0A1E4" w14:textId="77777777" w:rsidR="001A2649" w:rsidRDefault="001A2649" w:rsidP="003D6239">
      <w:pPr>
        <w:pStyle w:val="BodyText"/>
      </w:pPr>
      <w:r w:rsidRPr="003D6239">
        <w:rPr>
          <w:b/>
        </w:rPr>
        <w:t>Add Selection Set to Work Order</w:t>
      </w:r>
      <w:r>
        <w:t>:</w:t>
      </w:r>
      <w:r w:rsidR="00892C76">
        <w:rPr>
          <w:noProof/>
        </w:rPr>
        <w:drawing>
          <wp:inline distT="0" distB="0" distL="0" distR="0" wp14:anchorId="50C269E7" wp14:editId="4D65AA2B">
            <wp:extent cx="279365" cy="279365"/>
            <wp:effectExtent l="0" t="0" r="6985" b="698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dd.png"/>
                    <pic:cNvPicPr/>
                  </pic:nvPicPr>
                  <pic:blipFill>
                    <a:blip r:embed="rId78">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This button adds all the assets that are currently selected in the viewer to the work order Multiple Asset, Location, and CI table.</w:t>
      </w:r>
    </w:p>
    <w:p w14:paraId="39DF6BF0" w14:textId="77777777" w:rsidR="001A2649" w:rsidRDefault="001A2649" w:rsidP="003D6239">
      <w:pPr>
        <w:pStyle w:val="BodyText"/>
      </w:pPr>
      <w:r w:rsidRPr="003D6239">
        <w:rPr>
          <w:b/>
        </w:rPr>
        <w:t>Remove Selection Set from Work Order</w:t>
      </w:r>
      <w:r>
        <w:t>:</w:t>
      </w:r>
      <w:r w:rsidR="00892C76">
        <w:rPr>
          <w:noProof/>
        </w:rPr>
        <w:drawing>
          <wp:inline distT="0" distB="0" distL="0" distR="0" wp14:anchorId="503E2476" wp14:editId="7B09B1D5">
            <wp:extent cx="279365" cy="279365"/>
            <wp:effectExtent l="0" t="0" r="698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remove.png"/>
                    <pic:cNvPicPr/>
                  </pic:nvPicPr>
                  <pic:blipFill>
                    <a:blip r:embed="rId79">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This button removes any asset that are currently selected in the viewer and that are currently in the Multiple Asset, Location and CI table from the table.  Selected items that are not in the table are ignored.</w:t>
      </w:r>
    </w:p>
    <w:p w14:paraId="4B3CB44C" w14:textId="29F52936" w:rsidR="00FC2F54" w:rsidRDefault="00FC2F54" w:rsidP="003D6239">
      <w:pPr>
        <w:pStyle w:val="BodyText"/>
        <w:rPr>
          <w:b/>
        </w:rPr>
      </w:pPr>
      <w:r>
        <w:rPr>
          <w:b/>
        </w:rPr>
        <w:t>Show Markup</w:t>
      </w:r>
      <w:r w:rsidR="00573F33">
        <w:rPr>
          <w:b/>
        </w:rPr>
        <w:t xml:space="preserve"> </w:t>
      </w:r>
      <w:r>
        <w:rPr>
          <w:b/>
          <w:noProof/>
        </w:rPr>
        <w:drawing>
          <wp:inline distT="0" distB="0" distL="0" distR="0" wp14:anchorId="3DF838F5" wp14:editId="76ADDD27">
            <wp:extent cx="30480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0_redline_show.png"/>
                    <pic:cNvPicPr/>
                  </pic:nvPicPr>
                  <pic:blipFill>
                    <a:blip r:embed="rId80"/>
                    <a:stretch>
                      <a:fillRect/>
                    </a:stretch>
                  </pic:blipFill>
                  <pic:spPr>
                    <a:xfrm>
                      <a:off x="0" y="0"/>
                      <a:ext cx="304800" cy="304800"/>
                    </a:xfrm>
                    <a:prstGeom prst="rect">
                      <a:avLst/>
                    </a:prstGeom>
                  </pic:spPr>
                </pic:pic>
              </a:graphicData>
            </a:graphic>
          </wp:inline>
        </w:drawing>
      </w:r>
      <w:r w:rsidR="00573F33">
        <w:rPr>
          <w:b/>
        </w:rPr>
        <w:t xml:space="preserve"> </w:t>
      </w:r>
      <w:r>
        <w:t xml:space="preserve">This button displays a list of all the Work Views </w:t>
      </w:r>
      <w:r w:rsidR="00250F1F">
        <w:t xml:space="preserve">that are </w:t>
      </w:r>
      <w:r>
        <w:t xml:space="preserve">associated with this model and </w:t>
      </w:r>
      <w:r w:rsidR="00250F1F">
        <w:t>w</w:t>
      </w:r>
      <w:r>
        <w:t xml:space="preserve">ork </w:t>
      </w:r>
      <w:r w:rsidR="00250F1F">
        <w:t>o</w:t>
      </w:r>
      <w:r>
        <w:t xml:space="preserve">rder.  A view may be applied to the viewer </w:t>
      </w:r>
      <w:r w:rsidR="009E150C">
        <w:t>b</w:t>
      </w:r>
      <w:r>
        <w:t>y double</w:t>
      </w:r>
      <w:r w:rsidR="009E150C">
        <w:t>-</w:t>
      </w:r>
      <w:r>
        <w:t xml:space="preserve">clicking the view description of be selecting the view description then pressing the </w:t>
      </w:r>
      <w:r w:rsidR="009E150C">
        <w:t>A</w:t>
      </w:r>
      <w:r>
        <w:t>pply button.</w:t>
      </w:r>
    </w:p>
    <w:p w14:paraId="1A85199E" w14:textId="10F529B6" w:rsidR="0037657D" w:rsidRDefault="00FC2F54" w:rsidP="003D6239">
      <w:pPr>
        <w:pStyle w:val="BodyText"/>
      </w:pPr>
      <w:r>
        <w:rPr>
          <w:b/>
        </w:rPr>
        <w:t>Create Markup</w:t>
      </w:r>
      <w:r w:rsidR="00573F33">
        <w:t xml:space="preserve"> </w:t>
      </w:r>
      <w:r>
        <w:rPr>
          <w:noProof/>
        </w:rPr>
        <w:drawing>
          <wp:inline distT="0" distB="0" distL="0" distR="0" wp14:anchorId="070A0C52" wp14:editId="27874FAD">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0_redline.png"/>
                    <pic:cNvPicPr/>
                  </pic:nvPicPr>
                  <pic:blipFill>
                    <a:blip r:embed="rId81"/>
                    <a:stretch>
                      <a:fillRect/>
                    </a:stretch>
                  </pic:blipFill>
                  <pic:spPr>
                    <a:xfrm>
                      <a:off x="0" y="0"/>
                      <a:ext cx="304800" cy="304800"/>
                    </a:xfrm>
                    <a:prstGeom prst="rect">
                      <a:avLst/>
                    </a:prstGeom>
                  </pic:spPr>
                </pic:pic>
              </a:graphicData>
            </a:graphic>
          </wp:inline>
        </w:drawing>
      </w:r>
      <w:r w:rsidR="00573F33">
        <w:t xml:space="preserve"> </w:t>
      </w:r>
      <w:r w:rsidR="0037657D">
        <w:t xml:space="preserve">This button </w:t>
      </w:r>
      <w:r w:rsidR="00250F1F">
        <w:t>switches</w:t>
      </w:r>
      <w:r w:rsidR="0037657D">
        <w:t xml:space="preserve"> the viewer </w:t>
      </w:r>
      <w:r w:rsidR="00250F1F">
        <w:t>to</w:t>
      </w:r>
      <w:r w:rsidR="0037657D">
        <w:t xml:space="preserve"> Markup Mode and displays the Markup Toolbar.</w:t>
      </w:r>
    </w:p>
    <w:p w14:paraId="3C568123" w14:textId="77777777" w:rsidR="00A65C63" w:rsidRDefault="00A65C63" w:rsidP="00A65C63">
      <w:pPr>
        <w:pStyle w:val="Heading3"/>
      </w:pPr>
      <w:bookmarkStart w:id="159" w:name="_Toc483994026"/>
      <w:r>
        <w:t>Markup</w:t>
      </w:r>
      <w:bookmarkEnd w:id="159"/>
    </w:p>
    <w:p w14:paraId="5DA4FF71" w14:textId="081775C7" w:rsidR="008B0406" w:rsidRDefault="004D32C4" w:rsidP="008B0406">
      <w:pPr>
        <w:pStyle w:val="BodyText"/>
      </w:pPr>
      <w:r>
        <w:t xml:space="preserve">Markup mode provides a set of drawing tools that can be used to draw on top of the view that is displayed at the time </w:t>
      </w:r>
      <w:r w:rsidR="0021571B">
        <w:t xml:space="preserve">the </w:t>
      </w:r>
      <w:r>
        <w:t>markup mode is entered.  Once in markup mode</w:t>
      </w:r>
      <w:r w:rsidR="00954E88">
        <w:t>,</w:t>
      </w:r>
      <w:r>
        <w:t xml:space="preserve"> the view </w:t>
      </w:r>
      <w:r w:rsidR="00954E88">
        <w:t>can</w:t>
      </w:r>
      <w:r>
        <w:t>not be changed</w:t>
      </w:r>
      <w:r w:rsidR="0037657D">
        <w:t xml:space="preserve"> except to zoom and pan</w:t>
      </w:r>
      <w:r>
        <w:t xml:space="preserve">.  Once complete, the markup </w:t>
      </w:r>
      <w:r w:rsidR="00954E88">
        <w:t>can</w:t>
      </w:r>
      <w:r>
        <w:t xml:space="preserve"> be saved with the work order and displayed later.  A work order </w:t>
      </w:r>
      <w:r w:rsidR="00954E88">
        <w:t>can</w:t>
      </w:r>
      <w:r>
        <w:t xml:space="preserve"> have a</w:t>
      </w:r>
      <w:r w:rsidR="0025224D">
        <w:t>n</w:t>
      </w:r>
      <w:r>
        <w:t>y number of markups associated with it.</w:t>
      </w:r>
    </w:p>
    <w:p w14:paraId="1DE88930" w14:textId="38F677E2" w:rsidR="004D32C4" w:rsidRPr="008B0406" w:rsidRDefault="004D32C4" w:rsidP="008B0406">
      <w:pPr>
        <w:pStyle w:val="BodyText"/>
      </w:pPr>
      <w:r>
        <w:t>When markup mode is entered</w:t>
      </w:r>
      <w:r w:rsidR="00954E88">
        <w:t>,</w:t>
      </w:r>
      <w:r>
        <w:t xml:space="preserve"> the Markup toolbar is displayed</w:t>
      </w:r>
      <w:r w:rsidR="00250F1F">
        <w:t>:</w:t>
      </w:r>
    </w:p>
    <w:p w14:paraId="7CE3C8EE" w14:textId="77777777" w:rsidR="00A65C63" w:rsidRDefault="00A65C63" w:rsidP="00A65C63">
      <w:pPr>
        <w:pStyle w:val="BodyText"/>
      </w:pPr>
    </w:p>
    <w:p w14:paraId="49A05223" w14:textId="77777777" w:rsidR="00A65C63" w:rsidRDefault="00A65C63" w:rsidP="00A65C63">
      <w:pPr>
        <w:pStyle w:val="BodyText"/>
      </w:pPr>
      <w:r w:rsidRPr="00A65C63">
        <w:rPr>
          <w:noProof/>
        </w:rPr>
        <w:drawing>
          <wp:inline distT="0" distB="0" distL="0" distR="0" wp14:anchorId="0D0867EF" wp14:editId="1687E543">
            <wp:extent cx="5577840" cy="1379279"/>
            <wp:effectExtent l="0" t="0" r="381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1379279"/>
                    </a:xfrm>
                    <a:prstGeom prst="rect">
                      <a:avLst/>
                    </a:prstGeom>
                    <a:noFill/>
                    <a:ln>
                      <a:noFill/>
                    </a:ln>
                  </pic:spPr>
                </pic:pic>
              </a:graphicData>
            </a:graphic>
          </wp:inline>
        </w:drawing>
      </w:r>
    </w:p>
    <w:p w14:paraId="267BF656" w14:textId="77777777" w:rsidR="003D1F2C" w:rsidRDefault="003D1F2C" w:rsidP="003D1F2C">
      <w:pPr>
        <w:pStyle w:val="Heading4"/>
      </w:pPr>
      <w:r>
        <w:t>Drawing markup</w:t>
      </w:r>
    </w:p>
    <w:p w14:paraId="7CA6111D" w14:textId="77777777" w:rsidR="003D1F2C" w:rsidRDefault="003D1F2C" w:rsidP="00A65C63">
      <w:pPr>
        <w:pStyle w:val="BodyText"/>
      </w:pPr>
      <w:r>
        <w:t xml:space="preserve">The first section of the Markup tool bar provides a set of drawing tools.  </w:t>
      </w:r>
      <w:r w:rsidR="0025224D">
        <w:t xml:space="preserve">The active drawing tool is highlighted. </w:t>
      </w:r>
      <w:r>
        <w:t>The drawing mechanism differs slightly by tool type:</w:t>
      </w:r>
    </w:p>
    <w:p w14:paraId="09EB7781" w14:textId="1DE3AE16" w:rsidR="003D1F2C" w:rsidRDefault="003D1F2C" w:rsidP="00A65C63">
      <w:pPr>
        <w:pStyle w:val="BodyText"/>
      </w:pPr>
      <w:r w:rsidRPr="003D1F2C">
        <w:rPr>
          <w:b/>
        </w:rPr>
        <w:t>Arrow:</w:t>
      </w:r>
      <w:r>
        <w:t xml:space="preserve"> Click </w:t>
      </w:r>
      <w:r w:rsidR="0025224D">
        <w:t>and</w:t>
      </w:r>
      <w:r>
        <w:t xml:space="preserve"> drag</w:t>
      </w:r>
      <w:r w:rsidR="0070376A">
        <w:t>.</w:t>
      </w:r>
    </w:p>
    <w:p w14:paraId="29544DFB" w14:textId="77777777" w:rsidR="003D1F2C" w:rsidRDefault="003D1F2C" w:rsidP="00A65C63">
      <w:pPr>
        <w:pStyle w:val="BodyText"/>
      </w:pPr>
      <w:r w:rsidRPr="003D1F2C">
        <w:rPr>
          <w:b/>
        </w:rPr>
        <w:t>Cloud:</w:t>
      </w:r>
      <w:r>
        <w:t xml:space="preserve"> Click to place each segment.  Clicking on the start closes the cloud and allows it to be filled.</w:t>
      </w:r>
    </w:p>
    <w:p w14:paraId="22405FEA" w14:textId="19E5BF2C" w:rsidR="003D1F2C" w:rsidRDefault="003D1F2C" w:rsidP="00A65C63">
      <w:pPr>
        <w:pStyle w:val="BodyText"/>
      </w:pPr>
      <w:r>
        <w:rPr>
          <w:b/>
        </w:rPr>
        <w:t>Freehand:</w:t>
      </w:r>
      <w:r>
        <w:t xml:space="preserve"> Hold the mouse down and drag</w:t>
      </w:r>
      <w:r w:rsidR="0070376A">
        <w:t>.</w:t>
      </w:r>
    </w:p>
    <w:p w14:paraId="1AAC63A9" w14:textId="77777777" w:rsidR="003D1F2C" w:rsidRDefault="003D1F2C" w:rsidP="003D1F2C">
      <w:pPr>
        <w:pStyle w:val="BodyText"/>
      </w:pPr>
      <w:r w:rsidRPr="003D1F2C">
        <w:rPr>
          <w:b/>
        </w:rPr>
        <w:t>Line:</w:t>
      </w:r>
      <w:r>
        <w:t xml:space="preserve"> Click to place each segment.  Clicking on the start closes the figure and allows it to be filled.</w:t>
      </w:r>
    </w:p>
    <w:p w14:paraId="62780117" w14:textId="429A5730" w:rsidR="003D1F2C" w:rsidRDefault="003D1F2C" w:rsidP="003D1F2C">
      <w:pPr>
        <w:pStyle w:val="BodyText"/>
      </w:pPr>
      <w:r>
        <w:rPr>
          <w:b/>
        </w:rPr>
        <w:t>Oval:</w:t>
      </w:r>
      <w:r>
        <w:t xml:space="preserve"> Click and drag to form the bounding box</w:t>
      </w:r>
      <w:r w:rsidR="0070376A">
        <w:t>.</w:t>
      </w:r>
    </w:p>
    <w:p w14:paraId="30CEC020" w14:textId="7EF084D8" w:rsidR="003D1F2C" w:rsidRDefault="003D1F2C" w:rsidP="003D1F2C">
      <w:pPr>
        <w:pStyle w:val="BodyText"/>
      </w:pPr>
      <w:r>
        <w:rPr>
          <w:b/>
        </w:rPr>
        <w:t>Rectangle:</w:t>
      </w:r>
      <w:r>
        <w:t xml:space="preserve"> Click and drag </w:t>
      </w:r>
      <w:r w:rsidR="0070376A">
        <w:t xml:space="preserve">to create </w:t>
      </w:r>
      <w:r>
        <w:t>diagonally opposite corners.</w:t>
      </w:r>
    </w:p>
    <w:p w14:paraId="06AD4D44" w14:textId="77777777" w:rsidR="003D1F2C" w:rsidRDefault="003D1F2C" w:rsidP="003D1F2C">
      <w:pPr>
        <w:pStyle w:val="BodyText"/>
      </w:pPr>
      <w:r>
        <w:rPr>
          <w:b/>
        </w:rPr>
        <w:t>Text:</w:t>
      </w:r>
      <w:r>
        <w:t xml:space="preserve">  Click to place the top left corner of the text box, then type the text.</w:t>
      </w:r>
      <w:r w:rsidR="0025224D">
        <w:t xml:space="preserve"> When complete, click on the background outside the text box to exit edit mode.</w:t>
      </w:r>
    </w:p>
    <w:p w14:paraId="4179E1AD" w14:textId="77777777" w:rsidR="0025224D" w:rsidRDefault="0025224D" w:rsidP="0025224D">
      <w:pPr>
        <w:pStyle w:val="Heading4"/>
      </w:pPr>
      <w:r>
        <w:t>Markup Properties</w:t>
      </w:r>
    </w:p>
    <w:p w14:paraId="7BD3779F" w14:textId="6DB66FAE" w:rsidR="0025224D" w:rsidRDefault="0025224D" w:rsidP="00D43D8C">
      <w:pPr>
        <w:pStyle w:val="BodyText"/>
        <w:tabs>
          <w:tab w:val="left" w:pos="6270"/>
        </w:tabs>
      </w:pPr>
      <w:r>
        <w:t xml:space="preserve">The appearance of markup elements </w:t>
      </w:r>
      <w:r w:rsidR="0025294E">
        <w:t>can</w:t>
      </w:r>
      <w:r>
        <w:t xml:space="preserve"> be changed</w:t>
      </w:r>
      <w:r w:rsidR="00D43D8C">
        <w:t xml:space="preserve">. </w:t>
      </w:r>
      <w:r>
        <w:t xml:space="preserve">Selecting the </w:t>
      </w:r>
      <w:r>
        <w:rPr>
          <w:noProof/>
        </w:rPr>
        <w:drawing>
          <wp:inline distT="0" distB="0" distL="0" distR="0" wp14:anchorId="7672FFF9" wp14:editId="34D2DBFC">
            <wp:extent cx="304800" cy="3048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360_redline_style.png"/>
                    <pic:cNvPicPr/>
                  </pic:nvPicPr>
                  <pic:blipFill>
                    <a:blip r:embed="rId83"/>
                    <a:stretch>
                      <a:fillRect/>
                    </a:stretch>
                  </pic:blipFill>
                  <pic:spPr>
                    <a:xfrm>
                      <a:off x="0" y="0"/>
                      <a:ext cx="304800" cy="304800"/>
                    </a:xfrm>
                    <a:prstGeom prst="rect">
                      <a:avLst/>
                    </a:prstGeom>
                  </pic:spPr>
                </pic:pic>
              </a:graphicData>
            </a:graphic>
          </wp:inline>
        </w:drawing>
      </w:r>
      <w:r>
        <w:t xml:space="preserve"> </w:t>
      </w:r>
      <w:r w:rsidR="006A5EF8">
        <w:t>button</w:t>
      </w:r>
      <w:r>
        <w:t xml:space="preserve"> displays the Markup Properties dialog:</w:t>
      </w:r>
    </w:p>
    <w:p w14:paraId="7AA0FD6D" w14:textId="77777777" w:rsidR="0025224D" w:rsidRPr="00B31CDE" w:rsidRDefault="0025224D" w:rsidP="0025224D">
      <w:pPr>
        <w:pStyle w:val="BodyText"/>
      </w:pPr>
      <w:r w:rsidRPr="00B31CDE">
        <w:rPr>
          <w:noProof/>
        </w:rPr>
        <w:drawing>
          <wp:inline distT="0" distB="0" distL="0" distR="0" wp14:anchorId="184E1503" wp14:editId="0688CBFD">
            <wp:extent cx="5174984" cy="3305810"/>
            <wp:effectExtent l="0" t="0" r="6985"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2912" cy="3310874"/>
                    </a:xfrm>
                    <a:prstGeom prst="rect">
                      <a:avLst/>
                    </a:prstGeom>
                    <a:noFill/>
                    <a:ln>
                      <a:noFill/>
                    </a:ln>
                  </pic:spPr>
                </pic:pic>
              </a:graphicData>
            </a:graphic>
          </wp:inline>
        </w:drawing>
      </w:r>
    </w:p>
    <w:p w14:paraId="0D2749BE" w14:textId="77777777" w:rsidR="0025224D" w:rsidRDefault="0025224D" w:rsidP="0025224D">
      <w:pPr>
        <w:pStyle w:val="BodyText"/>
      </w:pPr>
      <w:r>
        <w:t>The dialog has two slightly different forms depending on whether the active drawing tools is the Text tool</w:t>
      </w:r>
      <w:r w:rsidR="00D43D8C">
        <w:t xml:space="preserve"> or any of the other tools.</w:t>
      </w:r>
    </w:p>
    <w:p w14:paraId="3744BD57" w14:textId="2F070938" w:rsidR="005F5183" w:rsidRDefault="0025294E" w:rsidP="0025224D">
      <w:pPr>
        <w:pStyle w:val="BodyText"/>
      </w:pPr>
      <w:r>
        <w:t>The p</w:t>
      </w:r>
      <w:r w:rsidR="005F5183">
        <w:t>roperty setting remain</w:t>
      </w:r>
      <w:r>
        <w:t>s</w:t>
      </w:r>
      <w:r w:rsidR="005F5183">
        <w:t xml:space="preserve"> in effect until </w:t>
      </w:r>
      <w:r>
        <w:t xml:space="preserve">it is </w:t>
      </w:r>
      <w:r w:rsidR="005F5183">
        <w:t xml:space="preserve">changed.  When a new tool is selected, it uses the current markup properties.  </w:t>
      </w:r>
    </w:p>
    <w:p w14:paraId="632078BD" w14:textId="3BF97279" w:rsidR="005F5183" w:rsidRDefault="005F5183" w:rsidP="0025224D">
      <w:pPr>
        <w:pStyle w:val="BodyText"/>
      </w:pPr>
      <w:r>
        <w:t xml:space="preserve">Selecting a previously drawn markup sets the current drawing properties to those used to draw the newly selected markup.  </w:t>
      </w:r>
    </w:p>
    <w:p w14:paraId="6FC4C519" w14:textId="77777777" w:rsidR="003D1F2C" w:rsidRDefault="003D1F2C" w:rsidP="00B31CDE">
      <w:pPr>
        <w:pStyle w:val="Heading4"/>
      </w:pPr>
      <w:r>
        <w:t>Editing Markup</w:t>
      </w:r>
    </w:p>
    <w:p w14:paraId="6ACA3323" w14:textId="1796BC36" w:rsidR="003D1F2C" w:rsidRDefault="00B31CDE" w:rsidP="00A65C63">
      <w:pPr>
        <w:pStyle w:val="BodyText"/>
      </w:pPr>
      <w:r>
        <w:t xml:space="preserve">Any previously drawn markup </w:t>
      </w:r>
      <w:r w:rsidR="006A5EF8">
        <w:t>can</w:t>
      </w:r>
      <w:r>
        <w:t xml:space="preserve"> be selected and edited. Click on the markup to select it. Editing options vary by markup.  </w:t>
      </w:r>
      <w:r w:rsidR="00D43D8C">
        <w:t>Generally,</w:t>
      </w:r>
      <w:r>
        <w:t xml:space="preserve"> markups can be moved, resized</w:t>
      </w:r>
      <w:r w:rsidR="006A5EF8">
        <w:t>,</w:t>
      </w:r>
      <w:r>
        <w:t xml:space="preserve"> deleted, and in some cases rotated.</w:t>
      </w:r>
    </w:p>
    <w:p w14:paraId="6A18A4A6" w14:textId="77777777" w:rsidR="00653382" w:rsidRDefault="00653382" w:rsidP="00A65C63">
      <w:pPr>
        <w:pStyle w:val="BodyText"/>
      </w:pPr>
    </w:p>
    <w:p w14:paraId="4E71538A" w14:textId="77777777" w:rsidR="00653382" w:rsidRDefault="00BB3161" w:rsidP="00A65C63">
      <w:pPr>
        <w:pStyle w:val="BodyText"/>
      </w:pPr>
      <w:r>
        <w:rPr>
          <w:noProof/>
        </w:rPr>
        <w:drawing>
          <wp:inline distT="0" distB="0" distL="0" distR="0" wp14:anchorId="49066FB8" wp14:editId="16F8B246">
            <wp:extent cx="4181475" cy="3857625"/>
            <wp:effectExtent l="0" t="0" r="9525"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1475" cy="3857625"/>
                    </a:xfrm>
                    <a:prstGeom prst="rect">
                      <a:avLst/>
                    </a:prstGeom>
                  </pic:spPr>
                </pic:pic>
              </a:graphicData>
            </a:graphic>
          </wp:inline>
        </w:drawing>
      </w:r>
    </w:p>
    <w:p w14:paraId="6C9EA9CD" w14:textId="44276F66" w:rsidR="00B31CDE" w:rsidRDefault="00B31CDE" w:rsidP="00A65C63">
      <w:pPr>
        <w:pStyle w:val="BodyText"/>
      </w:pPr>
      <w:r>
        <w:t>Selecting a markup also makes that ma</w:t>
      </w:r>
      <w:r w:rsidR="006A5EF8">
        <w:t>rk</w:t>
      </w:r>
      <w:r>
        <w:t>up type the currently selected drawing tool on the Markup toolbar</w:t>
      </w:r>
      <w:r w:rsidR="00A10814">
        <w:t xml:space="preserve"> and updates the drawing properties</w:t>
      </w:r>
      <w:r>
        <w:t>.</w:t>
      </w:r>
    </w:p>
    <w:p w14:paraId="1DE5010E" w14:textId="77777777" w:rsidR="00D43D8C" w:rsidRDefault="00D43D8C" w:rsidP="00D43D8C">
      <w:pPr>
        <w:pStyle w:val="Heading4"/>
      </w:pPr>
      <w:r w:rsidRPr="00D43D8C">
        <w:t>Save Markup</w:t>
      </w:r>
    </w:p>
    <w:p w14:paraId="756638FE" w14:textId="5292CBB5" w:rsidR="000F2BDD" w:rsidRDefault="000F2BDD" w:rsidP="000F2BDD">
      <w:pPr>
        <w:pStyle w:val="BodyText"/>
      </w:pPr>
      <w:r>
        <w:t xml:space="preserve">Select the </w:t>
      </w:r>
      <w:r>
        <w:rPr>
          <w:noProof/>
        </w:rPr>
        <w:drawing>
          <wp:inline distT="0" distB="0" distL="0" distR="0" wp14:anchorId="5DDBE565" wp14:editId="57FC35D9">
            <wp:extent cx="30480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0_save.png"/>
                    <pic:cNvPicPr/>
                  </pic:nvPicPr>
                  <pic:blipFill>
                    <a:blip r:embed="rId86"/>
                    <a:stretch>
                      <a:fillRect/>
                    </a:stretch>
                  </pic:blipFill>
                  <pic:spPr>
                    <a:xfrm>
                      <a:off x="0" y="0"/>
                      <a:ext cx="304800" cy="304800"/>
                    </a:xfrm>
                    <a:prstGeom prst="rect">
                      <a:avLst/>
                    </a:prstGeom>
                  </pic:spPr>
                </pic:pic>
              </a:graphicData>
            </a:graphic>
          </wp:inline>
        </w:drawing>
      </w:r>
      <w:r w:rsidR="006A5EF8">
        <w:t xml:space="preserve"> Save button</w:t>
      </w:r>
      <w:r>
        <w:t xml:space="preserve"> to complete the ma</w:t>
      </w:r>
      <w:r w:rsidR="006A5EF8">
        <w:t>rk</w:t>
      </w:r>
      <w:r>
        <w:t xml:space="preserve">up session and </w:t>
      </w:r>
      <w:r w:rsidR="006A5EF8">
        <w:t xml:space="preserve">to </w:t>
      </w:r>
      <w:r>
        <w:t>save the ma</w:t>
      </w:r>
      <w:r w:rsidR="006A5EF8">
        <w:t>rk</w:t>
      </w:r>
      <w:r>
        <w:t xml:space="preserve">up. </w:t>
      </w:r>
    </w:p>
    <w:p w14:paraId="6DA57057" w14:textId="77777777" w:rsidR="000F2BDD" w:rsidRDefault="000F2BDD" w:rsidP="000F2BDD">
      <w:pPr>
        <w:pStyle w:val="BodyText"/>
      </w:pPr>
      <w:r>
        <w:rPr>
          <w:noProof/>
        </w:rPr>
        <w:drawing>
          <wp:inline distT="0" distB="0" distL="0" distR="0" wp14:anchorId="01AA9DBA" wp14:editId="09719E86">
            <wp:extent cx="4486275" cy="2743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6275" cy="2743200"/>
                    </a:xfrm>
                    <a:prstGeom prst="rect">
                      <a:avLst/>
                    </a:prstGeom>
                  </pic:spPr>
                </pic:pic>
              </a:graphicData>
            </a:graphic>
          </wp:inline>
        </w:drawing>
      </w:r>
    </w:p>
    <w:p w14:paraId="7ED3B469" w14:textId="48F1EDE1" w:rsidR="000F2BDD" w:rsidRDefault="006A5EF8" w:rsidP="000F2BDD">
      <w:pPr>
        <w:pStyle w:val="BodyText"/>
      </w:pPr>
      <w:r>
        <w:t xml:space="preserve">When you click the </w:t>
      </w:r>
      <w:r w:rsidR="000F2BDD">
        <w:t xml:space="preserve">Create </w:t>
      </w:r>
      <w:r>
        <w:t xml:space="preserve">button, Maximo </w:t>
      </w:r>
      <w:r w:rsidR="000F2BDD">
        <w:t>saves the just completed markup, the current view, the markup name</w:t>
      </w:r>
      <w:r>
        <w:t>,</w:t>
      </w:r>
      <w:r w:rsidR="000F2BDD">
        <w:t xml:space="preserve"> and any description wi</w:t>
      </w:r>
      <w:r>
        <w:t>th</w:t>
      </w:r>
      <w:r w:rsidR="000F2BDD">
        <w:t xml:space="preserve"> the work order.</w:t>
      </w:r>
    </w:p>
    <w:p w14:paraId="1ABD1543" w14:textId="77777777" w:rsidR="0032323C" w:rsidRDefault="0032323C" w:rsidP="0032323C">
      <w:pPr>
        <w:pStyle w:val="Heading4"/>
      </w:pPr>
      <w:r>
        <w:t>Display Markup</w:t>
      </w:r>
    </w:p>
    <w:p w14:paraId="62E55B38" w14:textId="2269D2B9" w:rsidR="0032323C" w:rsidRDefault="0032323C" w:rsidP="0032323C">
      <w:pPr>
        <w:pStyle w:val="BodyText"/>
        <w:rPr>
          <w:noProof/>
        </w:rPr>
      </w:pPr>
      <w:r>
        <w:t xml:space="preserve">Select the </w:t>
      </w:r>
      <w:r>
        <w:rPr>
          <w:noProof/>
        </w:rPr>
        <w:t xml:space="preserve"> </w:t>
      </w:r>
      <w:r>
        <w:rPr>
          <w:noProof/>
        </w:rPr>
        <w:drawing>
          <wp:inline distT="0" distB="0" distL="0" distR="0" wp14:anchorId="66DB25C4" wp14:editId="0044ABAF">
            <wp:extent cx="3048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0_redline_show.png"/>
                    <pic:cNvPicPr/>
                  </pic:nvPicPr>
                  <pic:blipFill>
                    <a:blip r:embed="rId80"/>
                    <a:stretch>
                      <a:fillRect/>
                    </a:stretch>
                  </pic:blipFill>
                  <pic:spPr>
                    <a:xfrm>
                      <a:off x="0" y="0"/>
                      <a:ext cx="304800" cy="304800"/>
                    </a:xfrm>
                    <a:prstGeom prst="rect">
                      <a:avLst/>
                    </a:prstGeom>
                  </pic:spPr>
                </pic:pic>
              </a:graphicData>
            </a:graphic>
          </wp:inline>
        </w:drawing>
      </w:r>
      <w:r>
        <w:rPr>
          <w:noProof/>
        </w:rPr>
        <w:t xml:space="preserve"> </w:t>
      </w:r>
      <w:r w:rsidR="006A5EF8">
        <w:rPr>
          <w:noProof/>
        </w:rPr>
        <w:t>button</w:t>
      </w:r>
      <w:r>
        <w:rPr>
          <w:noProof/>
        </w:rPr>
        <w:t xml:space="preserve"> to display a list of markups </w:t>
      </w:r>
      <w:r w:rsidR="006A5EF8">
        <w:rPr>
          <w:noProof/>
        </w:rPr>
        <w:t xml:space="preserve">that are </w:t>
      </w:r>
      <w:r>
        <w:rPr>
          <w:noProof/>
        </w:rPr>
        <w:t>associated with the work order.</w:t>
      </w:r>
    </w:p>
    <w:p w14:paraId="13E94FCF" w14:textId="77777777" w:rsidR="0032323C" w:rsidRDefault="0032323C" w:rsidP="0032323C">
      <w:pPr>
        <w:pStyle w:val="BodyText"/>
      </w:pPr>
      <w:r>
        <w:rPr>
          <w:noProof/>
        </w:rPr>
        <w:drawing>
          <wp:inline distT="0" distB="0" distL="0" distR="0" wp14:anchorId="657B1ACF" wp14:editId="3EC066EB">
            <wp:extent cx="4505325" cy="1971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5325" cy="1971675"/>
                    </a:xfrm>
                    <a:prstGeom prst="rect">
                      <a:avLst/>
                    </a:prstGeom>
                  </pic:spPr>
                </pic:pic>
              </a:graphicData>
            </a:graphic>
          </wp:inline>
        </w:drawing>
      </w:r>
    </w:p>
    <w:p w14:paraId="78A77137" w14:textId="6D80940A" w:rsidR="0032323C" w:rsidRPr="0032323C" w:rsidRDefault="0032323C" w:rsidP="0032323C">
      <w:pPr>
        <w:pStyle w:val="BodyText"/>
      </w:pPr>
      <w:r>
        <w:t xml:space="preserve">Applying a markup restores the view </w:t>
      </w:r>
      <w:r w:rsidR="006A5EF8">
        <w:t xml:space="preserve">that was </w:t>
      </w:r>
      <w:r>
        <w:t>used to create the markup and display</w:t>
      </w:r>
      <w:r w:rsidR="006A5EF8">
        <w:t>s</w:t>
      </w:r>
      <w:r>
        <w:t xml:space="preserve"> the drawing elements of the markup.  </w:t>
      </w:r>
      <w:r w:rsidR="007E6AAF">
        <w:t xml:space="preserve">The </w:t>
      </w:r>
      <w:r w:rsidR="006A5EF8">
        <w:t>V</w:t>
      </w:r>
      <w:r w:rsidR="007E6AAF">
        <w:t>iewer is locked except for zoom and pan until the ma</w:t>
      </w:r>
      <w:r w:rsidR="006A5EF8">
        <w:t>rk</w:t>
      </w:r>
      <w:r w:rsidR="007E6AAF">
        <w:t>up display is closed.</w:t>
      </w:r>
    </w:p>
    <w:p w14:paraId="4AAF53F3" w14:textId="77777777" w:rsidR="008B0406" w:rsidRPr="00A65C63" w:rsidRDefault="008B0406" w:rsidP="00A65C63">
      <w:pPr>
        <w:pStyle w:val="BodyText"/>
      </w:pPr>
    </w:p>
    <w:p w14:paraId="43346C9D" w14:textId="6D029332" w:rsidR="00573F33" w:rsidRPr="00573F33" w:rsidRDefault="00573F33" w:rsidP="003D6239">
      <w:pPr>
        <w:pStyle w:val="BodyText"/>
      </w:pPr>
      <w:r w:rsidRPr="00573F33">
        <w:t>The</w:t>
      </w:r>
      <w:r>
        <w:rPr>
          <w:b/>
        </w:rPr>
        <w:t xml:space="preserve"> </w:t>
      </w:r>
      <w:r>
        <w:rPr>
          <w:noProof/>
        </w:rPr>
        <w:drawing>
          <wp:inline distT="0" distB="0" distL="0" distR="0" wp14:anchorId="763926ED" wp14:editId="09973EF9">
            <wp:extent cx="3810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0_delete.png"/>
                    <pic:cNvPicPr/>
                  </pic:nvPicPr>
                  <pic:blipFill>
                    <a:blip r:embed="rId89"/>
                    <a:stretch>
                      <a:fillRect/>
                    </a:stretch>
                  </pic:blipFill>
                  <pic:spPr>
                    <a:xfrm>
                      <a:off x="0" y="0"/>
                      <a:ext cx="381000" cy="381000"/>
                    </a:xfrm>
                    <a:prstGeom prst="rect">
                      <a:avLst/>
                    </a:prstGeom>
                  </pic:spPr>
                </pic:pic>
              </a:graphicData>
            </a:graphic>
          </wp:inline>
        </w:drawing>
      </w:r>
      <w:r>
        <w:rPr>
          <w:b/>
        </w:rPr>
        <w:t xml:space="preserve"> </w:t>
      </w:r>
      <w:r w:rsidR="006A5EF8">
        <w:rPr>
          <w:b/>
        </w:rPr>
        <w:t xml:space="preserve">Delete </w:t>
      </w:r>
      <w:r w:rsidRPr="00573F33">
        <w:t xml:space="preserve">button </w:t>
      </w:r>
      <w:r w:rsidR="006A5EF8">
        <w:t>can</w:t>
      </w:r>
      <w:r w:rsidRPr="00573F33">
        <w:t xml:space="preserve"> be used to delete the</w:t>
      </w:r>
      <w:r>
        <w:t xml:space="preserve"> associated </w:t>
      </w:r>
      <w:r w:rsidR="007E6AAF">
        <w:t>markup</w:t>
      </w:r>
      <w:r>
        <w:t>.</w:t>
      </w:r>
    </w:p>
    <w:p w14:paraId="4D37ACFC" w14:textId="77777777" w:rsidR="001A2649" w:rsidRDefault="001A2649" w:rsidP="00C11359">
      <w:pPr>
        <w:pStyle w:val="Heading1"/>
      </w:pPr>
      <w:bookmarkStart w:id="160" w:name="_Ref300824844"/>
      <w:bookmarkStart w:id="161" w:name="_Ref300824854"/>
      <w:bookmarkStart w:id="162" w:name="_Toc317518849"/>
      <w:bookmarkStart w:id="163" w:name="_Toc483994027"/>
      <w:bookmarkEnd w:id="158"/>
      <w:r>
        <w:t>Security</w:t>
      </w:r>
      <w:bookmarkEnd w:id="160"/>
      <w:bookmarkEnd w:id="161"/>
      <w:bookmarkEnd w:id="162"/>
      <w:bookmarkEnd w:id="163"/>
    </w:p>
    <w:p w14:paraId="6BF4133D" w14:textId="7BAF5A6F" w:rsidR="001A2649" w:rsidRDefault="00B56EBD" w:rsidP="00576CBE">
      <w:pPr>
        <w:pStyle w:val="BodyText"/>
      </w:pPr>
      <w:r>
        <w:t xml:space="preserve">The Forge </w:t>
      </w:r>
      <w:r w:rsidR="006A5EF8">
        <w:t>V</w:t>
      </w:r>
      <w:r>
        <w:t>iewer adds the following signature options to the Manage BIM Viewer application</w:t>
      </w:r>
      <w:r w:rsidR="006A5EF8">
        <w:t>:</w:t>
      </w:r>
    </w:p>
    <w:p w14:paraId="0D93073F" w14:textId="77777777" w:rsidR="00A92FAA" w:rsidRDefault="00A92FAA" w:rsidP="005A27CE">
      <w:pPr>
        <w:pStyle w:val="BodyText"/>
        <w:numPr>
          <w:ilvl w:val="0"/>
          <w:numId w:val="16"/>
        </w:numPr>
      </w:pPr>
      <w:r w:rsidRPr="00877B06">
        <w:rPr>
          <w:b/>
        </w:rPr>
        <w:t>LMV_CLOUD</w:t>
      </w:r>
      <w:r w:rsidR="00877B06">
        <w:tab/>
        <w:t xml:space="preserve">- Manage </w:t>
      </w:r>
      <w:r w:rsidR="000F2B8D">
        <w:t>Autodesk Forge service</w:t>
      </w:r>
      <w:r w:rsidR="00877B06">
        <w:t xml:space="preserve"> submenu</w:t>
      </w:r>
    </w:p>
    <w:p w14:paraId="5C89A792" w14:textId="77777777" w:rsidR="00877B06" w:rsidRDefault="00A92FAA" w:rsidP="005A27CE">
      <w:pPr>
        <w:pStyle w:val="BodyText"/>
        <w:numPr>
          <w:ilvl w:val="0"/>
          <w:numId w:val="16"/>
        </w:numPr>
      </w:pPr>
      <w:r w:rsidRPr="00877B06">
        <w:rPr>
          <w:b/>
        </w:rPr>
        <w:t>LMV_BUCKET</w:t>
      </w:r>
      <w:r w:rsidR="00877B06">
        <w:tab/>
        <w:t>- Manage Model Storage dialog</w:t>
      </w:r>
    </w:p>
    <w:p w14:paraId="27EE61E9" w14:textId="77777777" w:rsidR="00877B06" w:rsidRDefault="00A92FAA" w:rsidP="005A27CE">
      <w:pPr>
        <w:pStyle w:val="BodyText"/>
        <w:numPr>
          <w:ilvl w:val="0"/>
          <w:numId w:val="16"/>
        </w:numPr>
      </w:pPr>
      <w:r w:rsidRPr="00877B06">
        <w:rPr>
          <w:b/>
        </w:rPr>
        <w:t>LMV_MODEL</w:t>
      </w:r>
      <w:r w:rsidR="00877B06">
        <w:tab/>
        <w:t>- Manage Model Files dialog</w:t>
      </w:r>
    </w:p>
    <w:p w14:paraId="7F2EE143" w14:textId="77777777" w:rsidR="00836729" w:rsidRDefault="00A92FAA" w:rsidP="005A27CE">
      <w:pPr>
        <w:pStyle w:val="BodyText"/>
        <w:numPr>
          <w:ilvl w:val="0"/>
          <w:numId w:val="16"/>
        </w:numPr>
      </w:pPr>
      <w:r w:rsidRPr="00877B06">
        <w:rPr>
          <w:b/>
        </w:rPr>
        <w:t>LMV_VIEW</w:t>
      </w:r>
      <w:r w:rsidR="00836729">
        <w:tab/>
        <w:t xml:space="preserve">   </w:t>
      </w:r>
      <w:r w:rsidR="00877B06">
        <w:tab/>
        <w:t>- Manage Viewable Models dialog</w:t>
      </w:r>
    </w:p>
    <w:p w14:paraId="4484BB54" w14:textId="77777777" w:rsidR="00FA0780" w:rsidRDefault="00FA0780" w:rsidP="00FA0780">
      <w:pPr>
        <w:pStyle w:val="BodyText"/>
        <w:numPr>
          <w:ilvl w:val="0"/>
          <w:numId w:val="16"/>
        </w:numPr>
      </w:pPr>
      <w:r w:rsidRPr="00FA0780">
        <w:rPr>
          <w:b/>
        </w:rPr>
        <w:t>LMV_SAVE</w:t>
      </w:r>
      <w:r>
        <w:tab/>
      </w:r>
      <w:r>
        <w:tab/>
        <w:t>- Manage Saved Views</w:t>
      </w:r>
    </w:p>
    <w:p w14:paraId="33136640" w14:textId="0024FC70" w:rsidR="00B56EBD" w:rsidRDefault="00B56EBD" w:rsidP="00B56EBD">
      <w:pPr>
        <w:pStyle w:val="BodyText"/>
      </w:pPr>
      <w:r>
        <w:t>On install</w:t>
      </w:r>
      <w:r w:rsidR="006A5EF8">
        <w:t>ation</w:t>
      </w:r>
      <w:r>
        <w:t>, rights to these options are granted to the MAXADMIN security group. To change rights:</w:t>
      </w:r>
    </w:p>
    <w:p w14:paraId="0A466BD6" w14:textId="27721F9B" w:rsidR="00B56EBD" w:rsidRDefault="006A5EF8" w:rsidP="00B56EBD">
      <w:pPr>
        <w:pStyle w:val="BodyText"/>
        <w:numPr>
          <w:ilvl w:val="0"/>
          <w:numId w:val="19"/>
        </w:numPr>
      </w:pPr>
      <w:r>
        <w:t xml:space="preserve">Navigate to </w:t>
      </w:r>
      <w:r w:rsidR="00B56EBD">
        <w:t>&gt;</w:t>
      </w:r>
      <w:r>
        <w:t xml:space="preserve"> </w:t>
      </w:r>
      <w:r w:rsidR="00B56EBD">
        <w:t>Security</w:t>
      </w:r>
      <w:r>
        <w:t xml:space="preserve"> </w:t>
      </w:r>
      <w:r w:rsidR="00B56EBD">
        <w:t>&gt;</w:t>
      </w:r>
      <w:r w:rsidR="00E62329">
        <w:t xml:space="preserve"> </w:t>
      </w:r>
      <w:r w:rsidR="00B56EBD">
        <w:t>Security Groups</w:t>
      </w:r>
      <w:r>
        <w:t>.</w:t>
      </w:r>
    </w:p>
    <w:p w14:paraId="4AA3A844" w14:textId="76943B46" w:rsidR="00B56EBD" w:rsidRDefault="00B56EBD" w:rsidP="00B56EBD">
      <w:pPr>
        <w:pStyle w:val="BodyText"/>
        <w:numPr>
          <w:ilvl w:val="0"/>
          <w:numId w:val="19"/>
        </w:numPr>
      </w:pPr>
      <w:r>
        <w:t>Search for the security group to which you w</w:t>
      </w:r>
      <w:r w:rsidR="006A5EF8">
        <w:t>ant to</w:t>
      </w:r>
      <w:r>
        <w:t xml:space="preserve"> grant rights</w:t>
      </w:r>
      <w:r w:rsidR="006A5EF8">
        <w:t>.</w:t>
      </w:r>
    </w:p>
    <w:p w14:paraId="037B0309" w14:textId="7E3B33E0" w:rsidR="00B56EBD" w:rsidRDefault="00B56EBD" w:rsidP="00B56EBD">
      <w:pPr>
        <w:pStyle w:val="BodyText"/>
        <w:numPr>
          <w:ilvl w:val="0"/>
          <w:numId w:val="19"/>
        </w:numPr>
      </w:pPr>
      <w:r>
        <w:t xml:space="preserve">Select the </w:t>
      </w:r>
      <w:r w:rsidR="006A5EF8">
        <w:t>A</w:t>
      </w:r>
      <w:r>
        <w:t>pplication tab</w:t>
      </w:r>
      <w:r w:rsidR="006A5EF8">
        <w:t>.</w:t>
      </w:r>
    </w:p>
    <w:p w14:paraId="21302AF1" w14:textId="1403D80B" w:rsidR="00B56EBD" w:rsidRDefault="00B56EBD" w:rsidP="00B56EBD">
      <w:pPr>
        <w:pStyle w:val="BodyText"/>
        <w:numPr>
          <w:ilvl w:val="0"/>
          <w:numId w:val="19"/>
        </w:numPr>
      </w:pPr>
      <w:r>
        <w:t>Search for the Building Model Import application</w:t>
      </w:r>
      <w:r w:rsidR="006A5EF8">
        <w:t>.</w:t>
      </w:r>
    </w:p>
    <w:p w14:paraId="4FEC1BA5" w14:textId="40420386" w:rsidR="00B56EBD" w:rsidRDefault="00B56EBD" w:rsidP="00B56EBD">
      <w:pPr>
        <w:pStyle w:val="BodyText"/>
        <w:numPr>
          <w:ilvl w:val="0"/>
          <w:numId w:val="19"/>
        </w:numPr>
      </w:pPr>
      <w:r>
        <w:t xml:space="preserve">Grant </w:t>
      </w:r>
      <w:r w:rsidR="006A5EF8">
        <w:t xml:space="preserve">security </w:t>
      </w:r>
      <w:r>
        <w:t xml:space="preserve">rights as </w:t>
      </w:r>
      <w:r w:rsidR="006A5EF8">
        <w:t>needed.</w:t>
      </w:r>
    </w:p>
    <w:p w14:paraId="2FED5658" w14:textId="002DB391" w:rsidR="00B56EBD" w:rsidRDefault="00B56EBD" w:rsidP="00B56EBD">
      <w:pPr>
        <w:pStyle w:val="BodyText"/>
        <w:numPr>
          <w:ilvl w:val="0"/>
          <w:numId w:val="19"/>
        </w:numPr>
      </w:pPr>
      <w:r>
        <w:t>Save your changes</w:t>
      </w:r>
      <w:r w:rsidR="006A5EF8">
        <w:t>.</w:t>
      </w:r>
    </w:p>
    <w:p w14:paraId="2C94294C" w14:textId="77777777" w:rsidR="00984D77" w:rsidRDefault="00984D77" w:rsidP="00984D77">
      <w:pPr>
        <w:pStyle w:val="Heading1"/>
      </w:pPr>
      <w:bookmarkStart w:id="164" w:name="_Toc465332072"/>
      <w:bookmarkStart w:id="165" w:name="_Toc483994028"/>
      <w:r>
        <w:t>Trouble Shooting</w:t>
      </w:r>
      <w:bookmarkEnd w:id="164"/>
      <w:bookmarkEnd w:id="165"/>
    </w:p>
    <w:p w14:paraId="4B011616" w14:textId="508EAE26" w:rsidR="00984D77" w:rsidRPr="00BB7AD7" w:rsidRDefault="00984D77" w:rsidP="00984D77">
      <w:pPr>
        <w:pStyle w:val="BodyText"/>
      </w:pPr>
      <w:r>
        <w:t xml:space="preserve">You can find further information on our forum located at </w:t>
      </w:r>
      <w:hyperlink r:id="rId90" w:history="1">
        <w:r w:rsidRPr="00BB7AD7">
          <w:rPr>
            <w:rStyle w:val="Hyperlink"/>
            <w:rFonts w:cs="Arial"/>
          </w:rPr>
          <w:t>http://www.ibm.com/developerworks/forums/forum.jspa?forumID=2981</w:t>
        </w:r>
      </w:hyperlink>
    </w:p>
    <w:p w14:paraId="625867D8" w14:textId="77777777" w:rsidR="00CA45DD" w:rsidRDefault="008A0CA2" w:rsidP="009E6AA3">
      <w:pPr>
        <w:pStyle w:val="Heading2"/>
      </w:pPr>
      <w:bookmarkStart w:id="166" w:name="_Toc483994029"/>
      <w:bookmarkStart w:id="167" w:name="_Toc317518851"/>
      <w:r>
        <w:t>Forge</w:t>
      </w:r>
      <w:r w:rsidR="00CA45DD">
        <w:t xml:space="preserve"> Viewer</w:t>
      </w:r>
      <w:bookmarkEnd w:id="166"/>
    </w:p>
    <w:p w14:paraId="7494C4B9" w14:textId="77777777" w:rsidR="00643C16" w:rsidRDefault="009C6192" w:rsidP="00CA45DD">
      <w:pPr>
        <w:pStyle w:val="ListParagraph"/>
        <w:rPr>
          <w:rFonts w:ascii="Arial" w:hAnsi="Arial" w:cs="Arial"/>
          <w:sz w:val="20"/>
          <w:szCs w:val="20"/>
        </w:rPr>
      </w:pPr>
      <w:r>
        <w:rPr>
          <w:rFonts w:ascii="Arial" w:hAnsi="Arial" w:cs="Arial"/>
          <w:b/>
          <w:sz w:val="20"/>
          <w:szCs w:val="20"/>
        </w:rPr>
        <w:t>Symptom</w:t>
      </w:r>
      <w:r w:rsidR="00643C16">
        <w:rPr>
          <w:rFonts w:ascii="Arial" w:hAnsi="Arial" w:cs="Arial"/>
          <w:b/>
          <w:sz w:val="20"/>
          <w:szCs w:val="20"/>
        </w:rPr>
        <w:t xml:space="preserve">: </w:t>
      </w:r>
      <w:r w:rsidR="00643C16" w:rsidRPr="009C6192">
        <w:rPr>
          <w:rFonts w:ascii="Arial" w:hAnsi="Arial" w:cs="Arial"/>
          <w:sz w:val="20"/>
          <w:szCs w:val="20"/>
        </w:rPr>
        <w:t>SSL Error</w:t>
      </w:r>
    </w:p>
    <w:p w14:paraId="0A4BE5B2" w14:textId="0A2D7200" w:rsidR="009C6192" w:rsidRPr="009C6192" w:rsidRDefault="009C6192" w:rsidP="00290201">
      <w:pPr>
        <w:pStyle w:val="ListParagraph"/>
        <w:numPr>
          <w:ilvl w:val="0"/>
          <w:numId w:val="31"/>
        </w:numPr>
        <w:ind w:left="1170"/>
        <w:rPr>
          <w:rFonts w:ascii="Arial" w:hAnsi="Arial" w:cs="Arial"/>
          <w:sz w:val="20"/>
          <w:szCs w:val="20"/>
        </w:rPr>
      </w:pPr>
      <w:r w:rsidRPr="009C6192">
        <w:rPr>
          <w:rFonts w:ascii="Arial" w:hAnsi="Arial" w:cs="Arial"/>
          <w:sz w:val="20"/>
          <w:szCs w:val="20"/>
        </w:rPr>
        <w:t>The</w:t>
      </w:r>
      <w:r>
        <w:rPr>
          <w:rFonts w:ascii="Arial" w:hAnsi="Arial" w:cs="Arial"/>
          <w:sz w:val="20"/>
          <w:szCs w:val="20"/>
        </w:rPr>
        <w:t xml:space="preserve"> singer certificate </w:t>
      </w:r>
      <w:r w:rsidR="006A5EF8">
        <w:rPr>
          <w:rFonts w:ascii="Arial" w:hAnsi="Arial" w:cs="Arial"/>
          <w:sz w:val="20"/>
          <w:szCs w:val="20"/>
        </w:rPr>
        <w:t xml:space="preserve">that is </w:t>
      </w:r>
      <w:r>
        <w:rPr>
          <w:rFonts w:ascii="Arial" w:hAnsi="Arial" w:cs="Arial"/>
          <w:sz w:val="20"/>
          <w:szCs w:val="20"/>
        </w:rPr>
        <w:t>used by the Autodesk Forge service is not in the application server trust store.  For WebSphere</w:t>
      </w:r>
      <w:r w:rsidR="006A5EF8">
        <w:rPr>
          <w:rFonts w:ascii="Arial" w:hAnsi="Arial" w:cs="Arial"/>
          <w:sz w:val="20"/>
          <w:szCs w:val="20"/>
        </w:rPr>
        <w:t>, t</w:t>
      </w:r>
      <w:r>
        <w:rPr>
          <w:rFonts w:ascii="Arial" w:hAnsi="Arial" w:cs="Arial"/>
          <w:sz w:val="20"/>
          <w:szCs w:val="20"/>
        </w:rPr>
        <w:t xml:space="preserve">his typically is the CellDefaultTrustStore, but </w:t>
      </w:r>
      <w:r w:rsidR="006A5EF8">
        <w:rPr>
          <w:rFonts w:ascii="Arial" w:hAnsi="Arial" w:cs="Arial"/>
          <w:sz w:val="20"/>
          <w:szCs w:val="20"/>
        </w:rPr>
        <w:t xml:space="preserve">it </w:t>
      </w:r>
      <w:r>
        <w:rPr>
          <w:rFonts w:ascii="Arial" w:hAnsi="Arial" w:cs="Arial"/>
          <w:sz w:val="20"/>
          <w:szCs w:val="20"/>
        </w:rPr>
        <w:t>can vary based on the deployment type.</w:t>
      </w:r>
    </w:p>
    <w:p w14:paraId="527599B3" w14:textId="77777777" w:rsidR="006A5EF8" w:rsidRDefault="00CA45DD" w:rsidP="0037657D">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When using Safari on iO</w:t>
      </w:r>
      <w:r w:rsidR="00FC0FC4">
        <w:rPr>
          <w:rFonts w:ascii="Arial" w:hAnsi="Arial" w:cs="Arial"/>
          <w:sz w:val="20"/>
          <w:szCs w:val="20"/>
        </w:rPr>
        <w:t>S</w:t>
      </w:r>
      <w:r>
        <w:rPr>
          <w:rFonts w:ascii="Arial" w:hAnsi="Arial" w:cs="Arial"/>
          <w:sz w:val="20"/>
          <w:szCs w:val="20"/>
        </w:rPr>
        <w:t>, the viewer returns a 401 – Unauthorized error and the model load spinner spins forever.</w:t>
      </w:r>
      <w:r w:rsidR="006A5EF8">
        <w:rPr>
          <w:rFonts w:ascii="Arial" w:hAnsi="Arial" w:cs="Arial"/>
          <w:sz w:val="20"/>
          <w:szCs w:val="20"/>
        </w:rPr>
        <w:t xml:space="preserve"> </w:t>
      </w:r>
    </w:p>
    <w:p w14:paraId="49BADE94" w14:textId="6CFB0266" w:rsidR="00CA45DD" w:rsidRDefault="006A5EF8" w:rsidP="0037657D">
      <w:pPr>
        <w:pStyle w:val="ListParagraph"/>
        <w:rPr>
          <w:rFonts w:ascii="Arial" w:hAnsi="Arial" w:cs="Arial"/>
          <w:sz w:val="20"/>
          <w:szCs w:val="20"/>
        </w:rPr>
      </w:pPr>
      <w:r>
        <w:rPr>
          <w:rFonts w:ascii="Arial" w:hAnsi="Arial" w:cs="Arial"/>
          <w:sz w:val="20"/>
          <w:szCs w:val="20"/>
        </w:rPr>
        <w:t>To resolve this error, e</w:t>
      </w:r>
      <w:r w:rsidR="00CA45DD">
        <w:rPr>
          <w:rFonts w:ascii="Arial" w:hAnsi="Arial" w:cs="Arial"/>
          <w:sz w:val="20"/>
          <w:szCs w:val="20"/>
        </w:rPr>
        <w:t>nable cookies.</w:t>
      </w:r>
    </w:p>
    <w:p w14:paraId="20F9A1C5" w14:textId="0ADAFD23" w:rsidR="00B758FD" w:rsidRDefault="00B758FD" w:rsidP="00B758FD">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 xml:space="preserve">When </w:t>
      </w:r>
      <w:r w:rsidR="006A5EF8">
        <w:rPr>
          <w:rFonts w:ascii="Arial" w:hAnsi="Arial" w:cs="Arial"/>
          <w:sz w:val="20"/>
          <w:szCs w:val="20"/>
        </w:rPr>
        <w:t xml:space="preserve">you </w:t>
      </w:r>
      <w:r>
        <w:rPr>
          <w:rFonts w:ascii="Arial" w:hAnsi="Arial" w:cs="Arial"/>
          <w:sz w:val="20"/>
          <w:szCs w:val="20"/>
        </w:rPr>
        <w:t>us</w:t>
      </w:r>
      <w:r w:rsidR="006A5EF8">
        <w:rPr>
          <w:rFonts w:ascii="Arial" w:hAnsi="Arial" w:cs="Arial"/>
          <w:sz w:val="20"/>
          <w:szCs w:val="20"/>
        </w:rPr>
        <w:t>e</w:t>
      </w:r>
      <w:r>
        <w:rPr>
          <w:rFonts w:ascii="Arial" w:hAnsi="Arial" w:cs="Arial"/>
          <w:sz w:val="20"/>
          <w:szCs w:val="20"/>
        </w:rPr>
        <w:t xml:space="preserve"> a NavisWorks file, the viewer doesn’t zoom to context and when </w:t>
      </w:r>
      <w:r w:rsidR="006A5EF8">
        <w:rPr>
          <w:rFonts w:ascii="Arial" w:hAnsi="Arial" w:cs="Arial"/>
          <w:sz w:val="20"/>
          <w:szCs w:val="20"/>
        </w:rPr>
        <w:t xml:space="preserve">you </w:t>
      </w:r>
      <w:r>
        <w:rPr>
          <w:rFonts w:ascii="Arial" w:hAnsi="Arial" w:cs="Arial"/>
          <w:sz w:val="20"/>
          <w:szCs w:val="20"/>
        </w:rPr>
        <w:t xml:space="preserve">select an item that should match </w:t>
      </w:r>
      <w:r w:rsidR="006A5EF8">
        <w:rPr>
          <w:rFonts w:ascii="Arial" w:hAnsi="Arial" w:cs="Arial"/>
          <w:sz w:val="20"/>
          <w:szCs w:val="20"/>
        </w:rPr>
        <w:t xml:space="preserve">the </w:t>
      </w:r>
      <w:r>
        <w:rPr>
          <w:rFonts w:ascii="Arial" w:hAnsi="Arial" w:cs="Arial"/>
          <w:sz w:val="20"/>
          <w:szCs w:val="20"/>
        </w:rPr>
        <w:t xml:space="preserve">imported data the </w:t>
      </w:r>
      <w:r w:rsidR="006A5EF8">
        <w:rPr>
          <w:rFonts w:ascii="Arial" w:hAnsi="Arial" w:cs="Arial"/>
          <w:sz w:val="20"/>
          <w:szCs w:val="20"/>
        </w:rPr>
        <w:t xml:space="preserve">following </w:t>
      </w:r>
      <w:r>
        <w:rPr>
          <w:rFonts w:ascii="Arial" w:hAnsi="Arial" w:cs="Arial"/>
          <w:sz w:val="20"/>
          <w:szCs w:val="20"/>
        </w:rPr>
        <w:t xml:space="preserve">message </w:t>
      </w:r>
      <w:r w:rsidR="006A5EF8">
        <w:rPr>
          <w:rFonts w:ascii="Arial" w:hAnsi="Arial" w:cs="Arial"/>
          <w:sz w:val="20"/>
          <w:szCs w:val="20"/>
        </w:rPr>
        <w:t xml:space="preserve">is displayed: </w:t>
      </w:r>
      <w:r>
        <w:rPr>
          <w:rFonts w:ascii="Arial" w:hAnsi="Arial" w:cs="Arial"/>
          <w:sz w:val="20"/>
          <w:szCs w:val="20"/>
        </w:rPr>
        <w:t>The selected item is not a Maximo Location/Asset.</w:t>
      </w:r>
    </w:p>
    <w:p w14:paraId="23BFB96A" w14:textId="52E3BD2A" w:rsidR="00B758FD" w:rsidRDefault="00B758FD" w:rsidP="0037657D">
      <w:pPr>
        <w:pStyle w:val="ListParagraph"/>
        <w:tabs>
          <w:tab w:val="left" w:pos="0"/>
        </w:tabs>
        <w:ind w:left="1170"/>
        <w:rPr>
          <w:rFonts w:ascii="Arial" w:hAnsi="Arial" w:cs="Arial"/>
          <w:sz w:val="20"/>
          <w:szCs w:val="20"/>
        </w:rPr>
      </w:pPr>
      <w:r>
        <w:rPr>
          <w:rFonts w:ascii="Arial" w:hAnsi="Arial" w:cs="Arial"/>
          <w:sz w:val="20"/>
          <w:szCs w:val="20"/>
        </w:rPr>
        <w:t xml:space="preserve">The ID Attribute </w:t>
      </w:r>
      <w:r w:rsidR="006A5EF8">
        <w:rPr>
          <w:rFonts w:ascii="Arial" w:hAnsi="Arial" w:cs="Arial"/>
          <w:sz w:val="20"/>
          <w:szCs w:val="20"/>
        </w:rPr>
        <w:t xml:space="preserve">that is </w:t>
      </w:r>
      <w:r>
        <w:rPr>
          <w:rFonts w:ascii="Arial" w:hAnsi="Arial" w:cs="Arial"/>
          <w:sz w:val="20"/>
          <w:szCs w:val="20"/>
        </w:rPr>
        <w:t>specified in the Manage BIM Viewer application may be incorrect.  It is typically either Guid or GUID, but it may be necessary to examine the model properties in the viewer to identify the ID Property/GUID</w:t>
      </w:r>
    </w:p>
    <w:p w14:paraId="0D38EFDA" w14:textId="77777777" w:rsidR="00A41111" w:rsidRDefault="00A41111" w:rsidP="00BF16D2">
      <w:pPr>
        <w:pStyle w:val="Heading1"/>
      </w:pPr>
      <w:bookmarkStart w:id="168" w:name="_Toc483994030"/>
      <w:bookmarkStart w:id="169" w:name="_Ref362356866"/>
      <w:r>
        <w:t>Appendix REST API support</w:t>
      </w:r>
      <w:bookmarkEnd w:id="168"/>
    </w:p>
    <w:p w14:paraId="5C563797" w14:textId="77777777" w:rsidR="00BD690A" w:rsidRDefault="00BD690A" w:rsidP="009E6AA3">
      <w:pPr>
        <w:pStyle w:val="Heading2"/>
      </w:pPr>
      <w:bookmarkStart w:id="170" w:name="_Toc483994031"/>
      <w:r>
        <w:t>Service Methods</w:t>
      </w:r>
      <w:bookmarkEnd w:id="170"/>
    </w:p>
    <w:p w14:paraId="729F7AF0" w14:textId="621E23A1" w:rsidR="00BD690A" w:rsidRDefault="00BD690A" w:rsidP="00BD690A">
      <w:pPr>
        <w:pStyle w:val="BodyText"/>
      </w:pPr>
      <w:r>
        <w:t xml:space="preserve">The BIM </w:t>
      </w:r>
      <w:r w:rsidR="006A5EF8">
        <w:t>s</w:t>
      </w:r>
      <w:r>
        <w:t>olution defines three REST service methods</w:t>
      </w:r>
      <w:r w:rsidR="006A5EF8">
        <w:t>:</w:t>
      </w:r>
    </w:p>
    <w:p w14:paraId="6B3C3648" w14:textId="77777777" w:rsidR="00BD690A" w:rsidRDefault="00BD690A" w:rsidP="00BD690A">
      <w:pPr>
        <w:pStyle w:val="Heading4"/>
      </w:pPr>
      <w:r w:rsidRPr="00480A05">
        <w:t>getAuthToken</w:t>
      </w:r>
    </w:p>
    <w:p w14:paraId="7FFB53F9" w14:textId="3949C5B5" w:rsidR="006A5C7F" w:rsidRPr="006A5C7F" w:rsidRDefault="006A5C7F" w:rsidP="006A5C7F">
      <w:pPr>
        <w:pStyle w:val="BodyText"/>
      </w:pPr>
      <w:r>
        <w:t xml:space="preserve">Retrieves an authorization token for use by the </w:t>
      </w:r>
      <w:r w:rsidR="008A0CA2">
        <w:t>Forge</w:t>
      </w:r>
      <w:r>
        <w:t xml:space="preserve"> </w:t>
      </w:r>
      <w:r w:rsidR="006A5EF8">
        <w:t>V</w:t>
      </w:r>
      <w:r>
        <w:t xml:space="preserve">iewer using the key and secret </w:t>
      </w:r>
      <w:r w:rsidR="006A5EF8">
        <w:t xml:space="preserve">that are </w:t>
      </w:r>
      <w:r>
        <w:t xml:space="preserve">configured in the server System Properties.  See </w:t>
      </w:r>
    </w:p>
    <w:p w14:paraId="67D18658" w14:textId="77777777" w:rsidR="00A41111" w:rsidRDefault="00480A05" w:rsidP="00BD690A">
      <w:pPr>
        <w:pStyle w:val="Code"/>
        <w:ind w:left="720"/>
      </w:pPr>
      <w:r w:rsidRPr="00480A05">
        <w:t>/rest/ss/BIMLMV/getAuthToken</w:t>
      </w:r>
    </w:p>
    <w:p w14:paraId="6C1BC6CB" w14:textId="77777777" w:rsidR="00BD690A" w:rsidRPr="006A5C7F" w:rsidRDefault="00BD690A" w:rsidP="00BD690A">
      <w:pPr>
        <w:pStyle w:val="Code"/>
        <w:ind w:left="720"/>
        <w:rPr>
          <w:rFonts w:ascii="Arial" w:hAnsi="Arial" w:cs="Arial"/>
        </w:rPr>
      </w:pPr>
    </w:p>
    <w:p w14:paraId="00A63803" w14:textId="77777777" w:rsidR="006A5C7F" w:rsidRPr="006A5C7F" w:rsidRDefault="006A5C7F" w:rsidP="00BD690A">
      <w:pPr>
        <w:pStyle w:val="Code"/>
        <w:ind w:left="720"/>
        <w:rPr>
          <w:rFonts w:ascii="Arial" w:hAnsi="Arial" w:cs="Arial"/>
        </w:rPr>
      </w:pPr>
      <w:r w:rsidRPr="006A5C7F">
        <w:rPr>
          <w:rFonts w:ascii="Arial" w:hAnsi="Arial" w:cs="Arial"/>
        </w:rPr>
        <w:t>Parameters: None</w:t>
      </w:r>
    </w:p>
    <w:p w14:paraId="03BF6BB0" w14:textId="77777777" w:rsidR="00CA7F7F" w:rsidRDefault="00CA7F7F" w:rsidP="00CA7F7F">
      <w:pPr>
        <w:pStyle w:val="Heading4"/>
      </w:pPr>
      <w:r w:rsidRPr="00CA7F7F">
        <w:t>linkStorage</w:t>
      </w:r>
    </w:p>
    <w:p w14:paraId="6192F2F0" w14:textId="77777777" w:rsidR="00631036" w:rsidRPr="00631036" w:rsidRDefault="00631036" w:rsidP="00631036">
      <w:pPr>
        <w:pStyle w:val="BodyText"/>
      </w:pPr>
      <w:r>
        <w:t>Imports an existing storage container into Maximo</w:t>
      </w:r>
    </w:p>
    <w:p w14:paraId="5D7EC8C5" w14:textId="391E5EF1" w:rsidR="00AE42E2" w:rsidRDefault="00AE42E2" w:rsidP="00E52210">
      <w:pPr>
        <w:pStyle w:val="Heading4"/>
      </w:pPr>
      <w:r>
        <w:t xml:space="preserve">See </w:t>
      </w:r>
      <w:r w:rsidR="00FD518E">
        <w:t xml:space="preserve">section </w:t>
      </w:r>
      <w:r w:rsidR="00E52210">
        <w:fldChar w:fldCharType="begin"/>
      </w:r>
      <w:r w:rsidR="00E52210">
        <w:instrText xml:space="preserve"> REF _Ref478977060 \r \h </w:instrText>
      </w:r>
      <w:r w:rsidR="00E52210">
        <w:fldChar w:fldCharType="separate"/>
      </w:r>
      <w:r w:rsidR="00D00363">
        <w:t>2.1</w:t>
      </w:r>
      <w:r w:rsidR="00E52210">
        <w:fldChar w:fldCharType="end"/>
      </w:r>
      <w:r w:rsidR="00E52210">
        <w:t xml:space="preserve"> </w:t>
      </w:r>
      <w:r w:rsidR="00E52210">
        <w:fldChar w:fldCharType="begin"/>
      </w:r>
      <w:r w:rsidR="00E52210">
        <w:instrText xml:space="preserve"> REF _Ref478977064 \h </w:instrText>
      </w:r>
      <w:r w:rsidR="00E52210">
        <w:fldChar w:fldCharType="separate"/>
      </w:r>
      <w:r w:rsidR="00D00363">
        <w:t>Managing Model Storage</w:t>
      </w:r>
      <w:r w:rsidR="00E52210">
        <w:fldChar w:fldCharType="end"/>
      </w:r>
    </w:p>
    <w:p w14:paraId="63E91783" w14:textId="77777777" w:rsidR="00631036" w:rsidRPr="00AE42E2" w:rsidRDefault="00631036" w:rsidP="00AE42E2">
      <w:pPr>
        <w:pStyle w:val="BodyText"/>
      </w:pPr>
      <w:r>
        <w:t>Example call:</w:t>
      </w:r>
    </w:p>
    <w:p w14:paraId="0037F6A7" w14:textId="77777777" w:rsidR="00BD690A" w:rsidRDefault="00BD690A" w:rsidP="00BD690A">
      <w:pPr>
        <w:pStyle w:val="Code"/>
        <w:ind w:left="720"/>
        <w:rPr>
          <w:rFonts w:cs="Courier New"/>
        </w:rPr>
      </w:pPr>
      <w:r>
        <w:rPr>
          <w:rFonts w:cs="Courier New"/>
          <w:color w:val="000000"/>
        </w:rPr>
        <w:t>http://192.168.0.106/maxrest/rest/mbo/bimlmvbucket?~storageName=buildingsmart&amp;~appendKey=true&amp;~orgId=PUBLIC&amp;~description=Sample%20models%20from%20BuildingSmart&amp;~siteId=COBIE</w:t>
      </w:r>
    </w:p>
    <w:p w14:paraId="7DFE1405" w14:textId="77777777" w:rsidR="00BD690A" w:rsidRDefault="00BD690A" w:rsidP="00BD690A">
      <w:pPr>
        <w:pStyle w:val="Code"/>
        <w:ind w:left="720"/>
      </w:pPr>
    </w:p>
    <w:p w14:paraId="1752FC3B" w14:textId="77777777" w:rsidR="00BD690A" w:rsidRDefault="00BD690A" w:rsidP="00BD690A">
      <w:pPr>
        <w:pStyle w:val="Code"/>
        <w:ind w:left="720"/>
      </w:pPr>
      <w:r w:rsidRPr="00BD690A">
        <w:t>x-http-method-override, linkStorage</w:t>
      </w:r>
    </w:p>
    <w:p w14:paraId="65A32166" w14:textId="77777777" w:rsidR="006A5C7F" w:rsidRPr="006A5C7F" w:rsidRDefault="006A5C7F" w:rsidP="006A5C7F">
      <w:pPr>
        <w:pStyle w:val="Code"/>
        <w:ind w:left="720"/>
        <w:rPr>
          <w:rFonts w:ascii="Arial" w:hAnsi="Arial" w:cs="Arial"/>
        </w:rPr>
      </w:pPr>
    </w:p>
    <w:p w14:paraId="3E452836" w14:textId="77777777" w:rsidR="006A5C7F" w:rsidRDefault="006A5C7F" w:rsidP="00E40B22">
      <w:pPr>
        <w:pStyle w:val="Code"/>
        <w:keepNext/>
        <w:ind w:left="720"/>
        <w:rPr>
          <w:rFonts w:ascii="Arial" w:hAnsi="Arial" w:cs="Arial"/>
        </w:rPr>
      </w:pPr>
      <w:r w:rsidRPr="006A5C7F">
        <w:rPr>
          <w:rFonts w:ascii="Arial" w:hAnsi="Arial" w:cs="Arial"/>
        </w:rPr>
        <w:t xml:space="preserve">Parameters: </w:t>
      </w:r>
    </w:p>
    <w:p w14:paraId="0AF1A3B3" w14:textId="77777777" w:rsidR="00FD518E" w:rsidRDefault="00FD518E" w:rsidP="00E40B22">
      <w:pPr>
        <w:pStyle w:val="Code"/>
        <w:keepNext/>
        <w:ind w:left="720"/>
        <w:rPr>
          <w:rFonts w:ascii="Arial" w:hAnsi="Arial"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998"/>
        <w:gridCol w:w="6282"/>
      </w:tblGrid>
      <w:tr w:rsidR="003144B6" w14:paraId="02478995" w14:textId="77777777" w:rsidTr="00631036">
        <w:tc>
          <w:tcPr>
            <w:tcW w:w="1998" w:type="dxa"/>
          </w:tcPr>
          <w:p w14:paraId="7E247781" w14:textId="7321BC74" w:rsidR="003144B6" w:rsidRPr="003144B6" w:rsidRDefault="003144B6" w:rsidP="00631036">
            <w:pPr>
              <w:pStyle w:val="Code"/>
              <w:keepNext/>
              <w:keepLines/>
              <w:rPr>
                <w:rFonts w:ascii="Arial" w:hAnsi="Arial" w:cs="Arial"/>
              </w:rPr>
            </w:pPr>
            <w:r w:rsidRPr="003144B6">
              <w:rPr>
                <w:rFonts w:ascii="Arial" w:hAnsi="Arial" w:cs="Arial"/>
                <w:color w:val="000000"/>
              </w:rPr>
              <w:t>storageName</w:t>
            </w:r>
            <w:r w:rsidR="00FD518E">
              <w:rPr>
                <w:rFonts w:ascii="Arial" w:hAnsi="Arial" w:cs="Arial"/>
                <w:color w:val="000000"/>
              </w:rPr>
              <w:t>:</w:t>
            </w:r>
          </w:p>
        </w:tc>
        <w:tc>
          <w:tcPr>
            <w:tcW w:w="6282" w:type="dxa"/>
          </w:tcPr>
          <w:p w14:paraId="58099289" w14:textId="77777777" w:rsidR="003144B6" w:rsidRDefault="003144B6" w:rsidP="00631036">
            <w:pPr>
              <w:pStyle w:val="Code"/>
              <w:keepNext/>
              <w:keepLines/>
              <w:rPr>
                <w:rFonts w:ascii="Arial" w:hAnsi="Arial" w:cs="Arial"/>
              </w:rPr>
            </w:pPr>
            <w:r>
              <w:rPr>
                <w:rFonts w:ascii="Arial" w:hAnsi="Arial" w:cs="Arial"/>
              </w:rPr>
              <w:t>The base name of an existing storage container.</w:t>
            </w:r>
            <w:r w:rsidR="008446F1">
              <w:rPr>
                <w:rFonts w:ascii="Arial" w:hAnsi="Arial" w:cs="Arial"/>
              </w:rPr>
              <w:t xml:space="preserve"> </w:t>
            </w:r>
          </w:p>
        </w:tc>
      </w:tr>
      <w:tr w:rsidR="003144B6" w14:paraId="56759DC1" w14:textId="77777777" w:rsidTr="00332825">
        <w:trPr>
          <w:trHeight w:val="280"/>
        </w:trPr>
        <w:tc>
          <w:tcPr>
            <w:tcW w:w="1998" w:type="dxa"/>
          </w:tcPr>
          <w:p w14:paraId="0D75DD9E" w14:textId="0109545C" w:rsidR="003144B6" w:rsidRPr="003144B6" w:rsidRDefault="00FD518E" w:rsidP="00631036">
            <w:pPr>
              <w:pStyle w:val="Code"/>
              <w:keepNext/>
              <w:keepLines/>
              <w:rPr>
                <w:rFonts w:ascii="Arial" w:hAnsi="Arial" w:cs="Arial"/>
              </w:rPr>
            </w:pPr>
            <w:r w:rsidRPr="003144B6">
              <w:rPr>
                <w:rFonts w:ascii="Arial" w:hAnsi="Arial" w:cs="Arial"/>
                <w:color w:val="000000"/>
              </w:rPr>
              <w:t>D</w:t>
            </w:r>
            <w:r w:rsidR="003144B6" w:rsidRPr="003144B6">
              <w:rPr>
                <w:rFonts w:ascii="Arial" w:hAnsi="Arial" w:cs="Arial"/>
                <w:color w:val="000000"/>
              </w:rPr>
              <w:t>escription</w:t>
            </w:r>
            <w:r>
              <w:rPr>
                <w:rFonts w:ascii="Arial" w:hAnsi="Arial" w:cs="Arial"/>
                <w:color w:val="000000"/>
              </w:rPr>
              <w:t>:</w:t>
            </w:r>
          </w:p>
        </w:tc>
        <w:tc>
          <w:tcPr>
            <w:tcW w:w="6282" w:type="dxa"/>
          </w:tcPr>
          <w:p w14:paraId="7DC3AA9F" w14:textId="318B8F97" w:rsidR="003144B6" w:rsidRDefault="00FD518E" w:rsidP="00631036">
            <w:pPr>
              <w:pStyle w:val="Code"/>
              <w:keepNext/>
              <w:keepLines/>
              <w:rPr>
                <w:rFonts w:ascii="Arial" w:hAnsi="Arial" w:cs="Arial"/>
              </w:rPr>
            </w:pPr>
            <w:r>
              <w:rPr>
                <w:rFonts w:ascii="Arial" w:hAnsi="Arial" w:cs="Arial"/>
              </w:rPr>
              <w:t>The d</w:t>
            </w:r>
            <w:r w:rsidR="008446F1">
              <w:rPr>
                <w:rFonts w:ascii="Arial" w:hAnsi="Arial" w:cs="Arial"/>
              </w:rPr>
              <w:t>escriptive information</w:t>
            </w:r>
            <w:r>
              <w:rPr>
                <w:rFonts w:ascii="Arial" w:hAnsi="Arial" w:cs="Arial"/>
              </w:rPr>
              <w:t>.</w:t>
            </w:r>
          </w:p>
        </w:tc>
      </w:tr>
      <w:tr w:rsidR="003144B6" w14:paraId="577E208D" w14:textId="77777777" w:rsidTr="00631036">
        <w:tc>
          <w:tcPr>
            <w:tcW w:w="1998" w:type="dxa"/>
          </w:tcPr>
          <w:p w14:paraId="7931E906" w14:textId="5DF604B8" w:rsidR="003144B6" w:rsidRPr="003144B6" w:rsidRDefault="003144B6" w:rsidP="00631036">
            <w:pPr>
              <w:pStyle w:val="Code"/>
              <w:keepNext/>
              <w:keepLines/>
              <w:rPr>
                <w:rFonts w:ascii="Arial" w:hAnsi="Arial" w:cs="Arial"/>
              </w:rPr>
            </w:pPr>
            <w:r w:rsidRPr="003144B6">
              <w:rPr>
                <w:rFonts w:ascii="Arial" w:hAnsi="Arial" w:cs="Arial"/>
                <w:color w:val="000000"/>
              </w:rPr>
              <w:t>siteId</w:t>
            </w:r>
            <w:r w:rsidR="00FD518E">
              <w:rPr>
                <w:rFonts w:ascii="Arial" w:hAnsi="Arial" w:cs="Arial"/>
                <w:color w:val="000000"/>
              </w:rPr>
              <w:t>:</w:t>
            </w:r>
          </w:p>
        </w:tc>
        <w:tc>
          <w:tcPr>
            <w:tcW w:w="6282" w:type="dxa"/>
          </w:tcPr>
          <w:p w14:paraId="0AC58B50" w14:textId="563DA5ED" w:rsidR="003144B6" w:rsidRDefault="003144B6" w:rsidP="00631036">
            <w:pPr>
              <w:pStyle w:val="Code"/>
              <w:keepNext/>
              <w:keepLines/>
              <w:rPr>
                <w:rFonts w:ascii="Arial" w:hAnsi="Arial" w:cs="Arial"/>
              </w:rPr>
            </w:pPr>
            <w:r>
              <w:rPr>
                <w:rFonts w:ascii="Arial" w:hAnsi="Arial" w:cs="Arial"/>
              </w:rPr>
              <w:t xml:space="preserve">Restricts access to the storage </w:t>
            </w:r>
            <w:r w:rsidR="00FD518E">
              <w:rPr>
                <w:rFonts w:ascii="Arial" w:hAnsi="Arial" w:cs="Arial"/>
              </w:rPr>
              <w:t xml:space="preserve">container </w:t>
            </w:r>
            <w:r>
              <w:rPr>
                <w:rFonts w:ascii="Arial" w:hAnsi="Arial" w:cs="Arial"/>
              </w:rPr>
              <w:t>to the specified site</w:t>
            </w:r>
            <w:r w:rsidR="00F92B03">
              <w:rPr>
                <w:rFonts w:ascii="Arial" w:hAnsi="Arial" w:cs="Arial"/>
              </w:rPr>
              <w:t>.</w:t>
            </w:r>
          </w:p>
        </w:tc>
      </w:tr>
      <w:tr w:rsidR="003144B6" w14:paraId="33E750BE" w14:textId="77777777" w:rsidTr="00631036">
        <w:tc>
          <w:tcPr>
            <w:tcW w:w="1998" w:type="dxa"/>
          </w:tcPr>
          <w:p w14:paraId="1CB3ACAC" w14:textId="421FE2A2" w:rsidR="003144B6" w:rsidRPr="003144B6" w:rsidRDefault="003144B6" w:rsidP="00631036">
            <w:pPr>
              <w:pStyle w:val="Code"/>
              <w:keepNext/>
              <w:keepLines/>
              <w:rPr>
                <w:rFonts w:ascii="Arial" w:hAnsi="Arial" w:cs="Arial"/>
              </w:rPr>
            </w:pPr>
            <w:r w:rsidRPr="003144B6">
              <w:rPr>
                <w:rFonts w:ascii="Arial" w:hAnsi="Arial" w:cs="Arial"/>
                <w:color w:val="000000"/>
              </w:rPr>
              <w:t>orgId</w:t>
            </w:r>
            <w:r w:rsidR="00FD518E">
              <w:rPr>
                <w:rFonts w:ascii="Arial" w:hAnsi="Arial" w:cs="Arial"/>
                <w:color w:val="000000"/>
              </w:rPr>
              <w:t>:</w:t>
            </w:r>
          </w:p>
        </w:tc>
        <w:tc>
          <w:tcPr>
            <w:tcW w:w="6282" w:type="dxa"/>
          </w:tcPr>
          <w:p w14:paraId="33F40818" w14:textId="16134C2B" w:rsidR="003144B6" w:rsidRDefault="003144B6" w:rsidP="00631036">
            <w:pPr>
              <w:pStyle w:val="Code"/>
              <w:keepNext/>
              <w:keepLines/>
              <w:rPr>
                <w:rFonts w:ascii="Arial" w:hAnsi="Arial" w:cs="Arial"/>
              </w:rPr>
            </w:pPr>
            <w:r>
              <w:rPr>
                <w:rFonts w:ascii="Arial" w:hAnsi="Arial" w:cs="Arial"/>
              </w:rPr>
              <w:t xml:space="preserve">Restricts access to the storage </w:t>
            </w:r>
            <w:r w:rsidR="00FD518E">
              <w:rPr>
                <w:rFonts w:ascii="Arial" w:hAnsi="Arial" w:cs="Arial"/>
              </w:rPr>
              <w:t xml:space="preserve">container </w:t>
            </w:r>
            <w:r>
              <w:rPr>
                <w:rFonts w:ascii="Arial" w:hAnsi="Arial" w:cs="Arial"/>
              </w:rPr>
              <w:t>to the specified organization</w:t>
            </w:r>
            <w:r w:rsidR="00F92B03">
              <w:rPr>
                <w:rFonts w:ascii="Arial" w:hAnsi="Arial" w:cs="Arial"/>
              </w:rPr>
              <w:t>.</w:t>
            </w:r>
          </w:p>
        </w:tc>
      </w:tr>
      <w:tr w:rsidR="003144B6" w14:paraId="4041ADD5" w14:textId="77777777" w:rsidTr="00631036">
        <w:tc>
          <w:tcPr>
            <w:tcW w:w="1998" w:type="dxa"/>
          </w:tcPr>
          <w:p w14:paraId="4C116290" w14:textId="5C463359" w:rsidR="003144B6" w:rsidRPr="003144B6" w:rsidRDefault="003144B6" w:rsidP="00631036">
            <w:pPr>
              <w:pStyle w:val="Code"/>
              <w:keepNext/>
              <w:keepLines/>
              <w:rPr>
                <w:rFonts w:ascii="Arial" w:hAnsi="Arial" w:cs="Arial"/>
                <w:color w:val="000000"/>
              </w:rPr>
            </w:pPr>
            <w:r w:rsidRPr="003144B6">
              <w:rPr>
                <w:rFonts w:ascii="Arial" w:hAnsi="Arial" w:cs="Arial"/>
                <w:color w:val="000000"/>
              </w:rPr>
              <w:t>appendKey</w:t>
            </w:r>
            <w:r w:rsidR="00FD518E">
              <w:rPr>
                <w:rFonts w:ascii="Arial" w:hAnsi="Arial" w:cs="Arial"/>
                <w:color w:val="000000"/>
              </w:rPr>
              <w:t>:</w:t>
            </w:r>
          </w:p>
        </w:tc>
        <w:tc>
          <w:tcPr>
            <w:tcW w:w="6282" w:type="dxa"/>
          </w:tcPr>
          <w:p w14:paraId="51FF0A79" w14:textId="52106CB8" w:rsidR="003144B6" w:rsidRDefault="008446F1" w:rsidP="00631036">
            <w:pPr>
              <w:pStyle w:val="Code"/>
              <w:keepNext/>
              <w:keepLines/>
              <w:rPr>
                <w:rFonts w:ascii="Arial" w:hAnsi="Arial" w:cs="Arial"/>
              </w:rPr>
            </w:pPr>
            <w:r>
              <w:rPr>
                <w:rFonts w:ascii="Arial" w:hAnsi="Arial" w:cs="Arial"/>
              </w:rPr>
              <w:t xml:space="preserve">If true, the </w:t>
            </w:r>
            <w:r w:rsidR="008A0CA2">
              <w:rPr>
                <w:rFonts w:ascii="Arial" w:hAnsi="Arial" w:cs="Arial"/>
              </w:rPr>
              <w:t>Forge</w:t>
            </w:r>
            <w:r>
              <w:rPr>
                <w:rFonts w:ascii="Arial" w:hAnsi="Arial" w:cs="Arial"/>
              </w:rPr>
              <w:t xml:space="preserve"> </w:t>
            </w:r>
            <w:r w:rsidR="00452987">
              <w:rPr>
                <w:rFonts w:ascii="Arial" w:hAnsi="Arial" w:cs="Arial"/>
              </w:rPr>
              <w:t xml:space="preserve">service </w:t>
            </w:r>
            <w:r>
              <w:rPr>
                <w:rFonts w:ascii="Arial" w:hAnsi="Arial" w:cs="Arial"/>
              </w:rPr>
              <w:t xml:space="preserve">key form the system property: </w:t>
            </w:r>
            <w:r>
              <w:t xml:space="preserve">'bim.viewer.LMV.secret' </w:t>
            </w:r>
            <w:r w:rsidRPr="008446F1">
              <w:rPr>
                <w:rFonts w:ascii="Arial" w:hAnsi="Arial" w:cs="Arial"/>
              </w:rPr>
              <w:t>is</w:t>
            </w:r>
            <w:r>
              <w:rPr>
                <w:rFonts w:ascii="Arial" w:hAnsi="Arial" w:cs="Arial"/>
              </w:rPr>
              <w:t xml:space="preserve"> appended to the storage name.</w:t>
            </w:r>
          </w:p>
        </w:tc>
      </w:tr>
    </w:tbl>
    <w:p w14:paraId="32B6911B" w14:textId="77777777" w:rsidR="003144B6" w:rsidRPr="006A5C7F" w:rsidRDefault="003144B6" w:rsidP="006A5C7F">
      <w:pPr>
        <w:pStyle w:val="Code"/>
        <w:ind w:left="720"/>
        <w:rPr>
          <w:rFonts w:ascii="Arial" w:hAnsi="Arial" w:cs="Arial"/>
        </w:rPr>
      </w:pPr>
    </w:p>
    <w:p w14:paraId="20E992A6" w14:textId="77777777" w:rsidR="00CA7F7F" w:rsidRDefault="00CA7F7F" w:rsidP="00CA7F7F">
      <w:pPr>
        <w:pStyle w:val="Heading4"/>
      </w:pPr>
      <w:r w:rsidRPr="00857832">
        <w:t>linkModel</w:t>
      </w:r>
    </w:p>
    <w:p w14:paraId="3BABBBFA" w14:textId="0D4F6A8A" w:rsidR="00631036" w:rsidRPr="00631036" w:rsidRDefault="00631036" w:rsidP="00631036">
      <w:pPr>
        <w:pStyle w:val="BodyText"/>
      </w:pPr>
      <w:r>
        <w:t>Imports a previously uploaded model into Maximo, and optional</w:t>
      </w:r>
      <w:r w:rsidR="00FD518E">
        <w:t>ly</w:t>
      </w:r>
      <w:r>
        <w:t xml:space="preserve"> a previously registered viewable </w:t>
      </w:r>
      <w:r w:rsidR="00FD518E">
        <w:t xml:space="preserve">format </w:t>
      </w:r>
      <w:r>
        <w:t>into Maximo.</w:t>
      </w:r>
    </w:p>
    <w:p w14:paraId="46573F36" w14:textId="7ACC48BC" w:rsidR="00AE42E2" w:rsidRDefault="00AE42E2" w:rsidP="00AE42E2">
      <w:pPr>
        <w:pStyle w:val="BodyText"/>
      </w:pPr>
      <w:r>
        <w:t>See</w:t>
      </w:r>
      <w:r w:rsidR="00FD518E">
        <w:t xml:space="preserve"> section</w:t>
      </w:r>
      <w:r>
        <w:t xml:space="preserve"> </w:t>
      </w:r>
      <w:r>
        <w:fldChar w:fldCharType="begin"/>
      </w:r>
      <w:r>
        <w:instrText xml:space="preserve"> REF _Ref430353248 \r \h </w:instrText>
      </w:r>
      <w:r>
        <w:fldChar w:fldCharType="separate"/>
      </w:r>
      <w:r w:rsidR="00D00363">
        <w:t>2.3</w:t>
      </w:r>
      <w:r>
        <w:fldChar w:fldCharType="end"/>
      </w:r>
      <w:r>
        <w:t xml:space="preserve"> </w:t>
      </w:r>
      <w:r>
        <w:fldChar w:fldCharType="begin"/>
      </w:r>
      <w:r>
        <w:instrText xml:space="preserve"> REF _Ref430353248 \h </w:instrText>
      </w:r>
      <w:r>
        <w:fldChar w:fldCharType="separate"/>
      </w:r>
      <w:r w:rsidR="00D00363">
        <w:t>Managing Model Files</w:t>
      </w:r>
      <w:r>
        <w:fldChar w:fldCharType="end"/>
      </w:r>
    </w:p>
    <w:p w14:paraId="1C20C8D8" w14:textId="77777777" w:rsidR="00631036" w:rsidRPr="00AE42E2" w:rsidRDefault="00631036" w:rsidP="00631036">
      <w:pPr>
        <w:pStyle w:val="BodyText"/>
      </w:pPr>
      <w:r>
        <w:t>Example call:</w:t>
      </w:r>
    </w:p>
    <w:p w14:paraId="30C5D239" w14:textId="77777777" w:rsidR="00BD690A" w:rsidRDefault="00BD690A" w:rsidP="00BD690A">
      <w:pPr>
        <w:pStyle w:val="Code"/>
        <w:ind w:left="720"/>
        <w:rPr>
          <w:rFonts w:cs="Courier New"/>
        </w:rPr>
      </w:pPr>
      <w:r>
        <w:rPr>
          <w:rFonts w:cs="Courier New"/>
          <w:color w:val="000000"/>
        </w:rPr>
        <w:t>http://192.168.0.106/maxrest/rest/mbo/bimlmvmodel?~storageName=buildingsmart2s23v1a2uihpnjq2nljjixykqaaoinjy&amp;~orgId=PUBLIC&amp;~description=BuildingSmart%20sample%20office%20-%20MEP&amp;~linkViewable=false&amp;~modelName=office_mep.rvt&amp;~siteId=COBIE</w:t>
      </w:r>
    </w:p>
    <w:p w14:paraId="301EA0B0" w14:textId="77777777" w:rsidR="00BD690A" w:rsidRDefault="00BD690A" w:rsidP="00BD690A">
      <w:pPr>
        <w:pStyle w:val="Code"/>
        <w:ind w:left="720"/>
      </w:pPr>
    </w:p>
    <w:p w14:paraId="22073A75" w14:textId="77777777" w:rsidR="00BD690A" w:rsidRDefault="00BD690A" w:rsidP="00BD690A">
      <w:pPr>
        <w:pStyle w:val="Code"/>
        <w:ind w:left="720"/>
      </w:pPr>
      <w:r w:rsidRPr="00BD690A">
        <w:t xml:space="preserve">x-http-method-override, </w:t>
      </w:r>
      <w:r w:rsidR="00857832" w:rsidRPr="00857832">
        <w:t>linkModel</w:t>
      </w:r>
    </w:p>
    <w:p w14:paraId="0A5A6F07" w14:textId="77777777" w:rsidR="006A5C7F" w:rsidRPr="006A5C7F" w:rsidRDefault="006A5C7F" w:rsidP="006A5C7F">
      <w:pPr>
        <w:pStyle w:val="Code"/>
        <w:ind w:left="720"/>
        <w:rPr>
          <w:rFonts w:ascii="Arial" w:hAnsi="Arial" w:cs="Arial"/>
        </w:rPr>
      </w:pPr>
    </w:p>
    <w:p w14:paraId="4A620ED3" w14:textId="77777777" w:rsidR="006A5C7F" w:rsidRDefault="006A5C7F" w:rsidP="00E40B22">
      <w:pPr>
        <w:pStyle w:val="Code"/>
        <w:keepNext/>
        <w:ind w:left="720"/>
        <w:rPr>
          <w:rFonts w:ascii="Arial" w:hAnsi="Arial" w:cs="Arial"/>
        </w:rPr>
      </w:pPr>
      <w:r w:rsidRPr="006A5C7F">
        <w:rPr>
          <w:rFonts w:ascii="Arial" w:hAnsi="Arial" w:cs="Arial"/>
        </w:rPr>
        <w:t xml:space="preserve">Parameters: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6282"/>
      </w:tblGrid>
      <w:tr w:rsidR="003144B6" w14:paraId="1960F758" w14:textId="77777777" w:rsidTr="00631036">
        <w:tc>
          <w:tcPr>
            <w:tcW w:w="1998" w:type="dxa"/>
          </w:tcPr>
          <w:p w14:paraId="2EDF7FBB" w14:textId="16BF3868" w:rsidR="003144B6" w:rsidRPr="003144B6" w:rsidRDefault="003144B6" w:rsidP="00631036">
            <w:pPr>
              <w:pStyle w:val="Code"/>
              <w:keepNext/>
              <w:keepLines/>
              <w:rPr>
                <w:rFonts w:ascii="Arial" w:hAnsi="Arial" w:cs="Arial"/>
              </w:rPr>
            </w:pPr>
            <w:r w:rsidRPr="003144B6">
              <w:rPr>
                <w:rFonts w:ascii="Arial" w:hAnsi="Arial" w:cs="Arial"/>
                <w:color w:val="000000"/>
              </w:rPr>
              <w:t>storageName</w:t>
            </w:r>
            <w:r w:rsidR="00FD518E">
              <w:rPr>
                <w:rFonts w:ascii="Arial" w:hAnsi="Arial" w:cs="Arial"/>
                <w:color w:val="000000"/>
              </w:rPr>
              <w:t>:</w:t>
            </w:r>
          </w:p>
        </w:tc>
        <w:tc>
          <w:tcPr>
            <w:tcW w:w="6282" w:type="dxa"/>
          </w:tcPr>
          <w:p w14:paraId="4F3402EC" w14:textId="40E39E09" w:rsidR="003144B6" w:rsidRDefault="003144B6" w:rsidP="00631036">
            <w:pPr>
              <w:pStyle w:val="Code"/>
              <w:keepNext/>
              <w:keepLines/>
              <w:rPr>
                <w:rFonts w:ascii="Arial" w:hAnsi="Arial" w:cs="Arial"/>
              </w:rPr>
            </w:pPr>
            <w:r>
              <w:rPr>
                <w:rFonts w:ascii="Arial" w:hAnsi="Arial" w:cs="Arial"/>
              </w:rPr>
              <w:t xml:space="preserve">The full name of the storage container including </w:t>
            </w:r>
            <w:r w:rsidR="008446F1">
              <w:rPr>
                <w:rFonts w:ascii="Arial" w:hAnsi="Arial" w:cs="Arial"/>
              </w:rPr>
              <w:t>the appended key</w:t>
            </w:r>
            <w:r w:rsidR="00FD518E">
              <w:rPr>
                <w:rFonts w:ascii="Arial" w:hAnsi="Arial" w:cs="Arial"/>
              </w:rPr>
              <w:t>,</w:t>
            </w:r>
            <w:r w:rsidR="008446F1">
              <w:rPr>
                <w:rFonts w:ascii="Arial" w:hAnsi="Arial" w:cs="Arial"/>
              </w:rPr>
              <w:t xml:space="preserve"> if applicable.</w:t>
            </w:r>
          </w:p>
        </w:tc>
      </w:tr>
      <w:tr w:rsidR="003144B6" w14:paraId="0FE9EB16" w14:textId="77777777" w:rsidTr="00332825">
        <w:trPr>
          <w:trHeight w:val="306"/>
        </w:trPr>
        <w:tc>
          <w:tcPr>
            <w:tcW w:w="1998" w:type="dxa"/>
          </w:tcPr>
          <w:p w14:paraId="37FDBC1E" w14:textId="78AF8084" w:rsidR="003144B6" w:rsidRPr="003144B6" w:rsidRDefault="00FD518E" w:rsidP="00631036">
            <w:pPr>
              <w:pStyle w:val="Code"/>
              <w:keepNext/>
              <w:keepLines/>
              <w:rPr>
                <w:rFonts w:ascii="Arial" w:hAnsi="Arial" w:cs="Arial"/>
              </w:rPr>
            </w:pPr>
            <w:r>
              <w:rPr>
                <w:rFonts w:ascii="Arial" w:hAnsi="Arial" w:cs="Arial"/>
                <w:color w:val="000000"/>
              </w:rPr>
              <w:t>d</w:t>
            </w:r>
            <w:r w:rsidR="003144B6" w:rsidRPr="003144B6">
              <w:rPr>
                <w:rFonts w:ascii="Arial" w:hAnsi="Arial" w:cs="Arial"/>
                <w:color w:val="000000"/>
              </w:rPr>
              <w:t>escription</w:t>
            </w:r>
            <w:r>
              <w:rPr>
                <w:rFonts w:ascii="Arial" w:hAnsi="Arial" w:cs="Arial"/>
                <w:color w:val="000000"/>
              </w:rPr>
              <w:t>:</w:t>
            </w:r>
          </w:p>
        </w:tc>
        <w:tc>
          <w:tcPr>
            <w:tcW w:w="6282" w:type="dxa"/>
          </w:tcPr>
          <w:p w14:paraId="1C2699E0" w14:textId="7FE2406F" w:rsidR="003144B6" w:rsidRDefault="00FD518E" w:rsidP="00631036">
            <w:pPr>
              <w:pStyle w:val="Code"/>
              <w:keepNext/>
              <w:keepLines/>
              <w:rPr>
                <w:rFonts w:ascii="Arial" w:hAnsi="Arial" w:cs="Arial"/>
              </w:rPr>
            </w:pPr>
            <w:r>
              <w:rPr>
                <w:rFonts w:ascii="Arial" w:hAnsi="Arial" w:cs="Arial"/>
              </w:rPr>
              <w:t>The d</w:t>
            </w:r>
            <w:r w:rsidR="008446F1">
              <w:rPr>
                <w:rFonts w:ascii="Arial" w:hAnsi="Arial" w:cs="Arial"/>
              </w:rPr>
              <w:t>escriptive information</w:t>
            </w:r>
            <w:r>
              <w:rPr>
                <w:rFonts w:ascii="Arial" w:hAnsi="Arial" w:cs="Arial"/>
              </w:rPr>
              <w:t>.</w:t>
            </w:r>
          </w:p>
        </w:tc>
      </w:tr>
      <w:tr w:rsidR="003144B6" w14:paraId="152EDB7F" w14:textId="77777777" w:rsidTr="00332825">
        <w:trPr>
          <w:trHeight w:val="279"/>
        </w:trPr>
        <w:tc>
          <w:tcPr>
            <w:tcW w:w="1998" w:type="dxa"/>
          </w:tcPr>
          <w:p w14:paraId="1BEC7420" w14:textId="4EFDACAD" w:rsidR="003144B6" w:rsidRPr="003144B6" w:rsidRDefault="003144B6" w:rsidP="00631036">
            <w:pPr>
              <w:pStyle w:val="Code"/>
              <w:keepNext/>
              <w:keepLines/>
              <w:rPr>
                <w:rFonts w:ascii="Arial" w:hAnsi="Arial" w:cs="Arial"/>
              </w:rPr>
            </w:pPr>
            <w:r w:rsidRPr="003144B6">
              <w:rPr>
                <w:rFonts w:ascii="Arial" w:hAnsi="Arial" w:cs="Arial"/>
                <w:color w:val="000000"/>
              </w:rPr>
              <w:t>modelName</w:t>
            </w:r>
            <w:r w:rsidR="00FD518E">
              <w:rPr>
                <w:rFonts w:ascii="Arial" w:hAnsi="Arial" w:cs="Arial"/>
                <w:color w:val="000000"/>
              </w:rPr>
              <w:t>:</w:t>
            </w:r>
          </w:p>
        </w:tc>
        <w:tc>
          <w:tcPr>
            <w:tcW w:w="6282" w:type="dxa"/>
          </w:tcPr>
          <w:p w14:paraId="592FADE4" w14:textId="66233C24" w:rsidR="003144B6" w:rsidRDefault="00FD518E" w:rsidP="00631036">
            <w:pPr>
              <w:pStyle w:val="Code"/>
              <w:keepNext/>
              <w:keepLines/>
              <w:rPr>
                <w:rFonts w:ascii="Arial" w:hAnsi="Arial" w:cs="Arial"/>
              </w:rPr>
            </w:pPr>
            <w:r>
              <w:rPr>
                <w:rFonts w:ascii="Arial" w:hAnsi="Arial" w:cs="Arial"/>
              </w:rPr>
              <w:t>The unique name that is given to the model</w:t>
            </w:r>
            <w:r w:rsidR="007116FC">
              <w:rPr>
                <w:rFonts w:ascii="Arial" w:hAnsi="Arial" w:cs="Arial"/>
              </w:rPr>
              <w:t>.</w:t>
            </w:r>
          </w:p>
        </w:tc>
      </w:tr>
      <w:tr w:rsidR="003144B6" w14:paraId="462D2C07" w14:textId="77777777" w:rsidTr="00631036">
        <w:tc>
          <w:tcPr>
            <w:tcW w:w="1998" w:type="dxa"/>
          </w:tcPr>
          <w:p w14:paraId="41A75E8B" w14:textId="59BAF7C4" w:rsidR="003144B6" w:rsidRPr="003144B6" w:rsidRDefault="003144B6" w:rsidP="00631036">
            <w:pPr>
              <w:pStyle w:val="Code"/>
              <w:keepNext/>
              <w:keepLines/>
              <w:rPr>
                <w:rFonts w:ascii="Arial" w:hAnsi="Arial" w:cs="Arial"/>
              </w:rPr>
            </w:pPr>
            <w:r w:rsidRPr="003144B6">
              <w:rPr>
                <w:rFonts w:ascii="Arial" w:hAnsi="Arial" w:cs="Arial"/>
                <w:color w:val="000000"/>
              </w:rPr>
              <w:t>siteId</w:t>
            </w:r>
            <w:r w:rsidR="00FD518E">
              <w:rPr>
                <w:rFonts w:ascii="Arial" w:hAnsi="Arial" w:cs="Arial"/>
                <w:color w:val="000000"/>
              </w:rPr>
              <w:t>:</w:t>
            </w:r>
          </w:p>
        </w:tc>
        <w:tc>
          <w:tcPr>
            <w:tcW w:w="6282" w:type="dxa"/>
          </w:tcPr>
          <w:p w14:paraId="4CE2D84E" w14:textId="77777777" w:rsidR="003144B6" w:rsidRDefault="003144B6" w:rsidP="00631036">
            <w:pPr>
              <w:pStyle w:val="Code"/>
              <w:keepNext/>
              <w:keepLines/>
              <w:rPr>
                <w:rFonts w:ascii="Arial" w:hAnsi="Arial" w:cs="Arial"/>
              </w:rPr>
            </w:pPr>
            <w:r>
              <w:rPr>
                <w:rFonts w:ascii="Arial" w:hAnsi="Arial" w:cs="Arial"/>
              </w:rPr>
              <w:t>Restricts access to the model to the specified site.</w:t>
            </w:r>
          </w:p>
          <w:p w14:paraId="35911210" w14:textId="77777777" w:rsidR="003144B6" w:rsidRDefault="003144B6" w:rsidP="00290201">
            <w:pPr>
              <w:pStyle w:val="Code"/>
              <w:keepNext/>
              <w:keepLines/>
              <w:numPr>
                <w:ilvl w:val="0"/>
                <w:numId w:val="26"/>
              </w:numPr>
              <w:rPr>
                <w:rFonts w:ascii="Arial" w:hAnsi="Arial" w:cs="Arial"/>
              </w:rPr>
            </w:pPr>
            <w:r>
              <w:rPr>
                <w:rFonts w:ascii="Arial" w:hAnsi="Arial" w:cs="Arial"/>
              </w:rPr>
              <w:t>If the storage container specifies and organization, this site must be a member.</w:t>
            </w:r>
          </w:p>
          <w:p w14:paraId="196EAE9B" w14:textId="77777777" w:rsidR="003144B6" w:rsidRDefault="003144B6" w:rsidP="00290201">
            <w:pPr>
              <w:pStyle w:val="Code"/>
              <w:keepNext/>
              <w:keepLines/>
              <w:numPr>
                <w:ilvl w:val="0"/>
                <w:numId w:val="26"/>
              </w:numPr>
              <w:rPr>
                <w:rFonts w:ascii="Arial" w:hAnsi="Arial" w:cs="Arial"/>
              </w:rPr>
            </w:pPr>
            <w:r>
              <w:rPr>
                <w:rFonts w:ascii="Arial" w:hAnsi="Arial" w:cs="Arial"/>
              </w:rPr>
              <w:t xml:space="preserve">If the storage container specifies a site, this must match. </w:t>
            </w:r>
          </w:p>
        </w:tc>
      </w:tr>
      <w:tr w:rsidR="003144B6" w14:paraId="2350EF63" w14:textId="77777777" w:rsidTr="00631036">
        <w:tc>
          <w:tcPr>
            <w:tcW w:w="1998" w:type="dxa"/>
          </w:tcPr>
          <w:p w14:paraId="4DFED977" w14:textId="74BFF756" w:rsidR="003144B6" w:rsidRPr="003144B6" w:rsidRDefault="003144B6" w:rsidP="00631036">
            <w:pPr>
              <w:pStyle w:val="Code"/>
              <w:keepNext/>
              <w:keepLines/>
              <w:rPr>
                <w:rFonts w:ascii="Arial" w:hAnsi="Arial" w:cs="Arial"/>
              </w:rPr>
            </w:pPr>
            <w:r w:rsidRPr="003144B6">
              <w:rPr>
                <w:rFonts w:ascii="Arial" w:hAnsi="Arial" w:cs="Arial"/>
                <w:color w:val="000000"/>
              </w:rPr>
              <w:t>orgId</w:t>
            </w:r>
            <w:r w:rsidR="00FD518E">
              <w:rPr>
                <w:rFonts w:ascii="Arial" w:hAnsi="Arial" w:cs="Arial"/>
                <w:color w:val="000000"/>
              </w:rPr>
              <w:t>:</w:t>
            </w:r>
          </w:p>
        </w:tc>
        <w:tc>
          <w:tcPr>
            <w:tcW w:w="6282" w:type="dxa"/>
          </w:tcPr>
          <w:p w14:paraId="44E98AAA" w14:textId="77777777" w:rsidR="003144B6" w:rsidRDefault="003144B6" w:rsidP="00631036">
            <w:pPr>
              <w:pStyle w:val="Code"/>
              <w:keepNext/>
              <w:keepLines/>
              <w:rPr>
                <w:rFonts w:ascii="Arial" w:hAnsi="Arial" w:cs="Arial"/>
              </w:rPr>
            </w:pPr>
            <w:r>
              <w:rPr>
                <w:rFonts w:ascii="Arial" w:hAnsi="Arial" w:cs="Arial"/>
              </w:rPr>
              <w:t>Restricts access to the model to the specified organization</w:t>
            </w:r>
          </w:p>
          <w:p w14:paraId="4E796CD4" w14:textId="77777777" w:rsidR="003144B6" w:rsidRDefault="003144B6" w:rsidP="00290201">
            <w:pPr>
              <w:pStyle w:val="Code"/>
              <w:keepNext/>
              <w:keepLines/>
              <w:numPr>
                <w:ilvl w:val="0"/>
                <w:numId w:val="27"/>
              </w:numPr>
              <w:rPr>
                <w:rFonts w:ascii="Arial" w:hAnsi="Arial" w:cs="Arial"/>
              </w:rPr>
            </w:pPr>
            <w:r>
              <w:rPr>
                <w:rFonts w:ascii="Arial" w:hAnsi="Arial" w:cs="Arial"/>
              </w:rPr>
              <w:t>If the storage container specifies a</w:t>
            </w:r>
            <w:r w:rsidR="008446F1">
              <w:rPr>
                <w:rFonts w:ascii="Arial" w:hAnsi="Arial" w:cs="Arial"/>
              </w:rPr>
              <w:t>n</w:t>
            </w:r>
            <w:r>
              <w:rPr>
                <w:rFonts w:ascii="Arial" w:hAnsi="Arial" w:cs="Arial"/>
              </w:rPr>
              <w:t xml:space="preserve"> </w:t>
            </w:r>
            <w:r w:rsidR="008446F1">
              <w:rPr>
                <w:rFonts w:ascii="Arial" w:hAnsi="Arial" w:cs="Arial"/>
              </w:rPr>
              <w:t>organization</w:t>
            </w:r>
            <w:r>
              <w:rPr>
                <w:rFonts w:ascii="Arial" w:hAnsi="Arial" w:cs="Arial"/>
              </w:rPr>
              <w:t>, this must match.</w:t>
            </w:r>
          </w:p>
        </w:tc>
      </w:tr>
      <w:tr w:rsidR="003144B6" w14:paraId="5FEB7182" w14:textId="77777777" w:rsidTr="0037657D">
        <w:trPr>
          <w:trHeight w:val="80"/>
        </w:trPr>
        <w:tc>
          <w:tcPr>
            <w:tcW w:w="1998" w:type="dxa"/>
          </w:tcPr>
          <w:p w14:paraId="72FC71CB" w14:textId="038095FB" w:rsidR="003144B6" w:rsidRPr="003144B6" w:rsidRDefault="003144B6" w:rsidP="00631036">
            <w:pPr>
              <w:pStyle w:val="Code"/>
              <w:keepNext/>
              <w:keepLines/>
              <w:rPr>
                <w:rFonts w:ascii="Arial" w:hAnsi="Arial" w:cs="Arial"/>
                <w:color w:val="000000"/>
              </w:rPr>
            </w:pPr>
            <w:r w:rsidRPr="003144B6">
              <w:rPr>
                <w:rFonts w:ascii="Arial" w:hAnsi="Arial" w:cs="Arial"/>
                <w:color w:val="000000"/>
              </w:rPr>
              <w:t>linkViewable</w:t>
            </w:r>
            <w:r w:rsidR="00FD518E">
              <w:rPr>
                <w:rFonts w:ascii="Arial" w:hAnsi="Arial" w:cs="Arial"/>
                <w:color w:val="000000"/>
              </w:rPr>
              <w:t>:</w:t>
            </w:r>
          </w:p>
        </w:tc>
        <w:tc>
          <w:tcPr>
            <w:tcW w:w="6282" w:type="dxa"/>
          </w:tcPr>
          <w:p w14:paraId="59A667DD" w14:textId="25CEE587" w:rsidR="003144B6" w:rsidRDefault="008446F1" w:rsidP="00631036">
            <w:pPr>
              <w:pStyle w:val="Code"/>
              <w:keepNext/>
              <w:keepLines/>
              <w:rPr>
                <w:rFonts w:ascii="Arial" w:hAnsi="Arial" w:cs="Arial"/>
              </w:rPr>
            </w:pPr>
            <w:r>
              <w:rPr>
                <w:rFonts w:ascii="Arial" w:hAnsi="Arial" w:cs="Arial"/>
              </w:rPr>
              <w:t xml:space="preserve">If true, the viewable </w:t>
            </w:r>
            <w:r w:rsidR="00FD518E">
              <w:rPr>
                <w:rFonts w:ascii="Arial" w:hAnsi="Arial" w:cs="Arial"/>
              </w:rPr>
              <w:t xml:space="preserve">format </w:t>
            </w:r>
            <w:r>
              <w:rPr>
                <w:rFonts w:ascii="Arial" w:hAnsi="Arial" w:cs="Arial"/>
              </w:rPr>
              <w:t xml:space="preserve">for the model is also linked.  The viewable </w:t>
            </w:r>
            <w:r w:rsidR="00FD518E">
              <w:rPr>
                <w:rFonts w:ascii="Arial" w:hAnsi="Arial" w:cs="Arial"/>
              </w:rPr>
              <w:t xml:space="preserve">format </w:t>
            </w:r>
            <w:r>
              <w:rPr>
                <w:rFonts w:ascii="Arial" w:hAnsi="Arial" w:cs="Arial"/>
              </w:rPr>
              <w:t xml:space="preserve">must have been previously registered.  The entire operation will fail if the viewable </w:t>
            </w:r>
            <w:r w:rsidR="00FD518E">
              <w:rPr>
                <w:rFonts w:ascii="Arial" w:hAnsi="Arial" w:cs="Arial"/>
              </w:rPr>
              <w:t xml:space="preserve">format </w:t>
            </w:r>
            <w:r>
              <w:rPr>
                <w:rFonts w:ascii="Arial" w:hAnsi="Arial" w:cs="Arial"/>
              </w:rPr>
              <w:t>does not exist.</w:t>
            </w:r>
          </w:p>
        </w:tc>
      </w:tr>
    </w:tbl>
    <w:p w14:paraId="666E7B77" w14:textId="77777777" w:rsidR="003144B6" w:rsidRDefault="003144B6" w:rsidP="006A5C7F">
      <w:pPr>
        <w:pStyle w:val="Code"/>
        <w:ind w:left="720"/>
        <w:rPr>
          <w:rFonts w:ascii="Arial" w:hAnsi="Arial" w:cs="Arial"/>
        </w:rPr>
      </w:pPr>
    </w:p>
    <w:p w14:paraId="37836C02" w14:textId="17AD2B13" w:rsidR="00BA1484" w:rsidRDefault="00BA1484" w:rsidP="006A5C7F">
      <w:pPr>
        <w:pStyle w:val="Code"/>
        <w:ind w:left="720"/>
        <w:rPr>
          <w:rFonts w:ascii="Arial" w:hAnsi="Arial" w:cs="Arial"/>
        </w:rPr>
      </w:pPr>
      <w:r>
        <w:rPr>
          <w:rFonts w:ascii="Arial" w:hAnsi="Arial" w:cs="Arial"/>
        </w:rPr>
        <w:t>All of the above methods make calls to the Autodesk View and Data API.  Maximo provides no mechanism to report detailed errors from this API back to the service method caller.  However, errors are logged</w:t>
      </w:r>
      <w:r w:rsidR="0037657D">
        <w:rPr>
          <w:rFonts w:ascii="Arial" w:hAnsi="Arial" w:cs="Arial"/>
        </w:rPr>
        <w:t xml:space="preserve"> in the application server log file </w:t>
      </w:r>
      <w:r>
        <w:rPr>
          <w:rFonts w:ascii="Arial" w:hAnsi="Arial" w:cs="Arial"/>
        </w:rPr>
        <w:t>.</w:t>
      </w:r>
    </w:p>
    <w:p w14:paraId="47D35228" w14:textId="77777777" w:rsidR="00BD690A" w:rsidRDefault="00DE1E52" w:rsidP="009E6AA3">
      <w:pPr>
        <w:pStyle w:val="Heading2"/>
      </w:pPr>
      <w:bookmarkStart w:id="171" w:name="_Toc483994032"/>
      <w:r>
        <w:t>Object Structures</w:t>
      </w:r>
      <w:bookmarkEnd w:id="171"/>
    </w:p>
    <w:p w14:paraId="1103A2AC" w14:textId="1711DE88" w:rsidR="008446F1" w:rsidRPr="008446F1" w:rsidRDefault="008446F1" w:rsidP="008446F1">
      <w:pPr>
        <w:pStyle w:val="BodyText"/>
      </w:pPr>
      <w:r>
        <w:t xml:space="preserve">The BIM </w:t>
      </w:r>
      <w:r w:rsidR="00FD518E">
        <w:t>s</w:t>
      </w:r>
      <w:r>
        <w:t xml:space="preserve">olution defines the following </w:t>
      </w:r>
      <w:r w:rsidR="00FD518E">
        <w:t>o</w:t>
      </w:r>
      <w:r>
        <w:t xml:space="preserve">bject </w:t>
      </w:r>
      <w:r w:rsidR="00FD518E">
        <w:t>s</w:t>
      </w:r>
      <w:r>
        <w:t>tructures:</w:t>
      </w:r>
    </w:p>
    <w:tbl>
      <w:tblPr>
        <w:tblStyle w:val="ListTable4-Accent1"/>
        <w:tblW w:w="8730" w:type="dxa"/>
        <w:tblInd w:w="828" w:type="dxa"/>
        <w:tblLayout w:type="fixed"/>
        <w:tblLook w:val="04A0" w:firstRow="1" w:lastRow="0" w:firstColumn="1" w:lastColumn="0" w:noHBand="0" w:noVBand="1"/>
      </w:tblPr>
      <w:tblGrid>
        <w:gridCol w:w="1924"/>
        <w:gridCol w:w="2666"/>
        <w:gridCol w:w="1710"/>
        <w:gridCol w:w="2430"/>
      </w:tblGrid>
      <w:tr w:rsidR="00DE1E52" w:rsidRPr="00DE1E52" w14:paraId="66221694" w14:textId="77777777" w:rsidTr="00AE42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924" w:type="dxa"/>
          </w:tcPr>
          <w:p w14:paraId="538467AA" w14:textId="77777777" w:rsidR="00DE1E52" w:rsidRPr="00DE1E52" w:rsidRDefault="00DE1E52" w:rsidP="00DE1E52">
            <w:pPr>
              <w:pStyle w:val="BodyText"/>
              <w:ind w:left="0"/>
              <w:rPr>
                <w:color w:val="FFFFFF" w:themeColor="background1"/>
              </w:rPr>
            </w:pPr>
            <w:r w:rsidRPr="00DE1E52">
              <w:rPr>
                <w:color w:val="FFFFFF" w:themeColor="background1"/>
              </w:rPr>
              <w:t>Name</w:t>
            </w:r>
          </w:p>
        </w:tc>
        <w:tc>
          <w:tcPr>
            <w:tcW w:w="2666" w:type="dxa"/>
          </w:tcPr>
          <w:p w14:paraId="1989D407" w14:textId="77777777" w:rsidR="00DE1E52" w:rsidRPr="00DE1E52" w:rsidRDefault="00DE1E52" w:rsidP="00DE1E52">
            <w:pPr>
              <w:pStyle w:val="BodyText"/>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Description</w:t>
            </w:r>
          </w:p>
        </w:tc>
        <w:tc>
          <w:tcPr>
            <w:tcW w:w="1710" w:type="dxa"/>
          </w:tcPr>
          <w:p w14:paraId="5797E044" w14:textId="77777777" w:rsidR="00DE1E52" w:rsidRPr="00DE1E52" w:rsidRDefault="00DE1E52" w:rsidP="00DE1E52">
            <w:pPr>
              <w:pStyle w:val="BodyText"/>
              <w:ind w:left="0" w:right="75"/>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Parent</w:t>
            </w:r>
          </w:p>
        </w:tc>
        <w:tc>
          <w:tcPr>
            <w:tcW w:w="2430" w:type="dxa"/>
          </w:tcPr>
          <w:p w14:paraId="788374BB" w14:textId="77777777" w:rsidR="00DE1E52" w:rsidRPr="00DE1E52" w:rsidRDefault="00DE1E52" w:rsidP="00DE1E52">
            <w:pPr>
              <w:pStyle w:val="BodyText"/>
              <w:ind w:left="0" w:right="61"/>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Children</w:t>
            </w:r>
          </w:p>
        </w:tc>
      </w:tr>
      <w:tr w:rsidR="00AE42E2" w14:paraId="45BB036F" w14:textId="77777777" w:rsidTr="00AE4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14:paraId="44C9144A" w14:textId="77777777" w:rsidR="00DE1E52" w:rsidRPr="00DE1E52" w:rsidRDefault="00DE1E52" w:rsidP="00DE1E52">
            <w:pPr>
              <w:pStyle w:val="BodyText"/>
              <w:ind w:left="0"/>
              <w:rPr>
                <w:sz w:val="18"/>
                <w:szCs w:val="18"/>
              </w:rPr>
            </w:pPr>
            <w:r w:rsidRPr="00DE1E52">
              <w:rPr>
                <w:sz w:val="18"/>
                <w:szCs w:val="18"/>
              </w:rPr>
              <w:t>BIMASSETMODELS</w:t>
            </w:r>
          </w:p>
        </w:tc>
        <w:tc>
          <w:tcPr>
            <w:tcW w:w="2666" w:type="dxa"/>
          </w:tcPr>
          <w:p w14:paraId="711C43A1" w14:textId="1ED67888" w:rsidR="00DE1E52" w:rsidRPr="00DE1E52" w:rsidRDefault="00DE1E52" w:rsidP="00DE1E52">
            <w:pPr>
              <w:pStyle w:val="BodyText"/>
              <w:ind w:left="0"/>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Provide</w:t>
            </w:r>
            <w:r w:rsidR="00FD518E">
              <w:rPr>
                <w:sz w:val="18"/>
                <w:szCs w:val="18"/>
              </w:rPr>
              <w:t>s</w:t>
            </w:r>
            <w:r w:rsidRPr="00DE1E52">
              <w:rPr>
                <w:sz w:val="18"/>
                <w:szCs w:val="18"/>
              </w:rPr>
              <w:t xml:space="preserve"> models for launch in </w:t>
            </w:r>
            <w:r w:rsidR="00FD518E">
              <w:rPr>
                <w:sz w:val="18"/>
                <w:szCs w:val="18"/>
              </w:rPr>
              <w:t xml:space="preserve">the </w:t>
            </w:r>
            <w:r w:rsidRPr="00DE1E52">
              <w:rPr>
                <w:sz w:val="18"/>
                <w:szCs w:val="18"/>
              </w:rPr>
              <w:t>context of BIM mobile viewer</w:t>
            </w:r>
          </w:p>
        </w:tc>
        <w:tc>
          <w:tcPr>
            <w:tcW w:w="1710" w:type="dxa"/>
          </w:tcPr>
          <w:p w14:paraId="645B7524" w14:textId="77777777" w:rsidR="00DE1E52" w:rsidRPr="00DE1E52" w:rsidRDefault="00DE1E52" w:rsidP="00DE1E52">
            <w:pPr>
              <w:pStyle w:val="BodyText"/>
              <w:ind w:left="0" w:right="75"/>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ASSET</w:t>
            </w:r>
          </w:p>
        </w:tc>
        <w:tc>
          <w:tcPr>
            <w:tcW w:w="2430" w:type="dxa"/>
          </w:tcPr>
          <w:p w14:paraId="23A9D772" w14:textId="77777777" w:rsidR="00DE1E52" w:rsidRPr="00DE1E52" w:rsidRDefault="00DE1E52" w:rsidP="00DE1E52">
            <w:pPr>
              <w:pStyle w:val="BodyText"/>
              <w:ind w:left="0" w:right="61"/>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BUILDINGMODEL</w:t>
            </w:r>
          </w:p>
        </w:tc>
      </w:tr>
      <w:tr w:rsidR="00AE42E2" w14:paraId="52D08A9D" w14:textId="77777777" w:rsidTr="00AE42E2">
        <w:tc>
          <w:tcPr>
            <w:cnfStyle w:val="001000000000" w:firstRow="0" w:lastRow="0" w:firstColumn="1" w:lastColumn="0" w:oddVBand="0" w:evenVBand="0" w:oddHBand="0" w:evenHBand="0" w:firstRowFirstColumn="0" w:firstRowLastColumn="0" w:lastRowFirstColumn="0" w:lastRowLastColumn="0"/>
            <w:tcW w:w="1924" w:type="dxa"/>
          </w:tcPr>
          <w:p w14:paraId="327F9D0E" w14:textId="77777777" w:rsidR="00DE1E52" w:rsidRPr="00DE1E52" w:rsidRDefault="00DE1E52" w:rsidP="00DE1E52">
            <w:pPr>
              <w:pStyle w:val="BodyText"/>
              <w:ind w:left="0"/>
              <w:rPr>
                <w:sz w:val="18"/>
                <w:szCs w:val="18"/>
              </w:rPr>
            </w:pPr>
            <w:r w:rsidRPr="00DE1E52">
              <w:rPr>
                <w:sz w:val="18"/>
                <w:szCs w:val="18"/>
              </w:rPr>
              <w:t>MXBIMLMVMODEL</w:t>
            </w:r>
          </w:p>
        </w:tc>
        <w:tc>
          <w:tcPr>
            <w:tcW w:w="2666" w:type="dxa"/>
          </w:tcPr>
          <w:p w14:paraId="64B8F2DB" w14:textId="4CE1E322" w:rsidR="00DE1E52" w:rsidRPr="00DE1E52" w:rsidRDefault="00FD518E" w:rsidP="00DE1E52">
            <w:pPr>
              <w:pStyle w:val="BodyText"/>
              <w:ind w:left="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The </w:t>
            </w:r>
            <w:r w:rsidR="00DE1E52" w:rsidRPr="00DE1E52">
              <w:rPr>
                <w:sz w:val="18"/>
                <w:szCs w:val="18"/>
              </w:rPr>
              <w:t xml:space="preserve">Autodesk </w:t>
            </w:r>
            <w:r w:rsidR="008A0CA2">
              <w:rPr>
                <w:sz w:val="18"/>
                <w:szCs w:val="18"/>
              </w:rPr>
              <w:t>Forge</w:t>
            </w:r>
            <w:r w:rsidR="00DE1E52" w:rsidRPr="00DE1E52">
              <w:rPr>
                <w:sz w:val="18"/>
                <w:szCs w:val="18"/>
              </w:rPr>
              <w:t xml:space="preserve"> Viewer Model definition</w:t>
            </w:r>
          </w:p>
        </w:tc>
        <w:tc>
          <w:tcPr>
            <w:tcW w:w="1710" w:type="dxa"/>
          </w:tcPr>
          <w:p w14:paraId="2649B46B" w14:textId="77777777" w:rsidR="00DE1E52" w:rsidRPr="00DE1E52" w:rsidRDefault="00DE1E52" w:rsidP="00DE1E52">
            <w:pPr>
              <w:pStyle w:val="BodyText"/>
              <w:ind w:left="0" w:right="75"/>
              <w:cnfStyle w:val="000000000000" w:firstRow="0" w:lastRow="0" w:firstColumn="0" w:lastColumn="0" w:oddVBand="0" w:evenVBand="0" w:oddHBand="0" w:evenHBand="0" w:firstRowFirstColumn="0" w:firstRowLastColumn="0" w:lastRowFirstColumn="0" w:lastRowLastColumn="0"/>
              <w:rPr>
                <w:sz w:val="18"/>
                <w:szCs w:val="18"/>
              </w:rPr>
            </w:pPr>
            <w:r w:rsidRPr="00DE1E52">
              <w:rPr>
                <w:sz w:val="18"/>
                <w:szCs w:val="18"/>
              </w:rPr>
              <w:t>BIMLMVMODEL</w:t>
            </w:r>
          </w:p>
        </w:tc>
        <w:tc>
          <w:tcPr>
            <w:tcW w:w="2430" w:type="dxa"/>
          </w:tcPr>
          <w:p w14:paraId="749B462F" w14:textId="77777777" w:rsidR="00DE1E52" w:rsidRPr="00DE1E52" w:rsidRDefault="00DE1E52"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sidRPr="00DE1E52">
              <w:rPr>
                <w:sz w:val="18"/>
                <w:szCs w:val="18"/>
              </w:rPr>
              <w:t>BIMLMVMODELUPLOAD</w:t>
            </w:r>
          </w:p>
          <w:p w14:paraId="03E066B3" w14:textId="77777777" w:rsidR="00DE1E52" w:rsidRPr="00DE1E52" w:rsidRDefault="00AE42E2"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sidRPr="00AE42E2">
              <w:rPr>
                <w:sz w:val="18"/>
                <w:szCs w:val="18"/>
              </w:rPr>
              <w:t>BIMLMVMODELLINK</w:t>
            </w:r>
          </w:p>
        </w:tc>
      </w:tr>
    </w:tbl>
    <w:p w14:paraId="25627B9C" w14:textId="77777777" w:rsidR="001A2649" w:rsidRDefault="001A2649" w:rsidP="00BF16D2">
      <w:pPr>
        <w:pStyle w:val="Heading1"/>
      </w:pPr>
      <w:bookmarkStart w:id="172" w:name="_Toc483994033"/>
      <w:r>
        <w:t>Appendix – Summary of Database updates</w:t>
      </w:r>
      <w:bookmarkEnd w:id="169"/>
      <w:bookmarkEnd w:id="172"/>
    </w:p>
    <w:p w14:paraId="4E2CC997" w14:textId="77777777" w:rsidR="001A2649" w:rsidRDefault="001A2649" w:rsidP="00703C3E">
      <w:pPr>
        <w:pStyle w:val="BodyText"/>
      </w:pPr>
      <w:r>
        <w:t>Installing the extensions makes the following changes to the Maximo database:</w:t>
      </w:r>
    </w:p>
    <w:p w14:paraId="273E8F5B" w14:textId="77777777" w:rsidR="001A2649" w:rsidRDefault="001A2649" w:rsidP="009E6AA3">
      <w:pPr>
        <w:pStyle w:val="Heading2"/>
      </w:pPr>
      <w:bookmarkStart w:id="173" w:name="_Toc483994034"/>
      <w:r>
        <w:t>Tables Created:</w:t>
      </w:r>
      <w:bookmarkEnd w:id="173"/>
    </w:p>
    <w:p w14:paraId="260E664F" w14:textId="63069ED3" w:rsidR="004737DF" w:rsidRDefault="004737DF" w:rsidP="00382749">
      <w:pPr>
        <w:pStyle w:val="BodyText"/>
      </w:pPr>
      <w:r>
        <w:t xml:space="preserve">The Forge </w:t>
      </w:r>
      <w:r w:rsidR="00FD518E">
        <w:t>V</w:t>
      </w:r>
      <w:r>
        <w:t>iewer integration uses the following table</w:t>
      </w:r>
      <w:r w:rsidR="00FD518E">
        <w:t>s</w:t>
      </w:r>
      <w:r>
        <w:t xml:space="preserve"> to save the viewer state:</w:t>
      </w:r>
    </w:p>
    <w:p w14:paraId="1177ACC9" w14:textId="25FFAEDB" w:rsidR="004737DF" w:rsidRDefault="004737DF" w:rsidP="00290201">
      <w:pPr>
        <w:pStyle w:val="BodyText"/>
        <w:numPr>
          <w:ilvl w:val="0"/>
          <w:numId w:val="27"/>
        </w:numPr>
        <w:ind w:left="1440"/>
      </w:pPr>
      <w:r w:rsidRPr="00643C16">
        <w:rPr>
          <w:b/>
        </w:rPr>
        <w:t>BIMLMVSAVEDVIEW</w:t>
      </w:r>
      <w:r w:rsidR="00643C16">
        <w:t xml:space="preserve"> – Saved viewer state </w:t>
      </w:r>
      <w:r w:rsidR="00FD518E">
        <w:t xml:space="preserve">that is </w:t>
      </w:r>
      <w:r w:rsidR="00643C16">
        <w:t>associated with a model</w:t>
      </w:r>
      <w:r w:rsidR="00FD518E">
        <w:t>.</w:t>
      </w:r>
    </w:p>
    <w:p w14:paraId="372C4475" w14:textId="412AE77E" w:rsidR="004737DF" w:rsidRDefault="004737DF" w:rsidP="00290201">
      <w:pPr>
        <w:pStyle w:val="BodyText"/>
        <w:numPr>
          <w:ilvl w:val="0"/>
          <w:numId w:val="27"/>
        </w:numPr>
        <w:ind w:left="1440"/>
      </w:pPr>
      <w:r w:rsidRPr="00643C16">
        <w:rPr>
          <w:b/>
        </w:rPr>
        <w:t>BIMLMVWORKVIEW</w:t>
      </w:r>
      <w:r w:rsidR="00643C16">
        <w:t xml:space="preserve"> – Saved viewer state </w:t>
      </w:r>
      <w:r w:rsidR="00FD518E">
        <w:t xml:space="preserve">that s </w:t>
      </w:r>
      <w:r w:rsidR="00643C16">
        <w:t>associated with a work order.</w:t>
      </w:r>
    </w:p>
    <w:p w14:paraId="384B0124" w14:textId="2BF4C71E" w:rsidR="00382749" w:rsidRDefault="00382749" w:rsidP="00382749">
      <w:pPr>
        <w:pStyle w:val="BodyText"/>
      </w:pPr>
      <w:r>
        <w:t xml:space="preserve">The </w:t>
      </w:r>
      <w:r w:rsidR="008A0CA2">
        <w:t>Forge</w:t>
      </w:r>
      <w:r>
        <w:t xml:space="preserve"> integration merges Maximo data with data </w:t>
      </w:r>
      <w:r w:rsidR="00FD518E">
        <w:t xml:space="preserve">that is </w:t>
      </w:r>
      <w:r>
        <w:t xml:space="preserve">stored in the </w:t>
      </w:r>
      <w:r w:rsidR="000F2B8D">
        <w:t>Autodesk Forge service</w:t>
      </w:r>
      <w:r>
        <w:t>. Each of the following tables define</w:t>
      </w:r>
      <w:r w:rsidR="00FD518E">
        <w:t>s</w:t>
      </w:r>
      <w:r>
        <w:t xml:space="preserve"> several non-persistent attributes.  This data is actually persisted in the </w:t>
      </w:r>
      <w:r w:rsidR="000F2B8D">
        <w:t>Autodesk Forge service</w:t>
      </w:r>
      <w:r>
        <w:t xml:space="preserve"> and loaded via REST each time a Mbo is instantiated.</w:t>
      </w:r>
    </w:p>
    <w:p w14:paraId="3077843E" w14:textId="7B05752C" w:rsidR="00382749" w:rsidRDefault="00382749" w:rsidP="00290201">
      <w:pPr>
        <w:pStyle w:val="BodyText"/>
        <w:numPr>
          <w:ilvl w:val="0"/>
          <w:numId w:val="25"/>
        </w:numPr>
      </w:pPr>
      <w:r w:rsidRPr="00E704CB">
        <w:rPr>
          <w:b/>
        </w:rPr>
        <w:t>BIMLMVBUCKET</w:t>
      </w:r>
      <w:r>
        <w:t xml:space="preserve"> </w:t>
      </w:r>
      <w:r>
        <w:rPr>
          <w:b/>
        </w:rPr>
        <w:t xml:space="preserve">– </w:t>
      </w:r>
      <w:r w:rsidR="00FD518E" w:rsidRPr="00332825">
        <w:t>The</w:t>
      </w:r>
      <w:r w:rsidR="00FD518E">
        <w:rPr>
          <w:b/>
        </w:rPr>
        <w:t xml:space="preserve"> </w:t>
      </w:r>
      <w:r w:rsidR="00FD518E">
        <w:t>u</w:t>
      </w:r>
      <w:r>
        <w:t xml:space="preserve">nstructured storage location in the </w:t>
      </w:r>
      <w:r w:rsidR="000F2B8D">
        <w:t>Autodesk Forge service</w:t>
      </w:r>
      <w:r>
        <w:t xml:space="preserve"> for model files and</w:t>
      </w:r>
      <w:r w:rsidR="00BD7D39">
        <w:t xml:space="preserve"> the Maximo Storage Container object</w:t>
      </w:r>
    </w:p>
    <w:p w14:paraId="741900E8" w14:textId="63F19088" w:rsidR="00382749" w:rsidRDefault="00382749" w:rsidP="00290201">
      <w:pPr>
        <w:pStyle w:val="BodyText"/>
        <w:numPr>
          <w:ilvl w:val="0"/>
          <w:numId w:val="25"/>
        </w:numPr>
      </w:pPr>
      <w:r w:rsidRPr="00E704CB">
        <w:rPr>
          <w:b/>
        </w:rPr>
        <w:t>BIMLMVBUCKETACCESS</w:t>
      </w:r>
      <w:r>
        <w:t xml:space="preserve"> </w:t>
      </w:r>
      <w:r>
        <w:rPr>
          <w:b/>
        </w:rPr>
        <w:t xml:space="preserve">– </w:t>
      </w:r>
      <w:r w:rsidR="00FD518E">
        <w:t>The p</w:t>
      </w:r>
      <w:r>
        <w:t xml:space="preserve">roxy object for model files </w:t>
      </w:r>
      <w:r w:rsidR="00FD518E">
        <w:t xml:space="preserve">that are </w:t>
      </w:r>
      <w:r>
        <w:t xml:space="preserve">stored in the Autodesk </w:t>
      </w:r>
      <w:r w:rsidR="00FD518E">
        <w:t>V</w:t>
      </w:r>
      <w:r>
        <w:t>iewer cloud</w:t>
      </w:r>
      <w:r w:rsidR="00FD518E">
        <w:t>.</w:t>
      </w:r>
      <w:r>
        <w:tab/>
      </w:r>
      <w:r>
        <w:tab/>
      </w:r>
    </w:p>
    <w:p w14:paraId="7E44C1EF" w14:textId="27B64119" w:rsidR="00382749" w:rsidRDefault="00382749" w:rsidP="00290201">
      <w:pPr>
        <w:pStyle w:val="BodyText"/>
        <w:numPr>
          <w:ilvl w:val="0"/>
          <w:numId w:val="25"/>
        </w:numPr>
      </w:pPr>
      <w:r w:rsidRPr="00E704CB">
        <w:rPr>
          <w:b/>
        </w:rPr>
        <w:t>BIMLMVMODEL</w:t>
      </w:r>
      <w:r>
        <w:t xml:space="preserve"> </w:t>
      </w:r>
      <w:r>
        <w:rPr>
          <w:b/>
        </w:rPr>
        <w:t xml:space="preserve">– </w:t>
      </w:r>
      <w:r w:rsidR="00FD518E" w:rsidRPr="00332825">
        <w:t>The p</w:t>
      </w:r>
      <w:r w:rsidRPr="007116FC">
        <w:t>roxy</w:t>
      </w:r>
      <w:r>
        <w:t xml:space="preserve"> object for model files </w:t>
      </w:r>
      <w:r w:rsidR="00FD518E">
        <w:t xml:space="preserve">that are </w:t>
      </w:r>
      <w:r>
        <w:t xml:space="preserve">stored in the Autodesk </w:t>
      </w:r>
      <w:r w:rsidR="00FD518E">
        <w:t>V</w:t>
      </w:r>
      <w:r>
        <w:t>iewer cloud</w:t>
      </w:r>
      <w:r w:rsidR="00FD518E">
        <w:t>.</w:t>
      </w:r>
    </w:p>
    <w:p w14:paraId="2ED0DF31" w14:textId="05705048" w:rsidR="00382749" w:rsidRDefault="00382749" w:rsidP="00290201">
      <w:pPr>
        <w:pStyle w:val="BodyText"/>
        <w:numPr>
          <w:ilvl w:val="0"/>
          <w:numId w:val="25"/>
        </w:numPr>
      </w:pPr>
      <w:r w:rsidRPr="00E704CB">
        <w:rPr>
          <w:b/>
        </w:rPr>
        <w:t>BIMLMVMODELLINK</w:t>
      </w:r>
      <w:r>
        <w:t xml:space="preserve"> </w:t>
      </w:r>
      <w:r>
        <w:rPr>
          <w:b/>
        </w:rPr>
        <w:t xml:space="preserve">– </w:t>
      </w:r>
      <w:r>
        <w:t xml:space="preserve">Links </w:t>
      </w:r>
      <w:r w:rsidR="00FD518E">
        <w:t xml:space="preserve">that are </w:t>
      </w:r>
      <w:r>
        <w:t xml:space="preserve">related </w:t>
      </w:r>
      <w:r w:rsidR="00FD518E">
        <w:t xml:space="preserve">to </w:t>
      </w:r>
      <w:r>
        <w:t>models for viewer translation</w:t>
      </w:r>
      <w:r w:rsidR="00FD518E">
        <w:t>.</w:t>
      </w:r>
      <w:r>
        <w:tab/>
      </w:r>
      <w:r>
        <w:tab/>
      </w:r>
    </w:p>
    <w:p w14:paraId="1E0F2DE6" w14:textId="15EC36E6" w:rsidR="00382749" w:rsidRDefault="00382749" w:rsidP="00290201">
      <w:pPr>
        <w:pStyle w:val="BodyText"/>
        <w:numPr>
          <w:ilvl w:val="0"/>
          <w:numId w:val="25"/>
        </w:numPr>
      </w:pPr>
      <w:r w:rsidRPr="00E704CB">
        <w:rPr>
          <w:b/>
        </w:rPr>
        <w:t>BIMLMVMODELUPLOAD</w:t>
      </w:r>
      <w:r>
        <w:t xml:space="preserve"> </w:t>
      </w:r>
      <w:r>
        <w:rPr>
          <w:b/>
        </w:rPr>
        <w:t xml:space="preserve">– </w:t>
      </w:r>
      <w:r w:rsidR="00FD518E" w:rsidRPr="00332825">
        <w:t>The</w:t>
      </w:r>
      <w:r w:rsidR="00FD518E">
        <w:rPr>
          <w:b/>
        </w:rPr>
        <w:t xml:space="preserve"> </w:t>
      </w:r>
      <w:r w:rsidR="00FD518E">
        <w:t>a</w:t>
      </w:r>
      <w:r>
        <w:t>udit record and status of model file uploads</w:t>
      </w:r>
      <w:r w:rsidR="00FD518E">
        <w:t>.</w:t>
      </w:r>
      <w:r>
        <w:tab/>
      </w:r>
      <w:r>
        <w:tab/>
      </w:r>
    </w:p>
    <w:p w14:paraId="476094E4" w14:textId="60C17FBF" w:rsidR="00382749" w:rsidRDefault="00382749" w:rsidP="00290201">
      <w:pPr>
        <w:pStyle w:val="BodyText"/>
        <w:numPr>
          <w:ilvl w:val="0"/>
          <w:numId w:val="25"/>
        </w:numPr>
      </w:pPr>
      <w:r w:rsidRPr="00E704CB">
        <w:rPr>
          <w:b/>
        </w:rPr>
        <w:t>BIMLMVVIEWABLE</w:t>
      </w:r>
      <w:r>
        <w:t xml:space="preserve"> </w:t>
      </w:r>
      <w:r>
        <w:rPr>
          <w:b/>
        </w:rPr>
        <w:t xml:space="preserve">– </w:t>
      </w:r>
      <w:r w:rsidR="00FD518E">
        <w:t>The p</w:t>
      </w:r>
      <w:r>
        <w:t xml:space="preserve">roxy object for viewable models </w:t>
      </w:r>
      <w:r w:rsidR="00FD518E">
        <w:t xml:space="preserve">that are </w:t>
      </w:r>
      <w:r>
        <w:t xml:space="preserve">stored in the Autodesk </w:t>
      </w:r>
      <w:r w:rsidR="00FD518E">
        <w:t>V</w:t>
      </w:r>
      <w:r>
        <w:t>iewer cloud</w:t>
      </w:r>
      <w:r w:rsidR="00FD518E">
        <w:t>.</w:t>
      </w:r>
      <w:r>
        <w:tab/>
      </w:r>
      <w:r>
        <w:tab/>
      </w:r>
    </w:p>
    <w:p w14:paraId="5F3CBB7A" w14:textId="77777777" w:rsidR="001A2649" w:rsidRDefault="001A2649" w:rsidP="009E6AA3">
      <w:pPr>
        <w:pStyle w:val="Heading2"/>
      </w:pPr>
      <w:bookmarkStart w:id="174" w:name="_Toc483994035"/>
      <w:r>
        <w:t>Synonym Domains Added</w:t>
      </w:r>
      <w:bookmarkEnd w:id="174"/>
    </w:p>
    <w:p w14:paraId="37F1308E" w14:textId="0D659EF2" w:rsidR="00FB22DE" w:rsidRDefault="001020A8" w:rsidP="00290201">
      <w:pPr>
        <w:numPr>
          <w:ilvl w:val="0"/>
          <w:numId w:val="24"/>
        </w:numPr>
        <w:spacing w:before="120" w:after="120"/>
        <w:rPr>
          <w:rFonts w:ascii="Arial" w:hAnsi="Arial" w:cs="Arial"/>
          <w:sz w:val="20"/>
          <w:szCs w:val="20"/>
        </w:rPr>
      </w:pPr>
      <w:r w:rsidRPr="00FB22DE">
        <w:rPr>
          <w:rFonts w:ascii="Arial" w:hAnsi="Arial" w:cs="Arial"/>
          <w:b/>
          <w:sz w:val="20"/>
          <w:szCs w:val="20"/>
        </w:rPr>
        <w:t>BIMLMVBUCKETPOLICY</w:t>
      </w:r>
      <w:r w:rsidRPr="001020A8">
        <w:rPr>
          <w:rFonts w:ascii="Arial" w:hAnsi="Arial" w:cs="Arial"/>
          <w:sz w:val="20"/>
          <w:szCs w:val="20"/>
        </w:rPr>
        <w:t xml:space="preserve"> - How long are objects stored in the bucket are retained? </w:t>
      </w:r>
      <w:r w:rsidR="00BD7D39">
        <w:rPr>
          <w:rFonts w:ascii="Arial" w:hAnsi="Arial" w:cs="Arial"/>
          <w:sz w:val="20"/>
          <w:szCs w:val="20"/>
        </w:rPr>
        <w:t xml:space="preserve"> See section </w:t>
      </w:r>
      <w:r w:rsidR="00BD7D39">
        <w:rPr>
          <w:rFonts w:ascii="Arial" w:hAnsi="Arial" w:cs="Arial"/>
          <w:sz w:val="20"/>
          <w:szCs w:val="20"/>
        </w:rPr>
        <w:fldChar w:fldCharType="begin"/>
      </w:r>
      <w:r w:rsidR="00BD7D39">
        <w:rPr>
          <w:rFonts w:ascii="Arial" w:hAnsi="Arial" w:cs="Arial"/>
          <w:sz w:val="20"/>
          <w:szCs w:val="20"/>
        </w:rPr>
        <w:instrText xml:space="preserve"> REF _Ref478507721 \r \h </w:instrText>
      </w:r>
      <w:r w:rsidR="00BD7D39">
        <w:rPr>
          <w:rFonts w:ascii="Arial" w:hAnsi="Arial" w:cs="Arial"/>
          <w:sz w:val="20"/>
          <w:szCs w:val="20"/>
        </w:rPr>
      </w:r>
      <w:r w:rsidR="00BD7D39">
        <w:rPr>
          <w:rFonts w:ascii="Arial" w:hAnsi="Arial" w:cs="Arial"/>
          <w:sz w:val="20"/>
          <w:szCs w:val="20"/>
        </w:rPr>
        <w:fldChar w:fldCharType="separate"/>
      </w:r>
      <w:r w:rsidR="00D00363">
        <w:rPr>
          <w:rFonts w:ascii="Arial" w:hAnsi="Arial" w:cs="Arial"/>
          <w:sz w:val="20"/>
          <w:szCs w:val="20"/>
        </w:rPr>
        <w:t>2.1.1</w:t>
      </w:r>
      <w:r w:rsidR="00BD7D39">
        <w:rPr>
          <w:rFonts w:ascii="Arial" w:hAnsi="Arial" w:cs="Arial"/>
          <w:sz w:val="20"/>
          <w:szCs w:val="20"/>
        </w:rPr>
        <w:fldChar w:fldCharType="end"/>
      </w:r>
      <w:r w:rsidR="00BD7D39">
        <w:rPr>
          <w:rFonts w:ascii="Arial" w:hAnsi="Arial" w:cs="Arial"/>
          <w:sz w:val="20"/>
          <w:szCs w:val="20"/>
        </w:rPr>
        <w:t xml:space="preserve"> </w:t>
      </w:r>
      <w:r w:rsidR="00BD7D39">
        <w:rPr>
          <w:rFonts w:ascii="Arial" w:hAnsi="Arial" w:cs="Arial"/>
          <w:sz w:val="20"/>
          <w:szCs w:val="20"/>
        </w:rPr>
        <w:fldChar w:fldCharType="begin"/>
      </w:r>
      <w:r w:rsidR="00BD7D39">
        <w:rPr>
          <w:rFonts w:ascii="Arial" w:hAnsi="Arial" w:cs="Arial"/>
          <w:sz w:val="20"/>
          <w:szCs w:val="20"/>
        </w:rPr>
        <w:instrText xml:space="preserve"> REF _Ref478507721 \h </w:instrText>
      </w:r>
      <w:r w:rsidR="00BD7D39">
        <w:rPr>
          <w:rFonts w:ascii="Arial" w:hAnsi="Arial" w:cs="Arial"/>
          <w:sz w:val="20"/>
          <w:szCs w:val="20"/>
        </w:rPr>
      </w:r>
      <w:r w:rsidR="00BD7D39">
        <w:rPr>
          <w:rFonts w:ascii="Arial" w:hAnsi="Arial" w:cs="Arial"/>
          <w:sz w:val="20"/>
          <w:szCs w:val="20"/>
        </w:rPr>
        <w:fldChar w:fldCharType="separate"/>
      </w:r>
      <w:r w:rsidR="00D00363">
        <w:t>Creating a storage container:</w:t>
      </w:r>
      <w:r w:rsidR="00BD7D39">
        <w:rPr>
          <w:rFonts w:ascii="Arial" w:hAnsi="Arial" w:cs="Arial"/>
          <w:sz w:val="20"/>
          <w:szCs w:val="20"/>
        </w:rPr>
        <w:fldChar w:fldCharType="end"/>
      </w:r>
    </w:p>
    <w:p w14:paraId="3AE08D61" w14:textId="7829144F" w:rsidR="001020A8" w:rsidRPr="001020A8" w:rsidRDefault="001020A8" w:rsidP="00290201">
      <w:pPr>
        <w:numPr>
          <w:ilvl w:val="0"/>
          <w:numId w:val="24"/>
        </w:numPr>
        <w:spacing w:before="120" w:after="120"/>
        <w:rPr>
          <w:rFonts w:ascii="Arial" w:hAnsi="Arial" w:cs="Arial"/>
          <w:sz w:val="20"/>
          <w:szCs w:val="20"/>
        </w:rPr>
      </w:pPr>
      <w:r w:rsidRPr="00FB22DE">
        <w:rPr>
          <w:rFonts w:ascii="Arial" w:hAnsi="Arial" w:cs="Arial"/>
          <w:b/>
          <w:sz w:val="20"/>
          <w:szCs w:val="20"/>
        </w:rPr>
        <w:t>BIMLMVBUCKETACCESS</w:t>
      </w:r>
      <w:r w:rsidRPr="001020A8">
        <w:rPr>
          <w:rFonts w:ascii="Arial" w:hAnsi="Arial" w:cs="Arial"/>
          <w:sz w:val="20"/>
          <w:szCs w:val="20"/>
        </w:rPr>
        <w:t xml:space="preserve"> - Access rights to storage </w:t>
      </w:r>
    </w:p>
    <w:bookmarkEnd w:id="167"/>
    <w:p w14:paraId="539C9B41" w14:textId="77777777" w:rsidR="001A2649" w:rsidRPr="0016707B" w:rsidRDefault="001A2649" w:rsidP="00164E30">
      <w:pPr>
        <w:pStyle w:val="BodyText"/>
        <w:ind w:left="0"/>
        <w:sectPr w:rsidR="001A2649" w:rsidRPr="0016707B" w:rsidSect="00EF450F">
          <w:headerReference w:type="even" r:id="rId91"/>
          <w:headerReference w:type="default" r:id="rId92"/>
          <w:headerReference w:type="first" r:id="rId93"/>
          <w:footerReference w:type="first" r:id="rId94"/>
          <w:pgSz w:w="12240" w:h="15840" w:code="1"/>
          <w:pgMar w:top="1440" w:right="1728" w:bottom="1440" w:left="1728" w:header="720" w:footer="720" w:gutter="0"/>
          <w:pgNumType w:start="1"/>
          <w:cols w:space="720"/>
        </w:sectPr>
      </w:pPr>
    </w:p>
    <w:p w14:paraId="39FCDE5C" w14:textId="77777777" w:rsidR="001A2649" w:rsidRDefault="00BE0502" w:rsidP="00BE1131">
      <w:pPr>
        <w:pStyle w:val="BodyText"/>
        <w:ind w:left="0"/>
        <w:rPr>
          <w:rFonts w:ascii="MS Shell Dlg" w:hAnsi="MS Shell Dlg"/>
          <w:sz w:val="17"/>
        </w:rPr>
      </w:pPr>
      <w:r>
        <w:object w:dxaOrig="4644" w:dyaOrig="1739" w14:anchorId="4022114D">
          <v:shape id="_x0000_i1026" type="#_x0000_t75" style="width:126.8pt;height:44.25pt" o:ole="" o:allowoverlap="f">
            <v:imagedata r:id="rId95" o:title="" grayscale="t" bilevel="t"/>
          </v:shape>
          <o:OLEObject Type="Embed" ProgID="WordPro.Document" ShapeID="_x0000_i1026" DrawAspect="Content" ObjectID="_1563635120" r:id="rId96">
            <o:FieldCodes>\s</o:FieldCodes>
          </o:OLEObject>
        </w:object>
      </w:r>
      <w:r>
        <w:t xml:space="preserve"> </w:t>
      </w:r>
      <w:r>
        <w:rPr>
          <w:sz w:val="26"/>
        </w:rPr>
        <w:t>®</w:t>
      </w:r>
      <w:r w:rsidR="001A2649">
        <w:rPr>
          <w:sz w:val="26"/>
        </w:rPr>
        <w:t xml:space="preserve">  </w:t>
      </w:r>
    </w:p>
    <w:p w14:paraId="34EB4FC8" w14:textId="77777777" w:rsidR="001A2649" w:rsidRDefault="001A2649" w:rsidP="00BE1131">
      <w:pPr>
        <w:pStyle w:val="CopyrightText"/>
        <w:ind w:left="0"/>
      </w:pPr>
    </w:p>
    <w:p w14:paraId="426075C3" w14:textId="77777777" w:rsidR="001A2649" w:rsidRDefault="001A2649" w:rsidP="00BE1131">
      <w:pPr>
        <w:pStyle w:val="CopyrightText"/>
        <w:ind w:left="0"/>
      </w:pPr>
      <w:r>
        <w:rPr>
          <w:szCs w:val="26"/>
        </w:rPr>
        <w:t xml:space="preserve">© </w:t>
      </w:r>
      <w:r>
        <w:t>Copyright IBM Corporation 2011</w:t>
      </w:r>
    </w:p>
    <w:p w14:paraId="099285F8" w14:textId="77777777" w:rsidR="001A2649" w:rsidRDefault="001A2649" w:rsidP="00BE1131">
      <w:pPr>
        <w:pStyle w:val="CopyrightText"/>
        <w:ind w:left="0"/>
      </w:pPr>
      <w:r>
        <w:t>IBM United States of America</w:t>
      </w:r>
    </w:p>
    <w:p w14:paraId="552A438C" w14:textId="77777777" w:rsidR="001A2649" w:rsidRDefault="001A2649" w:rsidP="00BE1131">
      <w:pPr>
        <w:pStyle w:val="CopyrightText"/>
        <w:ind w:left="0"/>
      </w:pPr>
      <w:r>
        <w:t xml:space="preserve">Produced in the United States of America </w:t>
      </w:r>
    </w:p>
    <w:p w14:paraId="516E4480" w14:textId="77777777" w:rsidR="001A2649" w:rsidRDefault="001A2649" w:rsidP="00BE1131">
      <w:pPr>
        <w:pStyle w:val="CopyrightText"/>
        <w:ind w:left="0"/>
      </w:pPr>
      <w:r>
        <w:t>US Government Users Restricted Rights - Use, duplication or disclosure restricted by GSA ADP Schedule Contract with IBM Corp.</w:t>
      </w:r>
    </w:p>
    <w:p w14:paraId="0E46B8E5" w14:textId="77777777" w:rsidR="001A2649" w:rsidRDefault="001A2649" w:rsidP="00BE1131">
      <w:pPr>
        <w:pStyle w:val="CopyrightText"/>
        <w:ind w:left="0"/>
      </w:pPr>
    </w:p>
    <w:p w14:paraId="4A2FED3A" w14:textId="77777777" w:rsidR="001A2649" w:rsidRDefault="001A2649" w:rsidP="007271BF">
      <w:pPr>
        <w:pStyle w:val="CopyrightText"/>
        <w:ind w:left="0"/>
      </w:pPr>
      <w: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ACA137" w14:textId="77777777" w:rsidR="001A2649" w:rsidRPr="00854737" w:rsidRDefault="001A2649" w:rsidP="007271BF">
      <w:pPr>
        <w:pStyle w:val="p"/>
        <w:rPr>
          <w:rFonts w:ascii="Arial" w:hAnsi="Arial" w:cs="Arial"/>
          <w:sz w:val="16"/>
          <w:szCs w:val="16"/>
        </w:rPr>
      </w:pPr>
      <w:r w:rsidRPr="00854737">
        <w:rPr>
          <w:rFonts w:ascii="Arial" w:hAnsi="Arial" w:cs="Arial"/>
          <w:sz w:val="16"/>
          <w:szCs w:val="16"/>
        </w:rPr>
        <w:t xml:space="preserve">IBM may have patents or pending patent applications covering subject matter described in this document. The furnishing of this document does not grant you any license to these patents. You can send license inquiries, in writing, to: </w:t>
      </w:r>
    </w:p>
    <w:p w14:paraId="18B177FA" w14:textId="77777777" w:rsidR="001A2649" w:rsidRPr="00854737" w:rsidRDefault="001A2649" w:rsidP="007271BF">
      <w:pPr>
        <w:pStyle w:val="p"/>
        <w:rPr>
          <w:rFonts w:ascii="Arial" w:hAnsi="Arial" w:cs="Arial"/>
          <w:sz w:val="16"/>
          <w:szCs w:val="16"/>
        </w:rPr>
      </w:pPr>
      <w:r w:rsidRPr="00854737">
        <w:rPr>
          <w:rStyle w:val="Emphasis"/>
          <w:rFonts w:ascii="Arial" w:hAnsi="Arial" w:cs="Arial"/>
          <w:sz w:val="16"/>
          <w:szCs w:val="16"/>
        </w:rPr>
        <w:t>IBM Director of Licensing</w:t>
      </w:r>
      <w:r w:rsidRPr="00854737">
        <w:rPr>
          <w:rFonts w:ascii="Arial" w:hAnsi="Arial" w:cs="Arial"/>
          <w:sz w:val="16"/>
          <w:szCs w:val="16"/>
        </w:rPr>
        <w:br/>
      </w:r>
      <w:r w:rsidRPr="00854737">
        <w:rPr>
          <w:rStyle w:val="Emphasis"/>
          <w:rFonts w:ascii="Arial" w:hAnsi="Arial" w:cs="Arial"/>
          <w:sz w:val="16"/>
          <w:szCs w:val="16"/>
        </w:rPr>
        <w:t>IBM Corporation</w:t>
      </w:r>
      <w:r w:rsidRPr="00854737">
        <w:rPr>
          <w:rFonts w:ascii="Arial" w:hAnsi="Arial" w:cs="Arial"/>
          <w:sz w:val="16"/>
          <w:szCs w:val="16"/>
        </w:rPr>
        <w:br/>
      </w:r>
      <w:r w:rsidRPr="00854737">
        <w:rPr>
          <w:rStyle w:val="Emphasis"/>
          <w:rFonts w:ascii="Arial" w:hAnsi="Arial" w:cs="Arial"/>
          <w:sz w:val="16"/>
          <w:szCs w:val="16"/>
        </w:rPr>
        <w:t>North Castle Drive</w:t>
      </w:r>
      <w:r w:rsidRPr="00854737">
        <w:rPr>
          <w:rFonts w:ascii="Arial" w:hAnsi="Arial" w:cs="Arial"/>
          <w:sz w:val="16"/>
          <w:szCs w:val="16"/>
        </w:rPr>
        <w:br/>
      </w:r>
      <w:r w:rsidRPr="00854737">
        <w:rPr>
          <w:rStyle w:val="Emphasis"/>
          <w:rFonts w:ascii="Arial" w:hAnsi="Arial" w:cs="Arial"/>
          <w:sz w:val="16"/>
          <w:szCs w:val="16"/>
        </w:rPr>
        <w:t>Armonk, NY 10504-1785</w:t>
      </w:r>
      <w:r>
        <w:rPr>
          <w:rStyle w:val="Emphasis"/>
          <w:rFonts w:ascii="Arial" w:hAnsi="Arial" w:cs="Arial"/>
          <w:sz w:val="16"/>
          <w:szCs w:val="16"/>
        </w:rPr>
        <w:t xml:space="preserve"> </w:t>
      </w:r>
      <w:r w:rsidRPr="00854737">
        <w:rPr>
          <w:rFonts w:ascii="Arial" w:hAnsi="Arial" w:cs="Arial"/>
          <w:sz w:val="16"/>
          <w:szCs w:val="16"/>
        </w:rPr>
        <w:br/>
      </w:r>
      <w:r w:rsidRPr="00854737">
        <w:rPr>
          <w:rStyle w:val="Emphasis"/>
          <w:rFonts w:ascii="Arial" w:hAnsi="Arial" w:cs="Arial"/>
          <w:sz w:val="16"/>
          <w:szCs w:val="16"/>
        </w:rPr>
        <w:t xml:space="preserve">U.S.A. </w:t>
      </w:r>
    </w:p>
    <w:p w14:paraId="6B545FC0" w14:textId="77777777" w:rsidR="001A2649" w:rsidRDefault="001A2649" w:rsidP="007271BF">
      <w:pPr>
        <w:pStyle w:val="CopyrightText"/>
        <w:ind w:left="0"/>
      </w:pPr>
    </w:p>
    <w:p w14:paraId="1EEA2FDB" w14:textId="77777777" w:rsidR="001A2649" w:rsidRDefault="001A2649" w:rsidP="007271BF">
      <w:pPr>
        <w:pStyle w:val="CopyrightText"/>
        <w:ind w:left="0"/>
        <w:rPr>
          <w:rStyle w:val="Strong"/>
          <w:rFonts w:cs="Arial"/>
        </w:rPr>
      </w:pPr>
      <w:r>
        <w:rPr>
          <w:rStyle w:val="Strong"/>
          <w:rFonts w:cs="Arial"/>
        </w:rPr>
        <w:t>The following paragraph does not apply to the United Kingdom or any other country where such provisions are inconsistent with local law:</w:t>
      </w:r>
    </w:p>
    <w:p w14:paraId="193A95A4" w14:textId="77777777" w:rsidR="001A2649" w:rsidRDefault="001A2649" w:rsidP="007271BF">
      <w:pPr>
        <w:pStyle w:val="CopyrightText"/>
        <w:ind w:left="0"/>
      </w:pPr>
      <w:r>
        <w:t>INTERNATIONAL BUSINESS MACHINES CORPORATION PROVIDES THIS PAPER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778B6714" w14:textId="77777777" w:rsidR="001A2649" w:rsidRDefault="001A2649" w:rsidP="007271BF">
      <w:pPr>
        <w:pStyle w:val="CopyrightText"/>
        <w:ind w:left="0"/>
      </w:pPr>
    </w:p>
    <w:p w14:paraId="39FE5471" w14:textId="77777777" w:rsidR="001A2649" w:rsidRDefault="001A2649" w:rsidP="007271BF">
      <w:pPr>
        <w:pStyle w:val="CopyrightText"/>
        <w:ind w:left="0"/>
      </w:pPr>
      <w:r>
        <w:t>This information could include technical inaccuracies or typographical errors.  Changes may be made periodically to the information herein; these changes may be incorporated in subsequent versions of the paper.  IBM may make improvements and/or changes in the product(s) and/or the program(s) described in this paper at any time without notice.</w:t>
      </w:r>
    </w:p>
    <w:p w14:paraId="6CFA355C" w14:textId="77777777" w:rsidR="001A2649" w:rsidRDefault="001A2649" w:rsidP="007271BF">
      <w:pPr>
        <w:pStyle w:val="CopyrightText"/>
        <w:ind w:left="0"/>
      </w:pPr>
    </w:p>
    <w:p w14:paraId="55DE011B" w14:textId="77777777" w:rsidR="001A2649" w:rsidRDefault="001A2649" w:rsidP="007271BF">
      <w:pPr>
        <w:pStyle w:val="CopyrightText"/>
        <w:ind w:left="0"/>
      </w:pPr>
      <w:r>
        <w:t>Any references in this document to non-IBM Web sites are provided for convenience only and do not in any manner serve as an endorsement of those Web sites. The materials at those Web sites are not part of the materials for this IBM product and use of those Web sites is at your own risk.</w:t>
      </w:r>
    </w:p>
    <w:p w14:paraId="40DD5E39" w14:textId="77777777" w:rsidR="001A2649" w:rsidRDefault="001A2649" w:rsidP="007271BF">
      <w:pPr>
        <w:pStyle w:val="CopyrightText"/>
      </w:pPr>
    </w:p>
    <w:p w14:paraId="07747C63" w14:textId="77777777" w:rsidR="001A2649" w:rsidRDefault="001A2649" w:rsidP="007271BF">
      <w:pPr>
        <w:pStyle w:val="CopyrightText"/>
        <w:ind w:left="0"/>
      </w:pPr>
      <w:r>
        <w:t xml:space="preserve">IBM may have patents or pending patent applications covering subject matter described in this document.  The furnishing of this document does not give you any license to these patents. You can send license inquiries, in writing, to: </w:t>
      </w:r>
    </w:p>
    <w:p w14:paraId="1AD4A6FA" w14:textId="77777777" w:rsidR="001A2649" w:rsidRDefault="001A2649" w:rsidP="007271BF">
      <w:pPr>
        <w:pStyle w:val="CopyrightText"/>
        <w:ind w:left="0"/>
      </w:pPr>
    </w:p>
    <w:p w14:paraId="6B168375" w14:textId="77777777" w:rsidR="001A2649" w:rsidRDefault="001A2649" w:rsidP="007271BF">
      <w:pPr>
        <w:pStyle w:val="CopyrightText"/>
        <w:ind w:left="0"/>
      </w:pPr>
      <w:r>
        <w:t>IBM Director of Licensing</w:t>
      </w:r>
    </w:p>
    <w:p w14:paraId="59BE1A03" w14:textId="77777777" w:rsidR="001A2649" w:rsidRDefault="001A2649" w:rsidP="007271BF">
      <w:pPr>
        <w:pStyle w:val="CopyrightText"/>
        <w:ind w:left="0"/>
      </w:pPr>
      <w:r>
        <w:t>IBM Corporation</w:t>
      </w:r>
    </w:p>
    <w:p w14:paraId="6CF8BE54" w14:textId="77777777" w:rsidR="001A2649" w:rsidRDefault="001A2649" w:rsidP="007271BF">
      <w:pPr>
        <w:pStyle w:val="CopyrightText"/>
        <w:ind w:left="0"/>
      </w:pPr>
      <w:r>
        <w:t>4205 South Miami Boulevard</w:t>
      </w:r>
    </w:p>
    <w:p w14:paraId="1DAA832B" w14:textId="77777777" w:rsidR="001A2649" w:rsidRDefault="001A2649" w:rsidP="007271BF">
      <w:pPr>
        <w:pStyle w:val="CopyrightText"/>
        <w:ind w:left="0"/>
      </w:pPr>
      <w:r>
        <w:t>Research Triangle Park, NC  27709 U.S.A.</w:t>
      </w:r>
    </w:p>
    <w:p w14:paraId="3176DCC4" w14:textId="77777777" w:rsidR="001A2649" w:rsidRDefault="001A2649" w:rsidP="007271BF">
      <w:pPr>
        <w:pStyle w:val="CopyrightText"/>
        <w:ind w:left="0"/>
      </w:pPr>
    </w:p>
    <w:p w14:paraId="3800245E" w14:textId="77777777" w:rsidR="001A2649" w:rsidRDefault="001A2649" w:rsidP="007271BF">
      <w:pPr>
        <w:pStyle w:val="CopyrightText"/>
        <w:ind w:left="0"/>
      </w:pPr>
      <w:r>
        <w:t>All statements regarding IBM's future direction or intent are subject to change or withdrawal without notice, and represent goals and objectives only.</w:t>
      </w:r>
    </w:p>
    <w:p w14:paraId="788009D4" w14:textId="77777777" w:rsidR="001A2649" w:rsidRDefault="001A2649" w:rsidP="007271BF">
      <w:pPr>
        <w:pStyle w:val="CopyrightText"/>
        <w:ind w:left="0"/>
      </w:pPr>
    </w:p>
    <w:p w14:paraId="6306087E" w14:textId="77777777" w:rsidR="001A2649" w:rsidRDefault="001A2649" w:rsidP="007271BF">
      <w:pPr>
        <w:pStyle w:val="CopyrightText"/>
        <w:ind w:left="0"/>
      </w:pPr>
      <w:r>
        <w:t>This information is for planning purposes only. The information herein is subject to change before the products described become available.</w:t>
      </w:r>
    </w:p>
    <w:p w14:paraId="7980BAFD" w14:textId="77777777" w:rsidR="001A2649" w:rsidRDefault="001A2649" w:rsidP="007271BF">
      <w:pPr>
        <w:pStyle w:val="CopyrightText"/>
        <w:ind w:left="0"/>
      </w:pPr>
    </w:p>
    <w:p w14:paraId="5A92675B" w14:textId="77777777" w:rsidR="001A2649" w:rsidRDefault="001A2649" w:rsidP="007271BF">
      <w:pPr>
        <w:pStyle w:val="CopyrightText"/>
        <w:ind w:left="0"/>
      </w:pPr>
      <w:r>
        <w:t>If you are viewing this information softcopy, the photographs and color illustrations may not appear.</w:t>
      </w:r>
    </w:p>
    <w:p w14:paraId="05A3DCF6" w14:textId="32AB20BA" w:rsidR="00E52210" w:rsidRPr="004F2798" w:rsidRDefault="001A2649" w:rsidP="00E52210">
      <w:pPr>
        <w:spacing w:before="100" w:beforeAutospacing="1" w:after="100" w:afterAutospacing="1"/>
        <w:rPr>
          <w:rFonts w:ascii="Arial" w:hAnsi="Arial" w:cs="Arial"/>
          <w:b/>
        </w:rPr>
      </w:pPr>
      <w:r>
        <w:rPr>
          <w:rFonts w:ascii="Arial" w:hAnsi="Arial" w:cs="Arial"/>
          <w:b/>
        </w:rPr>
        <w:br w:type="page"/>
      </w:r>
      <w:r w:rsidR="00E52210">
        <w:rPr>
          <w:rFonts w:ascii="Arial" w:hAnsi="Arial" w:cs="Arial"/>
          <w:b/>
        </w:rPr>
        <w:t>Trademarks</w:t>
      </w:r>
    </w:p>
    <w:p w14:paraId="7A608588" w14:textId="107E8A49" w:rsidR="00E52210" w:rsidRDefault="00E52210" w:rsidP="00E52210">
      <w:pPr>
        <w:autoSpaceDE w:val="0"/>
        <w:autoSpaceDN w:val="0"/>
        <w:adjustRightInd w:val="0"/>
        <w:rPr>
          <w:rFonts w:ascii="Arial" w:hAnsi="Arial" w:cs="Arial"/>
          <w:sz w:val="16"/>
          <w:szCs w:val="16"/>
        </w:rPr>
      </w:pPr>
      <w:r w:rsidRPr="00A050F9">
        <w:rPr>
          <w:rFonts w:ascii="Arial" w:hAnsi="Arial" w:cs="Arial"/>
          <w:sz w:val="16"/>
          <w:szCs w:val="16"/>
        </w:rPr>
        <w:t xml:space="preserve">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w:t>
      </w:r>
      <w:hyperlink r:id="rId97" w:history="1">
        <w:r w:rsidRPr="00577E5C">
          <w:rPr>
            <w:rStyle w:val="Hyperlink"/>
            <w:rFonts w:ascii="Arial" w:hAnsi="Arial" w:cs="Arial"/>
            <w:sz w:val="16"/>
            <w:szCs w:val="16"/>
          </w:rPr>
          <w:t>http://www.ibm.com/legal/copytrade.shtml</w:t>
        </w:r>
      </w:hyperlink>
      <w:r w:rsidRPr="00A050F9">
        <w:rPr>
          <w:rFonts w:ascii="Arial" w:hAnsi="Arial" w:cs="Arial"/>
          <w:sz w:val="16"/>
          <w:szCs w:val="16"/>
        </w:rPr>
        <w:t>.</w:t>
      </w:r>
    </w:p>
    <w:p w14:paraId="63EFAD23" w14:textId="77777777" w:rsidR="00E52210" w:rsidRPr="00453363" w:rsidRDefault="00E52210" w:rsidP="00E52210">
      <w:pPr>
        <w:autoSpaceDE w:val="0"/>
        <w:autoSpaceDN w:val="0"/>
        <w:adjustRightInd w:val="0"/>
        <w:rPr>
          <w:rFonts w:ascii="Arial" w:hAnsi="Arial" w:cs="Arial"/>
          <w:sz w:val="16"/>
          <w:szCs w:val="16"/>
        </w:rPr>
      </w:pPr>
    </w:p>
    <w:p w14:paraId="7CD205EE" w14:textId="77777777" w:rsidR="00E52210" w:rsidRPr="00453363" w:rsidRDefault="00E52210" w:rsidP="00E52210">
      <w:pPr>
        <w:autoSpaceDE w:val="0"/>
        <w:autoSpaceDN w:val="0"/>
        <w:adjustRightInd w:val="0"/>
        <w:rPr>
          <w:rFonts w:ascii="Arial" w:hAnsi="Arial" w:cs="Arial"/>
          <w:sz w:val="16"/>
          <w:szCs w:val="16"/>
        </w:rPr>
      </w:pPr>
      <w:r w:rsidRPr="00453363">
        <w:rPr>
          <w:rFonts w:ascii="Arial" w:hAnsi="Arial" w:cs="Arial"/>
          <w:sz w:val="16"/>
          <w:szCs w:val="16"/>
        </w:rPr>
        <w:t>Autodesk, the Autodesk logo,</w:t>
      </w:r>
      <w:r>
        <w:rPr>
          <w:rFonts w:ascii="Arial" w:hAnsi="Arial" w:cs="Arial"/>
          <w:sz w:val="16"/>
          <w:szCs w:val="16"/>
        </w:rPr>
        <w:t xml:space="preserve"> BIM360, NavisWorks, Revit,</w:t>
      </w:r>
      <w:r w:rsidRPr="00453363">
        <w:rPr>
          <w:rFonts w:ascii="Arial" w:hAnsi="Arial" w:cs="Arial"/>
          <w:sz w:val="16"/>
          <w:szCs w:val="16"/>
        </w:rPr>
        <w:t xml:space="preserve"> </w:t>
      </w:r>
      <w:r>
        <w:rPr>
          <w:rFonts w:ascii="Arial" w:hAnsi="Arial" w:cs="Arial"/>
          <w:sz w:val="16"/>
          <w:szCs w:val="16"/>
        </w:rPr>
        <w:t xml:space="preserve">Forge </w:t>
      </w:r>
      <w:r w:rsidRPr="00453363">
        <w:rPr>
          <w:rFonts w:ascii="Arial" w:hAnsi="Arial" w:cs="Arial"/>
          <w:sz w:val="16"/>
          <w:szCs w:val="16"/>
        </w:rPr>
        <w:t>are registered trademarks or trademarks of Autodesk, Inc., and/or its subsidiaries and/or affiliates in the USA and/or other countries. All other brand names, product names, or trademarks belong to their respective holders. Autodesk reserves the right to alter product and services offerings, and specifications and pricing at any time without notice, and is not responsible for typographical or graphical errors that may appear in this document. © [</w:t>
      </w:r>
      <w:r>
        <w:rPr>
          <w:rFonts w:ascii="Arial" w:hAnsi="Arial" w:cs="Arial"/>
          <w:sz w:val="16"/>
          <w:szCs w:val="16"/>
        </w:rPr>
        <w:t>2016</w:t>
      </w:r>
      <w:r w:rsidRPr="00453363">
        <w:rPr>
          <w:rFonts w:ascii="Arial" w:hAnsi="Arial" w:cs="Arial"/>
          <w:sz w:val="16"/>
          <w:szCs w:val="16"/>
        </w:rPr>
        <w:t>] Auto</w:t>
      </w:r>
      <w:r>
        <w:rPr>
          <w:rFonts w:ascii="Arial" w:hAnsi="Arial" w:cs="Arial"/>
          <w:sz w:val="16"/>
          <w:szCs w:val="16"/>
        </w:rPr>
        <w:t>desk, Inc. All rights reserved.</w:t>
      </w:r>
    </w:p>
    <w:p w14:paraId="203A8315" w14:textId="77777777" w:rsidR="00E52210" w:rsidRPr="00A050F9" w:rsidRDefault="00E52210" w:rsidP="00E52210">
      <w:pPr>
        <w:autoSpaceDE w:val="0"/>
        <w:autoSpaceDN w:val="0"/>
        <w:adjustRightInd w:val="0"/>
        <w:rPr>
          <w:rFonts w:ascii="Arial" w:hAnsi="Arial" w:cs="Arial"/>
          <w:b/>
          <w:color w:val="FF0000"/>
          <w:sz w:val="16"/>
          <w:szCs w:val="16"/>
        </w:rPr>
      </w:pPr>
    </w:p>
    <w:p w14:paraId="7FC38DC6" w14:textId="77777777" w:rsidR="00E52210" w:rsidRPr="00453363" w:rsidRDefault="00E52210" w:rsidP="00E52210">
      <w:pPr>
        <w:rPr>
          <w:rFonts w:ascii="Arial" w:hAnsi="Arial" w:cs="Arial"/>
          <w:sz w:val="16"/>
          <w:szCs w:val="16"/>
        </w:rPr>
      </w:pPr>
      <w:r w:rsidRPr="00453363">
        <w:rPr>
          <w:rFonts w:ascii="Arial" w:hAnsi="Arial" w:cs="Arial"/>
          <w:sz w:val="16"/>
          <w:szCs w:val="16"/>
        </w:rPr>
        <w:t xml:space="preserve">Microsoft, Windows, Windows NT, and the Windows logo are trademarks of Microsoft Corporation in the United States, other countries, or both. </w:t>
      </w:r>
    </w:p>
    <w:p w14:paraId="0C22DA45" w14:textId="77777777" w:rsidR="00E52210" w:rsidRPr="00A050F9" w:rsidRDefault="00E52210" w:rsidP="00E52210">
      <w:pPr>
        <w:pStyle w:val="NormalWeb"/>
        <w:rPr>
          <w:rFonts w:ascii="Arial" w:hAnsi="Arial" w:cs="Arial"/>
          <w:sz w:val="16"/>
          <w:szCs w:val="16"/>
        </w:rPr>
      </w:pPr>
      <w:r w:rsidRPr="00A050F9">
        <w:rPr>
          <w:rFonts w:ascii="Arial" w:hAnsi="Arial" w:cs="Arial"/>
          <w:sz w:val="16"/>
          <w:szCs w:val="16"/>
        </w:rPr>
        <w:t>Other company, product, or service names may be trademarks or service marks of others.</w:t>
      </w:r>
    </w:p>
    <w:p w14:paraId="301C4DED" w14:textId="77777777" w:rsidR="00E52210" w:rsidRDefault="00E52210" w:rsidP="00E52210">
      <w:pPr>
        <w:spacing w:before="100" w:beforeAutospacing="1" w:after="100" w:afterAutospacing="1"/>
        <w:rPr>
          <w:rFonts w:ascii="Arial" w:hAnsi="Arial" w:cs="Arial"/>
          <w:b/>
        </w:rPr>
      </w:pPr>
      <w:r>
        <w:rPr>
          <w:rFonts w:ascii="Arial" w:hAnsi="Arial" w:cs="Arial"/>
          <w:b/>
        </w:rPr>
        <w:t>Notices</w:t>
      </w:r>
    </w:p>
    <w:p w14:paraId="48E6542A" w14:textId="77777777" w:rsidR="00E52210" w:rsidRPr="009D20DA" w:rsidRDefault="00E52210" w:rsidP="00E52210">
      <w:pPr>
        <w:pStyle w:val="CopyrightText"/>
        <w:ind w:left="0"/>
      </w:pPr>
      <w:r w:rsidRPr="009D20DA">
        <w:t>Apache POI</w:t>
      </w:r>
    </w:p>
    <w:p w14:paraId="4737ABA5" w14:textId="77777777" w:rsidR="00E52210" w:rsidRPr="009D20DA" w:rsidRDefault="00E52210" w:rsidP="00E52210">
      <w:pPr>
        <w:pStyle w:val="CopyrightText"/>
        <w:ind w:left="0"/>
      </w:pPr>
      <w:r w:rsidRPr="009D20DA">
        <w:t>Copyright 2009 The Apache Software Foundation</w:t>
      </w:r>
    </w:p>
    <w:p w14:paraId="3DC0B15B" w14:textId="618BDF05" w:rsidR="00E52210" w:rsidRPr="009D20DA" w:rsidRDefault="00E52210" w:rsidP="00E52210">
      <w:pPr>
        <w:pStyle w:val="CopyrightText"/>
        <w:ind w:left="0"/>
      </w:pPr>
      <w:r w:rsidRPr="009D20DA">
        <w:t>This product includes software developed by The Apache Software Foundation (</w:t>
      </w:r>
      <w:hyperlink r:id="rId98" w:history="1">
        <w:r w:rsidRPr="009D20DA">
          <w:rPr>
            <w:rStyle w:val="Hyperlink"/>
            <w:rFonts w:cs="Arial"/>
          </w:rPr>
          <w:t>http://www.apache.org/</w:t>
        </w:r>
      </w:hyperlink>
      <w:r w:rsidRPr="009D20DA">
        <w:t>).</w:t>
      </w:r>
    </w:p>
    <w:p w14:paraId="2460D6CA" w14:textId="4DF7AE1D" w:rsidR="00E52210" w:rsidRPr="009D20DA" w:rsidRDefault="00E52210" w:rsidP="00E52210">
      <w:pPr>
        <w:pStyle w:val="CopyrightText"/>
        <w:ind w:left="0"/>
      </w:pPr>
      <w:r w:rsidRPr="009D20DA">
        <w:t>This product contains the DOM4J library (</w:t>
      </w:r>
      <w:hyperlink r:id="rId99" w:history="1">
        <w:r w:rsidRPr="009D20DA">
          <w:rPr>
            <w:rStyle w:val="Hyperlink"/>
            <w:rFonts w:cs="Arial"/>
          </w:rPr>
          <w:t>http://www.dom4j.org</w:t>
        </w:r>
      </w:hyperlink>
      <w:r w:rsidRPr="009D20DA">
        <w:t>). Copyright 2001-2005 (C) MetaStuff, Ltd. All Rights Reserved.</w:t>
      </w:r>
    </w:p>
    <w:p w14:paraId="321CB7FC" w14:textId="77777777" w:rsidR="00E52210" w:rsidRPr="009D20DA" w:rsidRDefault="00E52210" w:rsidP="00E52210">
      <w:pPr>
        <w:pStyle w:val="CopyrightText"/>
        <w:ind w:left="0"/>
      </w:pPr>
      <w:r w:rsidRPr="009D20DA">
        <w:t>This product contains parts that were originally based on software from BEA. Copyright (c) 2000-2003, BEA Systems, &lt;http://www.bea.com/&gt;.</w:t>
      </w:r>
    </w:p>
    <w:p w14:paraId="12CB05A8" w14:textId="77777777" w:rsidR="00E52210" w:rsidRPr="009D20DA" w:rsidRDefault="00E52210" w:rsidP="00E52210">
      <w:pPr>
        <w:pStyle w:val="CopyrightText"/>
        <w:ind w:left="0"/>
      </w:pPr>
      <w:r w:rsidRPr="009D20DA">
        <w:t>This product contains W3C XML Schema documents. Copyright 2001-2003 (c) World Wide Web Consortium (Massachusetts Institute of Technology, European</w:t>
      </w:r>
    </w:p>
    <w:p w14:paraId="11A4BFF9" w14:textId="77777777" w:rsidR="00E52210" w:rsidRPr="009D20DA" w:rsidRDefault="00E52210" w:rsidP="00E52210">
      <w:pPr>
        <w:pStyle w:val="CopyrightText"/>
        <w:ind w:left="0"/>
      </w:pPr>
      <w:r w:rsidRPr="009D20DA">
        <w:t>Research Consortium for Informatics and Mathematics, Keio University)</w:t>
      </w:r>
    </w:p>
    <w:p w14:paraId="786560EF" w14:textId="77777777" w:rsidR="00E52210" w:rsidRPr="009D20DA" w:rsidRDefault="00E52210" w:rsidP="00E52210">
      <w:pPr>
        <w:pStyle w:val="CopyrightText"/>
        <w:ind w:left="0"/>
      </w:pPr>
      <w:r w:rsidRPr="009D20DA">
        <w:t>This product contains the Piccolo XML Parser for Java (http://piccolo.sourceforge.net/). Copyright 2002 Yuval Oren.</w:t>
      </w:r>
    </w:p>
    <w:p w14:paraId="4C23FAB7" w14:textId="77777777" w:rsidR="001A2649" w:rsidRPr="009D20DA" w:rsidRDefault="001A2649" w:rsidP="00620667">
      <w:pPr>
        <w:spacing w:before="100" w:beforeAutospacing="1" w:after="100" w:afterAutospacing="1"/>
      </w:pPr>
    </w:p>
    <w:p w14:paraId="1B561D0B" w14:textId="77777777" w:rsidR="001A2649" w:rsidRPr="008F3DDE" w:rsidRDefault="001A2649" w:rsidP="008F3DDE">
      <w:pPr>
        <w:spacing w:before="100" w:beforeAutospacing="1" w:after="100" w:afterAutospacing="1"/>
        <w:rPr>
          <w:rFonts w:ascii="Arial" w:hAnsi="Arial" w:cs="Arial"/>
          <w:sz w:val="16"/>
          <w:szCs w:val="16"/>
        </w:rPr>
      </w:pPr>
    </w:p>
    <w:p w14:paraId="51A4EB50" w14:textId="77777777" w:rsidR="001A2649" w:rsidRPr="008F3DDE" w:rsidRDefault="001A2649" w:rsidP="00E7158D">
      <w:pPr>
        <w:rPr>
          <w:rFonts w:ascii="Arial" w:hAnsi="Arial" w:cs="Arial"/>
          <w:noProof/>
          <w:sz w:val="16"/>
          <w:szCs w:val="16"/>
        </w:rPr>
      </w:pPr>
    </w:p>
    <w:p w14:paraId="3EE43E5E" w14:textId="77777777" w:rsidR="001A2649" w:rsidRPr="00B75AC4" w:rsidRDefault="001A2649">
      <w:pPr>
        <w:rPr>
          <w:rFonts w:ascii="Arial" w:hAnsi="Arial"/>
          <w:color w:val="000000"/>
          <w:sz w:val="16"/>
        </w:rPr>
      </w:pPr>
    </w:p>
    <w:sectPr w:rsidR="001A2649" w:rsidRPr="00B75AC4" w:rsidSect="00B33E20">
      <w:headerReference w:type="even" r:id="rId100"/>
      <w:headerReference w:type="default" r:id="rId101"/>
      <w:footerReference w:type="first" r:id="rId102"/>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ED3004" w14:textId="77777777" w:rsidR="00A94FF9" w:rsidRDefault="00A94FF9">
      <w:r>
        <w:separator/>
      </w:r>
    </w:p>
  </w:endnote>
  <w:endnote w:type="continuationSeparator" w:id="0">
    <w:p w14:paraId="55E83835" w14:textId="77777777" w:rsidR="00A94FF9" w:rsidRDefault="00A94FF9">
      <w:r>
        <w:continuationSeparator/>
      </w:r>
    </w:p>
  </w:endnote>
  <w:endnote w:type="continuationNotice" w:id="1">
    <w:p w14:paraId="37E1798F" w14:textId="77777777" w:rsidR="00A94FF9" w:rsidRDefault="00A94F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S Sans Serif">
    <w:panose1 w:val="00000000000000000000"/>
    <w:charset w:val="4D"/>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Palatino">
    <w:altName w:val="Book Antiqua"/>
    <w:panose1 w:val="00000000000000000000"/>
    <w:charset w:val="00"/>
    <w:family w:val="roman"/>
    <w:notTrueType/>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MS Shell Dlg">
    <w:altName w:val="Arial Unicode MS"/>
    <w:panose1 w:val="020B060402020202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DAD6A" w14:textId="7F5FA1C3" w:rsidR="002D59ED" w:rsidRDefault="002D59ED" w:rsidP="0015263F">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D00363">
      <w:rPr>
        <w:rStyle w:val="PageNumber"/>
        <w:rFonts w:cs="Arial"/>
        <w:noProof/>
      </w:rPr>
      <w:t>14</w:t>
    </w:r>
    <w:r>
      <w:rPr>
        <w:rStyle w:val="PageNumber"/>
        <w:rFonts w:cs="Arial"/>
      </w:rPr>
      <w:fldChar w:fldCharType="end"/>
    </w:r>
  </w:p>
  <w:p w14:paraId="1C82AA08" w14:textId="77777777" w:rsidR="002D59ED" w:rsidRDefault="002D59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8E73" w14:textId="793A70D2" w:rsidR="002D59ED" w:rsidRDefault="002D59ED">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D00363">
      <w:rPr>
        <w:rStyle w:val="PageNumber"/>
        <w:rFonts w:cs="Arial"/>
        <w:noProof/>
      </w:rPr>
      <w:t>15</w:t>
    </w:r>
    <w:r>
      <w:rPr>
        <w:rStyle w:val="PageNumber"/>
        <w:rFonts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5C983" w14:textId="77777777" w:rsidR="002D59ED" w:rsidRDefault="002D59ED">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w:t>
    </w:r>
    <w:r>
      <w:rPr>
        <w:rStyle w:val="PageNumber"/>
        <w:rFonts w:cs="Arial"/>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A633C" w14:textId="77777777" w:rsidR="002D59ED" w:rsidRDefault="002D59ED">
    <w:pPr>
      <w:pStyle w:val="FooterFirst"/>
      <w:tabs>
        <w:tab w:val="clear" w:pos="4500"/>
        <w:tab w:val="clear" w:pos="9360"/>
        <w:tab w:val="center" w:pos="576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9CC39" w14:textId="77777777" w:rsidR="00A94FF9" w:rsidRDefault="00A94FF9">
      <w:r>
        <w:separator/>
      </w:r>
    </w:p>
  </w:footnote>
  <w:footnote w:type="continuationSeparator" w:id="0">
    <w:p w14:paraId="36CD093A" w14:textId="77777777" w:rsidR="00A94FF9" w:rsidRDefault="00A94FF9">
      <w:r>
        <w:continuationSeparator/>
      </w:r>
    </w:p>
  </w:footnote>
  <w:footnote w:type="continuationNotice" w:id="1">
    <w:p w14:paraId="40318590" w14:textId="77777777" w:rsidR="00A94FF9" w:rsidRDefault="00A94F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EC34A" w14:textId="4D79F754" w:rsidR="002D59ED" w:rsidRDefault="00A94FF9" w:rsidP="007C2865">
    <w:pPr>
      <w:pStyle w:val="Header"/>
    </w:pPr>
    <w:r>
      <w:fldChar w:fldCharType="begin"/>
    </w:r>
    <w:r>
      <w:instrText xml:space="preserve"> styleref "T</w:instrText>
    </w:r>
    <w:r>
      <w:instrText xml:space="preserve">itle Cover" \* MERGEFORMAT </w:instrText>
    </w:r>
    <w:r>
      <w:fldChar w:fldCharType="separate"/>
    </w:r>
    <w:r w:rsidR="00D00363">
      <w:rPr>
        <w:noProof/>
      </w:rPr>
      <w:t>Autodesk Forge Viewer Plug-in</w:t>
    </w:r>
    <w:r>
      <w:rPr>
        <w:noProof/>
      </w:rPr>
      <w:fldChar w:fldCharType="end"/>
    </w:r>
    <w:r w:rsidR="002D59ED">
      <w:tab/>
    </w:r>
    <w:r w:rsidR="002D59ED">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B8D67" w14:textId="78C48BDF" w:rsidR="002D59ED" w:rsidRPr="0015263F" w:rsidRDefault="00A94FF9" w:rsidP="0015263F">
    <w:pPr>
      <w:pStyle w:val="Header"/>
    </w:pPr>
    <w:r>
      <w:fldChar w:fldCharType="begin"/>
    </w:r>
    <w:r>
      <w:instrText xml:space="preserve"> styleref "Title Cover</w:instrText>
    </w:r>
    <w:r>
      <w:instrText xml:space="preserve">" \* MERGEFORMAT </w:instrText>
    </w:r>
    <w:r>
      <w:fldChar w:fldCharType="separate"/>
    </w:r>
    <w:r w:rsidR="00D00363">
      <w:rPr>
        <w:noProof/>
      </w:rPr>
      <w:t>Autodesk Forge Viewer Plug-in</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E5B7A" w14:textId="75DF5792" w:rsidR="002D59ED" w:rsidRDefault="002D59ED">
    <w:pPr>
      <w:pStyle w:val="Header"/>
    </w:pPr>
    <w:r>
      <w:tab/>
    </w:r>
    <w:r>
      <w:tab/>
    </w:r>
    <w:r w:rsidR="00A94FF9">
      <w:fldChar w:fldCharType="begin"/>
    </w:r>
    <w:r w:rsidR="00A94FF9">
      <w:instrText xml:space="preserve"> styleref "Heading 1" \* MERGEFORMAT </w:instrText>
    </w:r>
    <w:r w:rsidR="00A94FF9">
      <w:fldChar w:fldCharType="separate"/>
    </w:r>
    <w:r w:rsidR="00D00363">
      <w:rPr>
        <w:noProof/>
      </w:rPr>
      <w:t>Model Administration</w:t>
    </w:r>
    <w:r w:rsidR="00A94FF9">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63685" w14:textId="77777777" w:rsidR="002D59ED" w:rsidRDefault="002D59ED">
    <w:pPr>
      <w:pStyle w:val="HeaderFir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69AD3" w14:textId="77777777" w:rsidR="002D59ED" w:rsidRDefault="002D59E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7B912" w14:textId="63914B57" w:rsidR="002D59ED" w:rsidRDefault="00A94FF9">
    <w:pPr>
      <w:pStyle w:val="Header"/>
    </w:pPr>
    <w:r>
      <w:fldChar w:fldCharType="begin"/>
    </w:r>
    <w:r>
      <w:instrText xml:space="preserve"> styleref "Title Cover" \* MERGEFORMAT </w:instrText>
    </w:r>
    <w:r>
      <w:fldChar w:fldCharType="separate"/>
    </w:r>
    <w:r w:rsidR="00D00363">
      <w:rPr>
        <w:noProof/>
      </w:rPr>
      <w:t>Autodesk Forge Viewer Plug-in</w:t>
    </w:r>
    <w:r>
      <w:rPr>
        <w:noProof/>
      </w:rPr>
      <w:fldChar w:fldCharType="end"/>
    </w:r>
    <w:r w:rsidR="002D59ED">
      <w:tab/>
    </w:r>
    <w:r w:rsidR="002D59ED">
      <w:tab/>
    </w:r>
  </w:p>
  <w:p w14:paraId="1C239ADE" w14:textId="77777777" w:rsidR="002D59ED" w:rsidRDefault="002D59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1EF"/>
    <w:multiLevelType w:val="singleLevel"/>
    <w:tmpl w:val="C1F8C77E"/>
    <w:lvl w:ilvl="0">
      <w:start w:val="1"/>
      <w:numFmt w:val="decimal"/>
      <w:pStyle w:val="Reference"/>
      <w:lvlText w:val="[%1]"/>
      <w:lvlJc w:val="left"/>
      <w:pPr>
        <w:tabs>
          <w:tab w:val="num" w:pos="360"/>
        </w:tabs>
        <w:ind w:left="360" w:hanging="360"/>
      </w:pPr>
      <w:rPr>
        <w:rFonts w:ascii="MS Sans Serif" w:hAnsi="MS Sans Serif" w:cs="Times New Roman" w:hint="default"/>
        <w:color w:val="auto"/>
        <w:sz w:val="20"/>
      </w:rPr>
    </w:lvl>
  </w:abstractNum>
  <w:abstractNum w:abstractNumId="1" w15:restartNumberingAfterBreak="0">
    <w:nsid w:val="041B1E20"/>
    <w:multiLevelType w:val="hybridMultilevel"/>
    <w:tmpl w:val="D866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947C4B"/>
    <w:multiLevelType w:val="hybridMultilevel"/>
    <w:tmpl w:val="2292BD56"/>
    <w:lvl w:ilvl="0" w:tplc="A438959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54772"/>
    <w:multiLevelType w:val="hybridMultilevel"/>
    <w:tmpl w:val="5846D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54DB1"/>
    <w:multiLevelType w:val="hybridMultilevel"/>
    <w:tmpl w:val="589A7FA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D3267A2"/>
    <w:multiLevelType w:val="hybridMultilevel"/>
    <w:tmpl w:val="0358C85A"/>
    <w:lvl w:ilvl="0" w:tplc="088083F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1FE7564"/>
    <w:multiLevelType w:val="hybridMultilevel"/>
    <w:tmpl w:val="8FD8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1562D2"/>
    <w:multiLevelType w:val="hybridMultilevel"/>
    <w:tmpl w:val="A8401F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29D3753"/>
    <w:multiLevelType w:val="hybridMultilevel"/>
    <w:tmpl w:val="23946800"/>
    <w:lvl w:ilvl="0" w:tplc="1660C19C">
      <w:start w:val="1"/>
      <w:numFmt w:val="bullet"/>
      <w:lvlText w:val=""/>
      <w:lvlJc w:val="left"/>
      <w:pPr>
        <w:tabs>
          <w:tab w:val="num" w:pos="2592"/>
        </w:tabs>
        <w:ind w:left="259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0843AC8">
      <w:start w:val="1"/>
      <w:numFmt w:val="bullet"/>
      <w:pStyle w:val="Lis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550A8C"/>
    <w:multiLevelType w:val="hybridMultilevel"/>
    <w:tmpl w:val="9BB27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748499F"/>
    <w:multiLevelType w:val="hybridMultilevel"/>
    <w:tmpl w:val="35A8BDB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C33F01"/>
    <w:multiLevelType w:val="hybridMultilevel"/>
    <w:tmpl w:val="89C00400"/>
    <w:lvl w:ilvl="0" w:tplc="E39ECEA8">
      <w:start w:val="1"/>
      <w:numFmt w:val="none"/>
      <w:pStyle w:val="Note"/>
      <w:lvlText w:val="Note:  "/>
      <w:lvlJc w:val="left"/>
      <w:pPr>
        <w:tabs>
          <w:tab w:val="num" w:pos="1440"/>
        </w:tabs>
        <w:ind w:left="1440" w:hanging="720"/>
      </w:pPr>
      <w:rPr>
        <w:rFonts w:ascii="Arial (W1)" w:hAnsi="Arial (W1)" w:cs="Times New Roman" w:hint="default"/>
        <w:b w:val="0"/>
        <w:i/>
        <w:sz w:val="20"/>
      </w:rPr>
    </w:lvl>
    <w:lvl w:ilvl="1" w:tplc="CF521808">
      <w:start w:val="1"/>
      <w:numFmt w:val="none"/>
      <w:lvlText w:val="Note:  "/>
      <w:lvlJc w:val="left"/>
      <w:pPr>
        <w:tabs>
          <w:tab w:val="num" w:pos="1800"/>
        </w:tabs>
        <w:ind w:left="1440" w:hanging="360"/>
      </w:pPr>
      <w:rPr>
        <w:rFonts w:cs="Times New Roman" w:hint="default"/>
      </w:rPr>
    </w:lvl>
    <w:lvl w:ilvl="2" w:tplc="49721250">
      <w:start w:val="3"/>
      <w:numFmt w:val="decimal"/>
      <w:lvlText w:val="%3."/>
      <w:lvlJc w:val="left"/>
      <w:pPr>
        <w:tabs>
          <w:tab w:val="num" w:pos="2340"/>
        </w:tabs>
        <w:ind w:left="2340" w:hanging="360"/>
      </w:pPr>
      <w:rPr>
        <w:rFonts w:cs="Times New Roman" w:hint="default"/>
        <w:b/>
      </w:rPr>
    </w:lvl>
    <w:lvl w:ilvl="3" w:tplc="57967760">
      <w:start w:val="1"/>
      <w:numFmt w:val="lowerLetter"/>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1B497073"/>
    <w:multiLevelType w:val="hybridMultilevel"/>
    <w:tmpl w:val="7E9CA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D6196D"/>
    <w:multiLevelType w:val="hybridMultilevel"/>
    <w:tmpl w:val="CC1030C8"/>
    <w:lvl w:ilvl="0" w:tplc="0BDA24BE">
      <w:start w:val="1"/>
      <w:numFmt w:val="none"/>
      <w:pStyle w:val="Note2"/>
      <w:lvlText w:val="Note:  "/>
      <w:lvlJc w:val="left"/>
      <w:pPr>
        <w:tabs>
          <w:tab w:val="num" w:pos="2160"/>
        </w:tabs>
        <w:ind w:left="2160" w:hanging="720"/>
      </w:pPr>
      <w:rPr>
        <w:rFonts w:ascii="Arial (W1)" w:hAnsi="Arial (W1)" w:cs="Times New Roman" w:hint="default"/>
        <w:b w:val="0"/>
        <w:i/>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1D10339F"/>
    <w:multiLevelType w:val="hybridMultilevel"/>
    <w:tmpl w:val="0E900B8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107C90"/>
    <w:multiLevelType w:val="hybridMultilevel"/>
    <w:tmpl w:val="F59618F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25FD0CFD"/>
    <w:multiLevelType w:val="hybridMultilevel"/>
    <w:tmpl w:val="C0D06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226EB5"/>
    <w:multiLevelType w:val="hybridMultilevel"/>
    <w:tmpl w:val="A9D02E0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C933FBC"/>
    <w:multiLevelType w:val="hybridMultilevel"/>
    <w:tmpl w:val="97EA8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A82CF5"/>
    <w:multiLevelType w:val="hybridMultilevel"/>
    <w:tmpl w:val="BCDA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6912DA"/>
    <w:multiLevelType w:val="hybridMultilevel"/>
    <w:tmpl w:val="EDCE77FE"/>
    <w:lvl w:ilvl="0" w:tplc="0060D5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12359D6"/>
    <w:multiLevelType w:val="hybridMultilevel"/>
    <w:tmpl w:val="41502144"/>
    <w:lvl w:ilvl="0" w:tplc="875081CC">
      <w:start w:val="1"/>
      <w:numFmt w:val="bullet"/>
      <w:pStyle w:val="Checkbox"/>
      <w:lvlText w:val=""/>
      <w:lvlJc w:val="left"/>
      <w:pPr>
        <w:tabs>
          <w:tab w:val="num" w:pos="1440"/>
        </w:tabs>
        <w:ind w:left="1440" w:hanging="720"/>
      </w:pPr>
      <w:rPr>
        <w:rFonts w:ascii="Wingdings" w:hAnsi="Wingdings" w:hint="default"/>
        <w:b w:val="0"/>
        <w:i w:val="0"/>
        <w:caps w:val="0"/>
        <w:strike w:val="0"/>
        <w:dstrike w:val="0"/>
        <w:outline w:val="0"/>
        <w:shadow w:val="0"/>
        <w:emboss w:val="0"/>
        <w:imprint w:val="0"/>
        <w:vanish w:val="0"/>
        <w:spacing w:val="0"/>
        <w:position w:val="-4"/>
        <w:sz w:val="36"/>
        <w:vertAlign w:val="baseline"/>
      </w:rPr>
    </w:lvl>
    <w:lvl w:ilvl="1" w:tplc="A438959E">
      <w:start w:val="1"/>
      <w:numFmt w:val="bullet"/>
      <w:lvlText w:val="o"/>
      <w:lvlJc w:val="left"/>
      <w:pPr>
        <w:tabs>
          <w:tab w:val="num" w:pos="2520"/>
        </w:tabs>
        <w:ind w:left="2520" w:hanging="360"/>
      </w:pPr>
      <w:rPr>
        <w:rFonts w:ascii="Courier New" w:hAnsi="Courier New" w:hint="default"/>
      </w:rPr>
    </w:lvl>
    <w:lvl w:ilvl="2" w:tplc="64601A00">
      <w:start w:val="1"/>
      <w:numFmt w:val="decimal"/>
      <w:lvlText w:val="%3."/>
      <w:lvlJc w:val="left"/>
      <w:pPr>
        <w:tabs>
          <w:tab w:val="num" w:pos="3240"/>
        </w:tabs>
        <w:ind w:left="3240" w:hanging="360"/>
      </w:pPr>
      <w:rPr>
        <w:rFonts w:cs="Times New Roman"/>
      </w:rPr>
    </w:lvl>
    <w:lvl w:ilvl="3" w:tplc="EFDC7138">
      <w:start w:val="1"/>
      <w:numFmt w:val="bullet"/>
      <w:lvlText w:val=""/>
      <w:lvlJc w:val="left"/>
      <w:pPr>
        <w:tabs>
          <w:tab w:val="num" w:pos="3960"/>
        </w:tabs>
        <w:ind w:left="3960" w:hanging="360"/>
      </w:pPr>
      <w:rPr>
        <w:rFonts w:ascii="Symbol" w:hAnsi="Symbol" w:hint="default"/>
      </w:rPr>
    </w:lvl>
    <w:lvl w:ilvl="4" w:tplc="0CDCABA6" w:tentative="1">
      <w:start w:val="1"/>
      <w:numFmt w:val="bullet"/>
      <w:lvlText w:val="o"/>
      <w:lvlJc w:val="left"/>
      <w:pPr>
        <w:tabs>
          <w:tab w:val="num" w:pos="4680"/>
        </w:tabs>
        <w:ind w:left="4680" w:hanging="360"/>
      </w:pPr>
      <w:rPr>
        <w:rFonts w:ascii="Courier New" w:hAnsi="Courier New" w:hint="default"/>
      </w:rPr>
    </w:lvl>
    <w:lvl w:ilvl="5" w:tplc="6BF65840" w:tentative="1">
      <w:start w:val="1"/>
      <w:numFmt w:val="bullet"/>
      <w:lvlText w:val=""/>
      <w:lvlJc w:val="left"/>
      <w:pPr>
        <w:tabs>
          <w:tab w:val="num" w:pos="5400"/>
        </w:tabs>
        <w:ind w:left="5400" w:hanging="360"/>
      </w:pPr>
      <w:rPr>
        <w:rFonts w:ascii="Wingdings" w:hAnsi="Wingdings" w:hint="default"/>
      </w:rPr>
    </w:lvl>
    <w:lvl w:ilvl="6" w:tplc="E7B6AFEE" w:tentative="1">
      <w:start w:val="1"/>
      <w:numFmt w:val="bullet"/>
      <w:lvlText w:val=""/>
      <w:lvlJc w:val="left"/>
      <w:pPr>
        <w:tabs>
          <w:tab w:val="num" w:pos="6120"/>
        </w:tabs>
        <w:ind w:left="6120" w:hanging="360"/>
      </w:pPr>
      <w:rPr>
        <w:rFonts w:ascii="Symbol" w:hAnsi="Symbol" w:hint="default"/>
      </w:rPr>
    </w:lvl>
    <w:lvl w:ilvl="7" w:tplc="EA72AB8A" w:tentative="1">
      <w:start w:val="1"/>
      <w:numFmt w:val="bullet"/>
      <w:lvlText w:val="o"/>
      <w:lvlJc w:val="left"/>
      <w:pPr>
        <w:tabs>
          <w:tab w:val="num" w:pos="6840"/>
        </w:tabs>
        <w:ind w:left="6840" w:hanging="360"/>
      </w:pPr>
      <w:rPr>
        <w:rFonts w:ascii="Courier New" w:hAnsi="Courier New" w:hint="default"/>
      </w:rPr>
    </w:lvl>
    <w:lvl w:ilvl="8" w:tplc="5204EEE6"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378D6074"/>
    <w:multiLevelType w:val="multilevel"/>
    <w:tmpl w:val="43E86A42"/>
    <w:lvl w:ilvl="0">
      <w:start w:val="1"/>
      <w:numFmt w:val="decimal"/>
      <w:pStyle w:val="Heading1"/>
      <w:lvlText w:val="%1"/>
      <w:lvlJc w:val="left"/>
      <w:pPr>
        <w:tabs>
          <w:tab w:val="num" w:pos="720"/>
        </w:tabs>
        <w:ind w:left="720" w:hanging="720"/>
      </w:pPr>
      <w:rPr>
        <w:rFonts w:cs="Times New Roman" w:hint="default"/>
      </w:rPr>
    </w:lvl>
    <w:lvl w:ilvl="1">
      <w:start w:val="1"/>
      <w:numFmt w:val="decimal"/>
      <w:pStyle w:val="Heading2"/>
      <w:lvlText w:val="%1.%2"/>
      <w:lvlJc w:val="left"/>
      <w:pPr>
        <w:tabs>
          <w:tab w:val="num" w:pos="9540"/>
        </w:tabs>
        <w:ind w:left="9540" w:hanging="720"/>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3" w15:restartNumberingAfterBreak="0">
    <w:nsid w:val="3E42291C"/>
    <w:multiLevelType w:val="hybridMultilevel"/>
    <w:tmpl w:val="A4ACC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B95CBA"/>
    <w:multiLevelType w:val="hybridMultilevel"/>
    <w:tmpl w:val="325E86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4CB7360"/>
    <w:multiLevelType w:val="hybridMultilevel"/>
    <w:tmpl w:val="DBB67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225A29"/>
    <w:multiLevelType w:val="hybridMultilevel"/>
    <w:tmpl w:val="20B29BC8"/>
    <w:lvl w:ilvl="0" w:tplc="F1E6BF6E">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6101F82"/>
    <w:multiLevelType w:val="hybridMultilevel"/>
    <w:tmpl w:val="CD60682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6920847"/>
    <w:multiLevelType w:val="hybridMultilevel"/>
    <w:tmpl w:val="A0B85042"/>
    <w:lvl w:ilvl="0" w:tplc="607252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48A46E2B"/>
    <w:multiLevelType w:val="hybridMultilevel"/>
    <w:tmpl w:val="201E7724"/>
    <w:lvl w:ilvl="0" w:tplc="FBEC2F54">
      <w:start w:val="1"/>
      <w:numFmt w:val="none"/>
      <w:pStyle w:val="Example"/>
      <w:lvlText w:val="Example"/>
      <w:lvlJc w:val="left"/>
      <w:pPr>
        <w:tabs>
          <w:tab w:val="num" w:pos="2880"/>
        </w:tabs>
        <w:ind w:left="2880" w:hanging="1440"/>
      </w:pPr>
      <w:rPr>
        <w:rFonts w:ascii="Arial" w:hAnsi="Arial" w:cs="Times New Roman" w:hint="default"/>
        <w:b w:val="0"/>
        <w:i w:val="0"/>
        <w:sz w:val="20"/>
        <w:u w:val="single"/>
      </w:rPr>
    </w:lvl>
    <w:lvl w:ilvl="1" w:tplc="15B64E4E">
      <w:start w:val="1"/>
      <w:numFmt w:val="none"/>
      <w:lvlText w:val="Example:  "/>
      <w:lvlJc w:val="left"/>
      <w:pPr>
        <w:tabs>
          <w:tab w:val="num" w:pos="216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0EF274C"/>
    <w:multiLevelType w:val="hybridMultilevel"/>
    <w:tmpl w:val="85B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16863"/>
    <w:multiLevelType w:val="hybridMultilevel"/>
    <w:tmpl w:val="EF7C2184"/>
    <w:lvl w:ilvl="0" w:tplc="3D12394A">
      <w:start w:val="1"/>
      <w:numFmt w:val="none"/>
      <w:pStyle w:val="ALERT"/>
      <w:lvlText w:val="Alert:"/>
      <w:lvlJc w:val="left"/>
      <w:pPr>
        <w:tabs>
          <w:tab w:val="num" w:pos="2160"/>
        </w:tabs>
        <w:ind w:left="2160" w:hanging="108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1" w:tplc="02305D3E">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568E3D49"/>
    <w:multiLevelType w:val="hybridMultilevel"/>
    <w:tmpl w:val="9C88872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3" w15:restartNumberingAfterBreak="0">
    <w:nsid w:val="573A07D7"/>
    <w:multiLevelType w:val="hybridMultilevel"/>
    <w:tmpl w:val="C19AD826"/>
    <w:lvl w:ilvl="0" w:tplc="BA361AC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5B4D685D"/>
    <w:multiLevelType w:val="hybridMultilevel"/>
    <w:tmpl w:val="0E785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5C3FE9"/>
    <w:multiLevelType w:val="hybridMultilevel"/>
    <w:tmpl w:val="42C26E0C"/>
    <w:lvl w:ilvl="0" w:tplc="9AAC3712">
      <w:start w:val="1"/>
      <w:numFmt w:val="bullet"/>
      <w:pStyle w:val="ListBullet4"/>
      <w:lvlText w:val="▫"/>
      <w:lvlJc w:val="left"/>
      <w:pPr>
        <w:tabs>
          <w:tab w:val="num" w:pos="-1080"/>
        </w:tabs>
        <w:ind w:left="-1080" w:hanging="360"/>
      </w:pPr>
      <w:rPr>
        <w:rFonts w:hAnsi="Lucida Sans Unicode"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36" w15:restartNumberingAfterBreak="0">
    <w:nsid w:val="5EDB46AF"/>
    <w:multiLevelType w:val="hybridMultilevel"/>
    <w:tmpl w:val="C0504C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4861A5"/>
    <w:multiLevelType w:val="hybridMultilevel"/>
    <w:tmpl w:val="1E54C83E"/>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19E4159"/>
    <w:multiLevelType w:val="hybridMultilevel"/>
    <w:tmpl w:val="AA143F64"/>
    <w:lvl w:ilvl="0" w:tplc="51242A3A">
      <w:start w:val="1"/>
      <w:numFmt w:val="bullet"/>
      <w:pStyle w:val="ListBullet"/>
      <w:lvlText w:val=""/>
      <w:lvlJc w:val="left"/>
      <w:pPr>
        <w:tabs>
          <w:tab w:val="num" w:pos="3168"/>
        </w:tabs>
        <w:ind w:left="3168"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9" w15:restartNumberingAfterBreak="0">
    <w:nsid w:val="62150E32"/>
    <w:multiLevelType w:val="hybridMultilevel"/>
    <w:tmpl w:val="60807E44"/>
    <w:lvl w:ilvl="0" w:tplc="05EED7A0">
      <w:start w:val="1"/>
      <w:numFmt w:val="bullet"/>
      <w:pStyle w:val="FigureNoteIndent"/>
      <w:lvlText w:val=""/>
      <w:lvlJc w:val="left"/>
      <w:pPr>
        <w:tabs>
          <w:tab w:val="num" w:pos="3960"/>
        </w:tabs>
        <w:ind w:left="396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0" w15:restartNumberingAfterBreak="0">
    <w:nsid w:val="65CA32AC"/>
    <w:multiLevelType w:val="multilevel"/>
    <w:tmpl w:val="5DB204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79E6CC4"/>
    <w:multiLevelType w:val="hybridMultilevel"/>
    <w:tmpl w:val="DF08F594"/>
    <w:lvl w:ilvl="0" w:tplc="8E70068E">
      <w:start w:val="1"/>
      <w:numFmt w:val="none"/>
      <w:lvlText w:val="Note:"/>
      <w:lvlJc w:val="left"/>
      <w:pPr>
        <w:tabs>
          <w:tab w:val="num" w:pos="7200"/>
        </w:tabs>
        <w:ind w:left="6840" w:hanging="360"/>
      </w:pPr>
      <w:rPr>
        <w:rFonts w:ascii="Arial" w:hAnsi="Arial" w:cs="Times New Roman" w:hint="default"/>
        <w:b w:val="0"/>
        <w:i/>
      </w:rPr>
    </w:lvl>
    <w:lvl w:ilvl="1" w:tplc="04090019" w:tentative="1">
      <w:start w:val="1"/>
      <w:numFmt w:val="lowerLetter"/>
      <w:lvlText w:val="%2."/>
      <w:lvlJc w:val="left"/>
      <w:pPr>
        <w:tabs>
          <w:tab w:val="num" w:pos="1440"/>
        </w:tabs>
        <w:ind w:left="1440" w:hanging="360"/>
      </w:pPr>
      <w:rPr>
        <w:rFonts w:cs="Times New Roman"/>
      </w:rPr>
    </w:lvl>
    <w:lvl w:ilvl="2" w:tplc="0BF07C5A">
      <w:start w:val="1"/>
      <w:numFmt w:val="none"/>
      <w:pStyle w:val="NoteStep"/>
      <w:lvlText w:val="Note:"/>
      <w:lvlJc w:val="left"/>
      <w:pPr>
        <w:tabs>
          <w:tab w:val="num" w:pos="2700"/>
        </w:tabs>
        <w:ind w:left="2340" w:hanging="360"/>
      </w:pPr>
      <w:rPr>
        <w:rFonts w:ascii="Arial" w:hAnsi="Arial" w:cs="Times New Roman" w:hint="default"/>
        <w:b w:val="0"/>
        <w:i/>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68A712D8"/>
    <w:multiLevelType w:val="hybridMultilevel"/>
    <w:tmpl w:val="05C0D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ECF3EF6"/>
    <w:multiLevelType w:val="hybridMultilevel"/>
    <w:tmpl w:val="F50EC878"/>
    <w:lvl w:ilvl="0" w:tplc="FAF4F0A6">
      <w:start w:val="1"/>
      <w:numFmt w:val="none"/>
      <w:pStyle w:val="NoteTable"/>
      <w:lvlText w:val="Note:"/>
      <w:lvlJc w:val="left"/>
      <w:pPr>
        <w:tabs>
          <w:tab w:val="num" w:pos="1224"/>
        </w:tabs>
        <w:ind w:left="1224" w:hanging="86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4" w15:restartNumberingAfterBreak="0">
    <w:nsid w:val="6EDB13E8"/>
    <w:multiLevelType w:val="hybridMultilevel"/>
    <w:tmpl w:val="C5F6F60E"/>
    <w:lvl w:ilvl="0" w:tplc="67BC1BD2">
      <w:start w:val="1"/>
      <w:numFmt w:val="bullet"/>
      <w:pStyle w:val="ListBullet2"/>
      <w:lvlText w:val="o"/>
      <w:lvlJc w:val="left"/>
      <w:pPr>
        <w:tabs>
          <w:tab w:val="num" w:pos="1440"/>
        </w:tabs>
        <w:ind w:left="1440" w:hanging="360"/>
      </w:pPr>
      <w:rPr>
        <w:rFonts w:ascii="Courier New" w:hAnsi="Courier New" w:hint="default"/>
      </w:rPr>
    </w:lvl>
    <w:lvl w:ilvl="1" w:tplc="E81AB81A">
      <w:start w:val="1"/>
      <w:numFmt w:val="decimal"/>
      <w:lvlText w:val="%2."/>
      <w:lvlJc w:val="left"/>
      <w:pPr>
        <w:tabs>
          <w:tab w:val="num" w:pos="1440"/>
        </w:tabs>
        <w:ind w:left="1440" w:hanging="360"/>
      </w:pPr>
      <w:rPr>
        <w:rFonts w:ascii="Arial" w:hAnsi="Arial" w:cs="Times New Roman" w:hint="default"/>
        <w:b w:val="0"/>
        <w:i w:val="0"/>
        <w:sz w:val="22"/>
      </w:rPr>
    </w:lvl>
    <w:lvl w:ilvl="2" w:tplc="B0A2C91A">
      <w:start w:val="3"/>
      <w:numFmt w:val="lowerRoman"/>
      <w:lvlText w:val="%3."/>
      <w:lvlJc w:val="left"/>
      <w:pPr>
        <w:tabs>
          <w:tab w:val="num" w:pos="2520"/>
        </w:tabs>
        <w:ind w:left="2520" w:hanging="72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0454432"/>
    <w:multiLevelType w:val="singleLevel"/>
    <w:tmpl w:val="6D78368A"/>
    <w:lvl w:ilvl="0">
      <w:start w:val="1"/>
      <w:numFmt w:val="none"/>
      <w:pStyle w:val="Troubleshooting"/>
      <w:lvlText w:val="Troubleshooting:"/>
      <w:lvlJc w:val="left"/>
      <w:pPr>
        <w:tabs>
          <w:tab w:val="num" w:pos="2880"/>
        </w:tabs>
        <w:ind w:left="2880" w:hanging="2160"/>
      </w:pPr>
      <w:rPr>
        <w:rFonts w:ascii="Arial (W1)" w:hAnsi="Arial (W1)" w:cs="Times New Roman" w:hint="default"/>
        <w:b/>
        <w:i w:val="0"/>
        <w:sz w:val="20"/>
      </w:rPr>
    </w:lvl>
  </w:abstractNum>
  <w:abstractNum w:abstractNumId="46" w15:restartNumberingAfterBreak="0">
    <w:nsid w:val="70D202BC"/>
    <w:multiLevelType w:val="hybridMultilevel"/>
    <w:tmpl w:val="4544B61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CB2B10"/>
    <w:multiLevelType w:val="hybridMultilevel"/>
    <w:tmpl w:val="CE2865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5E409E3"/>
    <w:multiLevelType w:val="hybridMultilevel"/>
    <w:tmpl w:val="D74C2D84"/>
    <w:lvl w:ilvl="0" w:tplc="ED1A7EE0">
      <w:start w:val="1"/>
      <w:numFmt w:val="none"/>
      <w:pStyle w:val="FigureNotes"/>
      <w:lvlText w:val="Figure Notes:"/>
      <w:lvlJc w:val="left"/>
      <w:pPr>
        <w:tabs>
          <w:tab w:val="num" w:pos="2376"/>
        </w:tabs>
        <w:ind w:left="2376" w:hanging="1656"/>
      </w:pPr>
      <w:rPr>
        <w:rFonts w:ascii="Arial (W1)" w:hAnsi="Arial (W1)" w:cs="Times New Roman" w:hint="default"/>
        <w:b w:val="0"/>
        <w:i w:val="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15:restartNumberingAfterBreak="0">
    <w:nsid w:val="771C466A"/>
    <w:multiLevelType w:val="hybridMultilevel"/>
    <w:tmpl w:val="0648797E"/>
    <w:lvl w:ilvl="0" w:tplc="F1E6BF6E">
      <w:start w:val="1"/>
      <w:numFmt w:val="decimal"/>
      <w:lvlText w:val="%1."/>
      <w:lvlJc w:val="left"/>
      <w:pPr>
        <w:ind w:left="108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29"/>
  </w:num>
  <w:num w:numId="3">
    <w:abstractNumId w:val="44"/>
  </w:num>
  <w:num w:numId="4">
    <w:abstractNumId w:val="8"/>
  </w:num>
  <w:num w:numId="5">
    <w:abstractNumId w:val="35"/>
  </w:num>
  <w:num w:numId="6">
    <w:abstractNumId w:val="11"/>
  </w:num>
  <w:num w:numId="7">
    <w:abstractNumId w:val="13"/>
  </w:num>
  <w:num w:numId="8">
    <w:abstractNumId w:val="43"/>
  </w:num>
  <w:num w:numId="9">
    <w:abstractNumId w:val="45"/>
  </w:num>
  <w:num w:numId="10">
    <w:abstractNumId w:val="38"/>
  </w:num>
  <w:num w:numId="11">
    <w:abstractNumId w:val="21"/>
  </w:num>
  <w:num w:numId="12">
    <w:abstractNumId w:val="41"/>
  </w:num>
  <w:num w:numId="13">
    <w:abstractNumId w:val="48"/>
  </w:num>
  <w:num w:numId="14">
    <w:abstractNumId w:val="39"/>
  </w:num>
  <w:num w:numId="15">
    <w:abstractNumId w:val="0"/>
  </w:num>
  <w:num w:numId="16">
    <w:abstractNumId w:val="47"/>
  </w:num>
  <w:num w:numId="17">
    <w:abstractNumId w:val="6"/>
  </w:num>
  <w:num w:numId="18">
    <w:abstractNumId w:val="16"/>
  </w:num>
  <w:num w:numId="19">
    <w:abstractNumId w:val="12"/>
  </w:num>
  <w:num w:numId="20">
    <w:abstractNumId w:val="36"/>
  </w:num>
  <w:num w:numId="21">
    <w:abstractNumId w:val="23"/>
  </w:num>
  <w:num w:numId="22">
    <w:abstractNumId w:val="22"/>
  </w:num>
  <w:num w:numId="23">
    <w:abstractNumId w:val="30"/>
  </w:num>
  <w:num w:numId="24">
    <w:abstractNumId w:val="42"/>
  </w:num>
  <w:num w:numId="25">
    <w:abstractNumId w:val="9"/>
  </w:num>
  <w:num w:numId="26">
    <w:abstractNumId w:val="19"/>
  </w:num>
  <w:num w:numId="27">
    <w:abstractNumId w:val="25"/>
  </w:num>
  <w:num w:numId="28">
    <w:abstractNumId w:val="3"/>
  </w:num>
  <w:num w:numId="29">
    <w:abstractNumId w:val="18"/>
  </w:num>
  <w:num w:numId="30">
    <w:abstractNumId w:val="7"/>
  </w:num>
  <w:num w:numId="31">
    <w:abstractNumId w:val="34"/>
  </w:num>
  <w:num w:numId="32">
    <w:abstractNumId w:val="20"/>
  </w:num>
  <w:num w:numId="33">
    <w:abstractNumId w:val="28"/>
  </w:num>
  <w:num w:numId="34">
    <w:abstractNumId w:val="33"/>
  </w:num>
  <w:num w:numId="35">
    <w:abstractNumId w:val="4"/>
  </w:num>
  <w:num w:numId="36">
    <w:abstractNumId w:val="26"/>
  </w:num>
  <w:num w:numId="37">
    <w:abstractNumId w:val="24"/>
  </w:num>
  <w:num w:numId="38">
    <w:abstractNumId w:val="49"/>
  </w:num>
  <w:num w:numId="39">
    <w:abstractNumId w:val="27"/>
  </w:num>
  <w:num w:numId="40">
    <w:abstractNumId w:val="37"/>
  </w:num>
  <w:num w:numId="41">
    <w:abstractNumId w:val="17"/>
  </w:num>
  <w:num w:numId="42">
    <w:abstractNumId w:val="46"/>
  </w:num>
  <w:num w:numId="43">
    <w:abstractNumId w:val="5"/>
  </w:num>
  <w:num w:numId="44">
    <w:abstractNumId w:val="15"/>
  </w:num>
  <w:num w:numId="45">
    <w:abstractNumId w:val="2"/>
  </w:num>
  <w:num w:numId="46">
    <w:abstractNumId w:val="1"/>
  </w:num>
  <w:num w:numId="47">
    <w:abstractNumId w:val="14"/>
  </w:num>
  <w:num w:numId="48">
    <w:abstractNumId w:val="10"/>
  </w:num>
  <w:num w:numId="49">
    <w:abstractNumId w:val="40"/>
  </w:num>
  <w:num w:numId="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2"/>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uglas Wood">
    <w15:presenceInfo w15:providerId="None" w15:userId="Douglas Woo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720"/>
  <w:evenAndOddHeaders/>
  <w:displayHorizontalDrawingGridEvery w:val="0"/>
  <w:displayVerticalDrawingGridEvery w:val="0"/>
  <w:doNotUseMarginsForDrawingGridOrigin/>
  <w:noPunctuationKerning/>
  <w:characterSpacingControl w:val="doNotCompress"/>
  <w:savePreviewPicture/>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BE0502"/>
    <w:rsid w:val="000001E0"/>
    <w:rsid w:val="000016FF"/>
    <w:rsid w:val="0000186E"/>
    <w:rsid w:val="00004116"/>
    <w:rsid w:val="000047E8"/>
    <w:rsid w:val="000069B5"/>
    <w:rsid w:val="00006E41"/>
    <w:rsid w:val="00007D9E"/>
    <w:rsid w:val="00011973"/>
    <w:rsid w:val="000121C8"/>
    <w:rsid w:val="0001251D"/>
    <w:rsid w:val="000133CA"/>
    <w:rsid w:val="00013572"/>
    <w:rsid w:val="0001554D"/>
    <w:rsid w:val="00015E35"/>
    <w:rsid w:val="000166F4"/>
    <w:rsid w:val="000167B9"/>
    <w:rsid w:val="000207F9"/>
    <w:rsid w:val="00021347"/>
    <w:rsid w:val="00027C1E"/>
    <w:rsid w:val="000300B5"/>
    <w:rsid w:val="00031098"/>
    <w:rsid w:val="000311F0"/>
    <w:rsid w:val="000327BA"/>
    <w:rsid w:val="0003499E"/>
    <w:rsid w:val="00041549"/>
    <w:rsid w:val="00041FB7"/>
    <w:rsid w:val="00044FE9"/>
    <w:rsid w:val="00047CED"/>
    <w:rsid w:val="00047DB5"/>
    <w:rsid w:val="000502C0"/>
    <w:rsid w:val="00053374"/>
    <w:rsid w:val="00053C66"/>
    <w:rsid w:val="00054A01"/>
    <w:rsid w:val="0005535E"/>
    <w:rsid w:val="00055C5A"/>
    <w:rsid w:val="00055DEF"/>
    <w:rsid w:val="00057360"/>
    <w:rsid w:val="00060CE6"/>
    <w:rsid w:val="00060F63"/>
    <w:rsid w:val="00064735"/>
    <w:rsid w:val="00065132"/>
    <w:rsid w:val="0006787B"/>
    <w:rsid w:val="00070AE1"/>
    <w:rsid w:val="00070BBB"/>
    <w:rsid w:val="00071B66"/>
    <w:rsid w:val="00071F47"/>
    <w:rsid w:val="0007382B"/>
    <w:rsid w:val="0007673A"/>
    <w:rsid w:val="000801E7"/>
    <w:rsid w:val="00080925"/>
    <w:rsid w:val="00080C95"/>
    <w:rsid w:val="000840FF"/>
    <w:rsid w:val="00084630"/>
    <w:rsid w:val="00084E03"/>
    <w:rsid w:val="0008501C"/>
    <w:rsid w:val="00092864"/>
    <w:rsid w:val="00093CFC"/>
    <w:rsid w:val="000945FE"/>
    <w:rsid w:val="00095C20"/>
    <w:rsid w:val="0009633E"/>
    <w:rsid w:val="000969B4"/>
    <w:rsid w:val="00096A8A"/>
    <w:rsid w:val="00096FD6"/>
    <w:rsid w:val="000A2AE2"/>
    <w:rsid w:val="000A2CA2"/>
    <w:rsid w:val="000A3599"/>
    <w:rsid w:val="000A766F"/>
    <w:rsid w:val="000B06BA"/>
    <w:rsid w:val="000B1B47"/>
    <w:rsid w:val="000B1D86"/>
    <w:rsid w:val="000B2A47"/>
    <w:rsid w:val="000B50A2"/>
    <w:rsid w:val="000B622B"/>
    <w:rsid w:val="000B6FC9"/>
    <w:rsid w:val="000C2070"/>
    <w:rsid w:val="000C26E8"/>
    <w:rsid w:val="000C3A3C"/>
    <w:rsid w:val="000C4047"/>
    <w:rsid w:val="000C4588"/>
    <w:rsid w:val="000C5EB2"/>
    <w:rsid w:val="000D10C6"/>
    <w:rsid w:val="000D1663"/>
    <w:rsid w:val="000D2E29"/>
    <w:rsid w:val="000D3000"/>
    <w:rsid w:val="000D397B"/>
    <w:rsid w:val="000D4545"/>
    <w:rsid w:val="000D4C21"/>
    <w:rsid w:val="000D7AC7"/>
    <w:rsid w:val="000E0793"/>
    <w:rsid w:val="000E07A1"/>
    <w:rsid w:val="000E1AD9"/>
    <w:rsid w:val="000E22BF"/>
    <w:rsid w:val="000E2719"/>
    <w:rsid w:val="000E4496"/>
    <w:rsid w:val="000E4CD4"/>
    <w:rsid w:val="000E5DA8"/>
    <w:rsid w:val="000E6190"/>
    <w:rsid w:val="000E6B56"/>
    <w:rsid w:val="000F06E7"/>
    <w:rsid w:val="000F0C6F"/>
    <w:rsid w:val="000F2877"/>
    <w:rsid w:val="000F2B8D"/>
    <w:rsid w:val="000F2BDD"/>
    <w:rsid w:val="000F38D2"/>
    <w:rsid w:val="000F3D84"/>
    <w:rsid w:val="000F3E08"/>
    <w:rsid w:val="000F578B"/>
    <w:rsid w:val="000F5947"/>
    <w:rsid w:val="000F6AC2"/>
    <w:rsid w:val="000F7A07"/>
    <w:rsid w:val="001020A8"/>
    <w:rsid w:val="0010274E"/>
    <w:rsid w:val="00103F9D"/>
    <w:rsid w:val="001041A5"/>
    <w:rsid w:val="00104ADC"/>
    <w:rsid w:val="001109F8"/>
    <w:rsid w:val="001111F6"/>
    <w:rsid w:val="00112282"/>
    <w:rsid w:val="00112366"/>
    <w:rsid w:val="0011355C"/>
    <w:rsid w:val="00114A90"/>
    <w:rsid w:val="00114AD7"/>
    <w:rsid w:val="001174A4"/>
    <w:rsid w:val="00117FDE"/>
    <w:rsid w:val="00122E66"/>
    <w:rsid w:val="00123E70"/>
    <w:rsid w:val="00124AA3"/>
    <w:rsid w:val="00125780"/>
    <w:rsid w:val="001265A0"/>
    <w:rsid w:val="001269AD"/>
    <w:rsid w:val="00131341"/>
    <w:rsid w:val="001337FC"/>
    <w:rsid w:val="001346A6"/>
    <w:rsid w:val="0013518F"/>
    <w:rsid w:val="0013537A"/>
    <w:rsid w:val="00136E9B"/>
    <w:rsid w:val="00140E07"/>
    <w:rsid w:val="00143EEB"/>
    <w:rsid w:val="00144C33"/>
    <w:rsid w:val="0014538F"/>
    <w:rsid w:val="0015176C"/>
    <w:rsid w:val="0015263F"/>
    <w:rsid w:val="00152E68"/>
    <w:rsid w:val="0015562F"/>
    <w:rsid w:val="001569A1"/>
    <w:rsid w:val="00156C10"/>
    <w:rsid w:val="001614D8"/>
    <w:rsid w:val="001623B2"/>
    <w:rsid w:val="00162EDB"/>
    <w:rsid w:val="00163B65"/>
    <w:rsid w:val="00164E30"/>
    <w:rsid w:val="00165A60"/>
    <w:rsid w:val="00166DA5"/>
    <w:rsid w:val="0016707B"/>
    <w:rsid w:val="00172120"/>
    <w:rsid w:val="00172724"/>
    <w:rsid w:val="001739A4"/>
    <w:rsid w:val="00174BF1"/>
    <w:rsid w:val="00181CD7"/>
    <w:rsid w:val="00184DD3"/>
    <w:rsid w:val="00184E17"/>
    <w:rsid w:val="00185010"/>
    <w:rsid w:val="001867E4"/>
    <w:rsid w:val="00187D57"/>
    <w:rsid w:val="00187D92"/>
    <w:rsid w:val="00190A7A"/>
    <w:rsid w:val="00190D78"/>
    <w:rsid w:val="00192214"/>
    <w:rsid w:val="00192247"/>
    <w:rsid w:val="001926BC"/>
    <w:rsid w:val="0019554D"/>
    <w:rsid w:val="001968BB"/>
    <w:rsid w:val="001A15B5"/>
    <w:rsid w:val="001A1A88"/>
    <w:rsid w:val="001A25B6"/>
    <w:rsid w:val="001A2649"/>
    <w:rsid w:val="001A3B36"/>
    <w:rsid w:val="001A49CC"/>
    <w:rsid w:val="001A4C33"/>
    <w:rsid w:val="001A69D5"/>
    <w:rsid w:val="001A7548"/>
    <w:rsid w:val="001A7847"/>
    <w:rsid w:val="001A7CD6"/>
    <w:rsid w:val="001B03C3"/>
    <w:rsid w:val="001B0F50"/>
    <w:rsid w:val="001B1337"/>
    <w:rsid w:val="001B19ED"/>
    <w:rsid w:val="001B24C1"/>
    <w:rsid w:val="001B282D"/>
    <w:rsid w:val="001B3043"/>
    <w:rsid w:val="001B31EB"/>
    <w:rsid w:val="001B40BE"/>
    <w:rsid w:val="001B4245"/>
    <w:rsid w:val="001B4D25"/>
    <w:rsid w:val="001B5D21"/>
    <w:rsid w:val="001B5E08"/>
    <w:rsid w:val="001B7437"/>
    <w:rsid w:val="001B7B87"/>
    <w:rsid w:val="001C0086"/>
    <w:rsid w:val="001C0B33"/>
    <w:rsid w:val="001C17F5"/>
    <w:rsid w:val="001C3565"/>
    <w:rsid w:val="001C3FFC"/>
    <w:rsid w:val="001C4080"/>
    <w:rsid w:val="001C5B92"/>
    <w:rsid w:val="001D03A6"/>
    <w:rsid w:val="001D0518"/>
    <w:rsid w:val="001D11C8"/>
    <w:rsid w:val="001D4BFB"/>
    <w:rsid w:val="001D5438"/>
    <w:rsid w:val="001D687C"/>
    <w:rsid w:val="001E0C77"/>
    <w:rsid w:val="001E15A9"/>
    <w:rsid w:val="001E38C5"/>
    <w:rsid w:val="001E40EA"/>
    <w:rsid w:val="001E46AB"/>
    <w:rsid w:val="001E6002"/>
    <w:rsid w:val="001E6D7F"/>
    <w:rsid w:val="001E737D"/>
    <w:rsid w:val="001E7950"/>
    <w:rsid w:val="001E7C9A"/>
    <w:rsid w:val="001F082B"/>
    <w:rsid w:val="001F3FD4"/>
    <w:rsid w:val="001F495A"/>
    <w:rsid w:val="001F6406"/>
    <w:rsid w:val="001F67B5"/>
    <w:rsid w:val="001F7CAF"/>
    <w:rsid w:val="0020053B"/>
    <w:rsid w:val="00200BB4"/>
    <w:rsid w:val="002039BB"/>
    <w:rsid w:val="00203BA3"/>
    <w:rsid w:val="00205202"/>
    <w:rsid w:val="0020661C"/>
    <w:rsid w:val="00206AE6"/>
    <w:rsid w:val="00212244"/>
    <w:rsid w:val="002136F4"/>
    <w:rsid w:val="00213EF1"/>
    <w:rsid w:val="002144F3"/>
    <w:rsid w:val="002145E1"/>
    <w:rsid w:val="0021571B"/>
    <w:rsid w:val="00220227"/>
    <w:rsid w:val="002217C2"/>
    <w:rsid w:val="00221C5F"/>
    <w:rsid w:val="00222005"/>
    <w:rsid w:val="00222336"/>
    <w:rsid w:val="002231E0"/>
    <w:rsid w:val="00223F96"/>
    <w:rsid w:val="00225956"/>
    <w:rsid w:val="0023036A"/>
    <w:rsid w:val="002316AD"/>
    <w:rsid w:val="0023298F"/>
    <w:rsid w:val="002333D2"/>
    <w:rsid w:val="002335EA"/>
    <w:rsid w:val="0024169A"/>
    <w:rsid w:val="0024177F"/>
    <w:rsid w:val="00242FD7"/>
    <w:rsid w:val="002434F0"/>
    <w:rsid w:val="00243929"/>
    <w:rsid w:val="00244FC3"/>
    <w:rsid w:val="00245AD8"/>
    <w:rsid w:val="002477AA"/>
    <w:rsid w:val="00250F1F"/>
    <w:rsid w:val="00251563"/>
    <w:rsid w:val="0025224D"/>
    <w:rsid w:val="0025294E"/>
    <w:rsid w:val="00252EAF"/>
    <w:rsid w:val="00254FF7"/>
    <w:rsid w:val="00256FE5"/>
    <w:rsid w:val="00257E03"/>
    <w:rsid w:val="002627CD"/>
    <w:rsid w:val="00263E9B"/>
    <w:rsid w:val="00265421"/>
    <w:rsid w:val="00266638"/>
    <w:rsid w:val="00270FA5"/>
    <w:rsid w:val="00271503"/>
    <w:rsid w:val="0027207E"/>
    <w:rsid w:val="00273026"/>
    <w:rsid w:val="00273B95"/>
    <w:rsid w:val="0027558A"/>
    <w:rsid w:val="00275DF1"/>
    <w:rsid w:val="00276FE1"/>
    <w:rsid w:val="002773B7"/>
    <w:rsid w:val="00277A38"/>
    <w:rsid w:val="0028155F"/>
    <w:rsid w:val="00282039"/>
    <w:rsid w:val="00282F4C"/>
    <w:rsid w:val="00286C24"/>
    <w:rsid w:val="0028708A"/>
    <w:rsid w:val="00287995"/>
    <w:rsid w:val="00290201"/>
    <w:rsid w:val="00293375"/>
    <w:rsid w:val="002938EC"/>
    <w:rsid w:val="00293AC3"/>
    <w:rsid w:val="002963D1"/>
    <w:rsid w:val="00296EF5"/>
    <w:rsid w:val="002A022D"/>
    <w:rsid w:val="002A1510"/>
    <w:rsid w:val="002A19E0"/>
    <w:rsid w:val="002A49D2"/>
    <w:rsid w:val="002A4F36"/>
    <w:rsid w:val="002A7BE7"/>
    <w:rsid w:val="002B0758"/>
    <w:rsid w:val="002B0D32"/>
    <w:rsid w:val="002B15F1"/>
    <w:rsid w:val="002B1ADD"/>
    <w:rsid w:val="002B2E89"/>
    <w:rsid w:val="002B32E7"/>
    <w:rsid w:val="002B4B93"/>
    <w:rsid w:val="002B550B"/>
    <w:rsid w:val="002B6258"/>
    <w:rsid w:val="002C223F"/>
    <w:rsid w:val="002C2418"/>
    <w:rsid w:val="002C5659"/>
    <w:rsid w:val="002C5C1E"/>
    <w:rsid w:val="002C6A3F"/>
    <w:rsid w:val="002D5337"/>
    <w:rsid w:val="002D59ED"/>
    <w:rsid w:val="002D60E9"/>
    <w:rsid w:val="002D73C1"/>
    <w:rsid w:val="002D7412"/>
    <w:rsid w:val="002E3ADF"/>
    <w:rsid w:val="002E494B"/>
    <w:rsid w:val="002E711D"/>
    <w:rsid w:val="002E7CDA"/>
    <w:rsid w:val="002F07F0"/>
    <w:rsid w:val="002F2002"/>
    <w:rsid w:val="002F23C5"/>
    <w:rsid w:val="002F3202"/>
    <w:rsid w:val="002F425C"/>
    <w:rsid w:val="002F59DC"/>
    <w:rsid w:val="002F799D"/>
    <w:rsid w:val="0030077B"/>
    <w:rsid w:val="0030150E"/>
    <w:rsid w:val="00301B3E"/>
    <w:rsid w:val="00301D7C"/>
    <w:rsid w:val="00304788"/>
    <w:rsid w:val="00305067"/>
    <w:rsid w:val="003069B2"/>
    <w:rsid w:val="00306B14"/>
    <w:rsid w:val="00306B1C"/>
    <w:rsid w:val="00306B1E"/>
    <w:rsid w:val="0030700C"/>
    <w:rsid w:val="003079B9"/>
    <w:rsid w:val="00310C20"/>
    <w:rsid w:val="00311C23"/>
    <w:rsid w:val="00311EF9"/>
    <w:rsid w:val="003144B6"/>
    <w:rsid w:val="00314AE8"/>
    <w:rsid w:val="00315296"/>
    <w:rsid w:val="003153A0"/>
    <w:rsid w:val="00315815"/>
    <w:rsid w:val="003165EC"/>
    <w:rsid w:val="00323152"/>
    <w:rsid w:val="0032323C"/>
    <w:rsid w:val="00323885"/>
    <w:rsid w:val="00324D0C"/>
    <w:rsid w:val="0032545E"/>
    <w:rsid w:val="00325C6B"/>
    <w:rsid w:val="00326F67"/>
    <w:rsid w:val="0032789F"/>
    <w:rsid w:val="003326DC"/>
    <w:rsid w:val="00332825"/>
    <w:rsid w:val="003339AB"/>
    <w:rsid w:val="0033429A"/>
    <w:rsid w:val="00334E72"/>
    <w:rsid w:val="00335432"/>
    <w:rsid w:val="003372C7"/>
    <w:rsid w:val="00341062"/>
    <w:rsid w:val="0034170E"/>
    <w:rsid w:val="00341DD2"/>
    <w:rsid w:val="003429CF"/>
    <w:rsid w:val="003430A8"/>
    <w:rsid w:val="00344F2E"/>
    <w:rsid w:val="00345181"/>
    <w:rsid w:val="0034543D"/>
    <w:rsid w:val="003455CC"/>
    <w:rsid w:val="00346966"/>
    <w:rsid w:val="003471FE"/>
    <w:rsid w:val="00351BD4"/>
    <w:rsid w:val="003534A0"/>
    <w:rsid w:val="00355AB4"/>
    <w:rsid w:val="0035640F"/>
    <w:rsid w:val="00357443"/>
    <w:rsid w:val="00363E61"/>
    <w:rsid w:val="00365163"/>
    <w:rsid w:val="00367313"/>
    <w:rsid w:val="0036780E"/>
    <w:rsid w:val="00370728"/>
    <w:rsid w:val="003734C7"/>
    <w:rsid w:val="003737F1"/>
    <w:rsid w:val="00373F5A"/>
    <w:rsid w:val="0037493E"/>
    <w:rsid w:val="00375A06"/>
    <w:rsid w:val="0037657D"/>
    <w:rsid w:val="0037711F"/>
    <w:rsid w:val="00380FD2"/>
    <w:rsid w:val="00382749"/>
    <w:rsid w:val="00384ACE"/>
    <w:rsid w:val="003853FF"/>
    <w:rsid w:val="00385E1D"/>
    <w:rsid w:val="00391A78"/>
    <w:rsid w:val="00391DA6"/>
    <w:rsid w:val="00392498"/>
    <w:rsid w:val="003925DA"/>
    <w:rsid w:val="00392FE8"/>
    <w:rsid w:val="00394909"/>
    <w:rsid w:val="00394EE8"/>
    <w:rsid w:val="003954FA"/>
    <w:rsid w:val="00395A53"/>
    <w:rsid w:val="00395D65"/>
    <w:rsid w:val="00396B13"/>
    <w:rsid w:val="00396DE8"/>
    <w:rsid w:val="0039733F"/>
    <w:rsid w:val="003976AF"/>
    <w:rsid w:val="00397A0A"/>
    <w:rsid w:val="003A0530"/>
    <w:rsid w:val="003A158F"/>
    <w:rsid w:val="003A1D3F"/>
    <w:rsid w:val="003A30BE"/>
    <w:rsid w:val="003A457A"/>
    <w:rsid w:val="003B30DF"/>
    <w:rsid w:val="003B382A"/>
    <w:rsid w:val="003B3A1E"/>
    <w:rsid w:val="003B4EA0"/>
    <w:rsid w:val="003B65EF"/>
    <w:rsid w:val="003C57FE"/>
    <w:rsid w:val="003D0869"/>
    <w:rsid w:val="003D1F2C"/>
    <w:rsid w:val="003D368E"/>
    <w:rsid w:val="003D4494"/>
    <w:rsid w:val="003D6239"/>
    <w:rsid w:val="003D725D"/>
    <w:rsid w:val="003E2C78"/>
    <w:rsid w:val="003E329C"/>
    <w:rsid w:val="003E395F"/>
    <w:rsid w:val="003E444D"/>
    <w:rsid w:val="003E4EF5"/>
    <w:rsid w:val="003F016D"/>
    <w:rsid w:val="003F046A"/>
    <w:rsid w:val="003F2800"/>
    <w:rsid w:val="003F3466"/>
    <w:rsid w:val="003F3892"/>
    <w:rsid w:val="003F3BAC"/>
    <w:rsid w:val="003F40C8"/>
    <w:rsid w:val="003F568E"/>
    <w:rsid w:val="003F57E1"/>
    <w:rsid w:val="003F58E4"/>
    <w:rsid w:val="003F6123"/>
    <w:rsid w:val="003F7A51"/>
    <w:rsid w:val="0040214B"/>
    <w:rsid w:val="00403A48"/>
    <w:rsid w:val="004045D1"/>
    <w:rsid w:val="00404E47"/>
    <w:rsid w:val="00404EDC"/>
    <w:rsid w:val="00405978"/>
    <w:rsid w:val="00410772"/>
    <w:rsid w:val="00412794"/>
    <w:rsid w:val="00414A79"/>
    <w:rsid w:val="00414BB5"/>
    <w:rsid w:val="00416479"/>
    <w:rsid w:val="004164B0"/>
    <w:rsid w:val="00416AAD"/>
    <w:rsid w:val="004201C7"/>
    <w:rsid w:val="00420756"/>
    <w:rsid w:val="00422A26"/>
    <w:rsid w:val="00422FDE"/>
    <w:rsid w:val="00427702"/>
    <w:rsid w:val="00430180"/>
    <w:rsid w:val="004307BA"/>
    <w:rsid w:val="00430ED2"/>
    <w:rsid w:val="0043102D"/>
    <w:rsid w:val="004327C3"/>
    <w:rsid w:val="00433F03"/>
    <w:rsid w:val="00442460"/>
    <w:rsid w:val="004429AD"/>
    <w:rsid w:val="004459E1"/>
    <w:rsid w:val="00445ECB"/>
    <w:rsid w:val="00447662"/>
    <w:rsid w:val="004477AD"/>
    <w:rsid w:val="00450180"/>
    <w:rsid w:val="0045086F"/>
    <w:rsid w:val="00451CD7"/>
    <w:rsid w:val="0045291E"/>
    <w:rsid w:val="00452987"/>
    <w:rsid w:val="00452C56"/>
    <w:rsid w:val="00453363"/>
    <w:rsid w:val="00453641"/>
    <w:rsid w:val="00453A4E"/>
    <w:rsid w:val="004549A2"/>
    <w:rsid w:val="0045556E"/>
    <w:rsid w:val="00456257"/>
    <w:rsid w:val="00457F00"/>
    <w:rsid w:val="00461E52"/>
    <w:rsid w:val="00461F78"/>
    <w:rsid w:val="00462E4D"/>
    <w:rsid w:val="0046310D"/>
    <w:rsid w:val="0046448F"/>
    <w:rsid w:val="00464C0B"/>
    <w:rsid w:val="00467C2F"/>
    <w:rsid w:val="004712F8"/>
    <w:rsid w:val="00472F5B"/>
    <w:rsid w:val="004737DF"/>
    <w:rsid w:val="00473D15"/>
    <w:rsid w:val="00480774"/>
    <w:rsid w:val="00480A05"/>
    <w:rsid w:val="00481E13"/>
    <w:rsid w:val="00481E93"/>
    <w:rsid w:val="0048661D"/>
    <w:rsid w:val="00487EA4"/>
    <w:rsid w:val="004919C9"/>
    <w:rsid w:val="00491E8E"/>
    <w:rsid w:val="004925FC"/>
    <w:rsid w:val="0049268D"/>
    <w:rsid w:val="00496B7C"/>
    <w:rsid w:val="00497E1E"/>
    <w:rsid w:val="004A025A"/>
    <w:rsid w:val="004A088A"/>
    <w:rsid w:val="004A2276"/>
    <w:rsid w:val="004A27F5"/>
    <w:rsid w:val="004A335A"/>
    <w:rsid w:val="004A41A5"/>
    <w:rsid w:val="004A4386"/>
    <w:rsid w:val="004A59BF"/>
    <w:rsid w:val="004A5BFB"/>
    <w:rsid w:val="004A6F1D"/>
    <w:rsid w:val="004A7136"/>
    <w:rsid w:val="004B15AB"/>
    <w:rsid w:val="004B1846"/>
    <w:rsid w:val="004B1A72"/>
    <w:rsid w:val="004B1E46"/>
    <w:rsid w:val="004B4C3C"/>
    <w:rsid w:val="004B5543"/>
    <w:rsid w:val="004B5557"/>
    <w:rsid w:val="004B55F0"/>
    <w:rsid w:val="004B6D77"/>
    <w:rsid w:val="004B7618"/>
    <w:rsid w:val="004B7905"/>
    <w:rsid w:val="004C059C"/>
    <w:rsid w:val="004C1643"/>
    <w:rsid w:val="004C46BF"/>
    <w:rsid w:val="004C5571"/>
    <w:rsid w:val="004C584F"/>
    <w:rsid w:val="004C64F0"/>
    <w:rsid w:val="004C7E64"/>
    <w:rsid w:val="004D01D6"/>
    <w:rsid w:val="004D17DE"/>
    <w:rsid w:val="004D1E41"/>
    <w:rsid w:val="004D2106"/>
    <w:rsid w:val="004D289A"/>
    <w:rsid w:val="004D32C4"/>
    <w:rsid w:val="004D3C0B"/>
    <w:rsid w:val="004D3FB7"/>
    <w:rsid w:val="004D6013"/>
    <w:rsid w:val="004D7CE1"/>
    <w:rsid w:val="004E10CC"/>
    <w:rsid w:val="004E4BC7"/>
    <w:rsid w:val="004E4F40"/>
    <w:rsid w:val="004E51F7"/>
    <w:rsid w:val="004E5E76"/>
    <w:rsid w:val="004F2453"/>
    <w:rsid w:val="004F2798"/>
    <w:rsid w:val="004F2B17"/>
    <w:rsid w:val="004F4AF4"/>
    <w:rsid w:val="004F53FB"/>
    <w:rsid w:val="004F61B1"/>
    <w:rsid w:val="004F670C"/>
    <w:rsid w:val="004F76EE"/>
    <w:rsid w:val="005017E7"/>
    <w:rsid w:val="00501DBB"/>
    <w:rsid w:val="00501F62"/>
    <w:rsid w:val="0050435F"/>
    <w:rsid w:val="005077F1"/>
    <w:rsid w:val="00510C86"/>
    <w:rsid w:val="0051260C"/>
    <w:rsid w:val="00513E15"/>
    <w:rsid w:val="00514708"/>
    <w:rsid w:val="00514880"/>
    <w:rsid w:val="0051514A"/>
    <w:rsid w:val="00515A7E"/>
    <w:rsid w:val="00515BEA"/>
    <w:rsid w:val="00515E7D"/>
    <w:rsid w:val="005228D7"/>
    <w:rsid w:val="00526D2C"/>
    <w:rsid w:val="00527418"/>
    <w:rsid w:val="0052754C"/>
    <w:rsid w:val="005319EC"/>
    <w:rsid w:val="00534D05"/>
    <w:rsid w:val="00535AED"/>
    <w:rsid w:val="005407A8"/>
    <w:rsid w:val="00540D06"/>
    <w:rsid w:val="00541853"/>
    <w:rsid w:val="00542B76"/>
    <w:rsid w:val="00542C54"/>
    <w:rsid w:val="00543B5D"/>
    <w:rsid w:val="00543CEE"/>
    <w:rsid w:val="00547E23"/>
    <w:rsid w:val="0055204D"/>
    <w:rsid w:val="005531DB"/>
    <w:rsid w:val="005553A6"/>
    <w:rsid w:val="005561D2"/>
    <w:rsid w:val="005565EC"/>
    <w:rsid w:val="0056168F"/>
    <w:rsid w:val="00562AFB"/>
    <w:rsid w:val="005638F4"/>
    <w:rsid w:val="00563CC8"/>
    <w:rsid w:val="005647F8"/>
    <w:rsid w:val="00564E54"/>
    <w:rsid w:val="00565BAC"/>
    <w:rsid w:val="00565BAF"/>
    <w:rsid w:val="00566313"/>
    <w:rsid w:val="00567367"/>
    <w:rsid w:val="00570900"/>
    <w:rsid w:val="00570EF3"/>
    <w:rsid w:val="005726B1"/>
    <w:rsid w:val="00573F33"/>
    <w:rsid w:val="005745B2"/>
    <w:rsid w:val="00574B5B"/>
    <w:rsid w:val="005758FE"/>
    <w:rsid w:val="00575D48"/>
    <w:rsid w:val="00575E89"/>
    <w:rsid w:val="005760F2"/>
    <w:rsid w:val="0057694C"/>
    <w:rsid w:val="00576CBE"/>
    <w:rsid w:val="00580601"/>
    <w:rsid w:val="00580E9A"/>
    <w:rsid w:val="00582F34"/>
    <w:rsid w:val="00583A83"/>
    <w:rsid w:val="005850E0"/>
    <w:rsid w:val="00586518"/>
    <w:rsid w:val="00587DD2"/>
    <w:rsid w:val="00590D61"/>
    <w:rsid w:val="00593456"/>
    <w:rsid w:val="00593E04"/>
    <w:rsid w:val="005A0BCE"/>
    <w:rsid w:val="005A0FFD"/>
    <w:rsid w:val="005A18AC"/>
    <w:rsid w:val="005A21DB"/>
    <w:rsid w:val="005A27CE"/>
    <w:rsid w:val="005A2F7D"/>
    <w:rsid w:val="005A3B92"/>
    <w:rsid w:val="005A4FBA"/>
    <w:rsid w:val="005A7640"/>
    <w:rsid w:val="005B0C77"/>
    <w:rsid w:val="005B172A"/>
    <w:rsid w:val="005B2604"/>
    <w:rsid w:val="005B2633"/>
    <w:rsid w:val="005B3716"/>
    <w:rsid w:val="005B426A"/>
    <w:rsid w:val="005B5006"/>
    <w:rsid w:val="005B7391"/>
    <w:rsid w:val="005B7413"/>
    <w:rsid w:val="005C0D24"/>
    <w:rsid w:val="005C0E55"/>
    <w:rsid w:val="005C2CFF"/>
    <w:rsid w:val="005C3515"/>
    <w:rsid w:val="005C3B02"/>
    <w:rsid w:val="005C3CED"/>
    <w:rsid w:val="005C5267"/>
    <w:rsid w:val="005C723E"/>
    <w:rsid w:val="005C7CE1"/>
    <w:rsid w:val="005D0C0C"/>
    <w:rsid w:val="005D164F"/>
    <w:rsid w:val="005D3333"/>
    <w:rsid w:val="005D3C2F"/>
    <w:rsid w:val="005D453E"/>
    <w:rsid w:val="005D50F5"/>
    <w:rsid w:val="005D63C2"/>
    <w:rsid w:val="005D650E"/>
    <w:rsid w:val="005E0D25"/>
    <w:rsid w:val="005E1300"/>
    <w:rsid w:val="005E3C7C"/>
    <w:rsid w:val="005E3D0C"/>
    <w:rsid w:val="005E3DE3"/>
    <w:rsid w:val="005E526B"/>
    <w:rsid w:val="005E5356"/>
    <w:rsid w:val="005E6295"/>
    <w:rsid w:val="005E6B90"/>
    <w:rsid w:val="005E706B"/>
    <w:rsid w:val="005E73F7"/>
    <w:rsid w:val="005E75D8"/>
    <w:rsid w:val="005F245C"/>
    <w:rsid w:val="005F24EA"/>
    <w:rsid w:val="005F2B9B"/>
    <w:rsid w:val="005F3A0B"/>
    <w:rsid w:val="005F432D"/>
    <w:rsid w:val="005F481C"/>
    <w:rsid w:val="005F5183"/>
    <w:rsid w:val="005F695C"/>
    <w:rsid w:val="005F6974"/>
    <w:rsid w:val="005F741B"/>
    <w:rsid w:val="00601AAD"/>
    <w:rsid w:val="006023BE"/>
    <w:rsid w:val="0060320F"/>
    <w:rsid w:val="00606824"/>
    <w:rsid w:val="0060715F"/>
    <w:rsid w:val="00607B01"/>
    <w:rsid w:val="00607ED2"/>
    <w:rsid w:val="00610136"/>
    <w:rsid w:val="00611A98"/>
    <w:rsid w:val="00613253"/>
    <w:rsid w:val="006147F9"/>
    <w:rsid w:val="006153BB"/>
    <w:rsid w:val="0061550D"/>
    <w:rsid w:val="006157DB"/>
    <w:rsid w:val="006161EE"/>
    <w:rsid w:val="00616CFA"/>
    <w:rsid w:val="00620667"/>
    <w:rsid w:val="00620CA7"/>
    <w:rsid w:val="0062221D"/>
    <w:rsid w:val="0062245D"/>
    <w:rsid w:val="00624A43"/>
    <w:rsid w:val="00624E76"/>
    <w:rsid w:val="00625181"/>
    <w:rsid w:val="00631036"/>
    <w:rsid w:val="006311D3"/>
    <w:rsid w:val="006321A5"/>
    <w:rsid w:val="0063267B"/>
    <w:rsid w:val="00633C97"/>
    <w:rsid w:val="00634F22"/>
    <w:rsid w:val="0063548B"/>
    <w:rsid w:val="00635719"/>
    <w:rsid w:val="006407FD"/>
    <w:rsid w:val="00641AA8"/>
    <w:rsid w:val="00641E58"/>
    <w:rsid w:val="00643C16"/>
    <w:rsid w:val="006461E3"/>
    <w:rsid w:val="00647C68"/>
    <w:rsid w:val="00652BD7"/>
    <w:rsid w:val="00652DCE"/>
    <w:rsid w:val="00653382"/>
    <w:rsid w:val="006542CF"/>
    <w:rsid w:val="0065562E"/>
    <w:rsid w:val="00657720"/>
    <w:rsid w:val="00657B0D"/>
    <w:rsid w:val="00657C15"/>
    <w:rsid w:val="00657D92"/>
    <w:rsid w:val="0066091A"/>
    <w:rsid w:val="00663108"/>
    <w:rsid w:val="006631FC"/>
    <w:rsid w:val="00663F86"/>
    <w:rsid w:val="00664F56"/>
    <w:rsid w:val="006656D3"/>
    <w:rsid w:val="00673797"/>
    <w:rsid w:val="006742A5"/>
    <w:rsid w:val="006763BD"/>
    <w:rsid w:val="00680AED"/>
    <w:rsid w:val="006811A0"/>
    <w:rsid w:val="0068194F"/>
    <w:rsid w:val="00682E41"/>
    <w:rsid w:val="0068331C"/>
    <w:rsid w:val="006851D2"/>
    <w:rsid w:val="00685B4F"/>
    <w:rsid w:val="00685F6F"/>
    <w:rsid w:val="0068639A"/>
    <w:rsid w:val="0069379B"/>
    <w:rsid w:val="00694F73"/>
    <w:rsid w:val="00695293"/>
    <w:rsid w:val="006958B1"/>
    <w:rsid w:val="00695F37"/>
    <w:rsid w:val="00696E1A"/>
    <w:rsid w:val="00697469"/>
    <w:rsid w:val="006975A8"/>
    <w:rsid w:val="006A03FD"/>
    <w:rsid w:val="006A1ADD"/>
    <w:rsid w:val="006A1C70"/>
    <w:rsid w:val="006A33B7"/>
    <w:rsid w:val="006A49D3"/>
    <w:rsid w:val="006A5C7F"/>
    <w:rsid w:val="006A5D8D"/>
    <w:rsid w:val="006A5EF8"/>
    <w:rsid w:val="006A6A44"/>
    <w:rsid w:val="006B0E74"/>
    <w:rsid w:val="006B15D0"/>
    <w:rsid w:val="006B1E80"/>
    <w:rsid w:val="006B31E9"/>
    <w:rsid w:val="006B41D4"/>
    <w:rsid w:val="006B4DD3"/>
    <w:rsid w:val="006B4E11"/>
    <w:rsid w:val="006C139D"/>
    <w:rsid w:val="006C13DE"/>
    <w:rsid w:val="006C7C4A"/>
    <w:rsid w:val="006D00D7"/>
    <w:rsid w:val="006D217C"/>
    <w:rsid w:val="006D2E4F"/>
    <w:rsid w:val="006D2E5A"/>
    <w:rsid w:val="006D3008"/>
    <w:rsid w:val="006D3193"/>
    <w:rsid w:val="006D42BE"/>
    <w:rsid w:val="006D491D"/>
    <w:rsid w:val="006D4B30"/>
    <w:rsid w:val="006D4F57"/>
    <w:rsid w:val="006D6842"/>
    <w:rsid w:val="006D78B9"/>
    <w:rsid w:val="006D7E0A"/>
    <w:rsid w:val="006D7F8C"/>
    <w:rsid w:val="006E01DE"/>
    <w:rsid w:val="006E12B5"/>
    <w:rsid w:val="006E1350"/>
    <w:rsid w:val="006E253C"/>
    <w:rsid w:val="006E2607"/>
    <w:rsid w:val="006E2658"/>
    <w:rsid w:val="006E5622"/>
    <w:rsid w:val="006E5AFE"/>
    <w:rsid w:val="006E6E9C"/>
    <w:rsid w:val="006E7BC0"/>
    <w:rsid w:val="006E7D60"/>
    <w:rsid w:val="006F01AA"/>
    <w:rsid w:val="006F02CE"/>
    <w:rsid w:val="006F3BB1"/>
    <w:rsid w:val="006F40BF"/>
    <w:rsid w:val="006F4CAA"/>
    <w:rsid w:val="006F7E02"/>
    <w:rsid w:val="007005DF"/>
    <w:rsid w:val="00701543"/>
    <w:rsid w:val="0070206F"/>
    <w:rsid w:val="00702156"/>
    <w:rsid w:val="00702E49"/>
    <w:rsid w:val="00702FDB"/>
    <w:rsid w:val="0070376A"/>
    <w:rsid w:val="00703A89"/>
    <w:rsid w:val="00703C3E"/>
    <w:rsid w:val="00704704"/>
    <w:rsid w:val="00704FC9"/>
    <w:rsid w:val="007116B1"/>
    <w:rsid w:val="007116FC"/>
    <w:rsid w:val="0071191A"/>
    <w:rsid w:val="00711DE7"/>
    <w:rsid w:val="0071798A"/>
    <w:rsid w:val="00717C35"/>
    <w:rsid w:val="00717FCF"/>
    <w:rsid w:val="00720074"/>
    <w:rsid w:val="00720BFD"/>
    <w:rsid w:val="00721C07"/>
    <w:rsid w:val="00722A65"/>
    <w:rsid w:val="00723213"/>
    <w:rsid w:val="007240BA"/>
    <w:rsid w:val="0072701C"/>
    <w:rsid w:val="007271BF"/>
    <w:rsid w:val="00730A72"/>
    <w:rsid w:val="007318A8"/>
    <w:rsid w:val="00731F20"/>
    <w:rsid w:val="007324FA"/>
    <w:rsid w:val="00733079"/>
    <w:rsid w:val="00733DE7"/>
    <w:rsid w:val="0073452C"/>
    <w:rsid w:val="00734BD1"/>
    <w:rsid w:val="00735071"/>
    <w:rsid w:val="007379C6"/>
    <w:rsid w:val="0074076A"/>
    <w:rsid w:val="00743C12"/>
    <w:rsid w:val="00743D53"/>
    <w:rsid w:val="00744276"/>
    <w:rsid w:val="007443D3"/>
    <w:rsid w:val="00753A17"/>
    <w:rsid w:val="00753E23"/>
    <w:rsid w:val="007548E9"/>
    <w:rsid w:val="00754C04"/>
    <w:rsid w:val="00755933"/>
    <w:rsid w:val="00756265"/>
    <w:rsid w:val="00756EA7"/>
    <w:rsid w:val="00760211"/>
    <w:rsid w:val="0076196E"/>
    <w:rsid w:val="00761C09"/>
    <w:rsid w:val="00762320"/>
    <w:rsid w:val="007627D0"/>
    <w:rsid w:val="00762F3B"/>
    <w:rsid w:val="00763F18"/>
    <w:rsid w:val="00764259"/>
    <w:rsid w:val="00764529"/>
    <w:rsid w:val="00765B92"/>
    <w:rsid w:val="00770749"/>
    <w:rsid w:val="00770C97"/>
    <w:rsid w:val="00771A10"/>
    <w:rsid w:val="00772A9B"/>
    <w:rsid w:val="00775162"/>
    <w:rsid w:val="00775410"/>
    <w:rsid w:val="0077631C"/>
    <w:rsid w:val="00776DF1"/>
    <w:rsid w:val="00776F3C"/>
    <w:rsid w:val="00777005"/>
    <w:rsid w:val="00780106"/>
    <w:rsid w:val="00780F1B"/>
    <w:rsid w:val="00781494"/>
    <w:rsid w:val="00782249"/>
    <w:rsid w:val="00783CE7"/>
    <w:rsid w:val="00784EA1"/>
    <w:rsid w:val="007853FB"/>
    <w:rsid w:val="00785899"/>
    <w:rsid w:val="0078598F"/>
    <w:rsid w:val="00785C87"/>
    <w:rsid w:val="00785CFB"/>
    <w:rsid w:val="00786ED1"/>
    <w:rsid w:val="0079092C"/>
    <w:rsid w:val="00793253"/>
    <w:rsid w:val="00793677"/>
    <w:rsid w:val="00793F1A"/>
    <w:rsid w:val="00794E25"/>
    <w:rsid w:val="007957A2"/>
    <w:rsid w:val="0079634E"/>
    <w:rsid w:val="00796AFA"/>
    <w:rsid w:val="00796C7E"/>
    <w:rsid w:val="00796D42"/>
    <w:rsid w:val="00797DE3"/>
    <w:rsid w:val="007A2F29"/>
    <w:rsid w:val="007A4376"/>
    <w:rsid w:val="007A59CE"/>
    <w:rsid w:val="007B2D63"/>
    <w:rsid w:val="007B39F3"/>
    <w:rsid w:val="007B4C8C"/>
    <w:rsid w:val="007B518A"/>
    <w:rsid w:val="007B64A2"/>
    <w:rsid w:val="007B73EA"/>
    <w:rsid w:val="007B7496"/>
    <w:rsid w:val="007B7C79"/>
    <w:rsid w:val="007C100F"/>
    <w:rsid w:val="007C2865"/>
    <w:rsid w:val="007C2E8E"/>
    <w:rsid w:val="007C6DA7"/>
    <w:rsid w:val="007C7391"/>
    <w:rsid w:val="007C7C66"/>
    <w:rsid w:val="007D033E"/>
    <w:rsid w:val="007D1460"/>
    <w:rsid w:val="007D182D"/>
    <w:rsid w:val="007D381E"/>
    <w:rsid w:val="007D3AB3"/>
    <w:rsid w:val="007D51AF"/>
    <w:rsid w:val="007D6E3C"/>
    <w:rsid w:val="007D708F"/>
    <w:rsid w:val="007D721A"/>
    <w:rsid w:val="007E09D9"/>
    <w:rsid w:val="007E0C1C"/>
    <w:rsid w:val="007E0E56"/>
    <w:rsid w:val="007E12F2"/>
    <w:rsid w:val="007E3D44"/>
    <w:rsid w:val="007E6AAF"/>
    <w:rsid w:val="007E7F3C"/>
    <w:rsid w:val="007F3705"/>
    <w:rsid w:val="007F3E9A"/>
    <w:rsid w:val="007F4BB3"/>
    <w:rsid w:val="00800780"/>
    <w:rsid w:val="00801AA1"/>
    <w:rsid w:val="008020F8"/>
    <w:rsid w:val="008021E1"/>
    <w:rsid w:val="00802D5D"/>
    <w:rsid w:val="00804085"/>
    <w:rsid w:val="00804419"/>
    <w:rsid w:val="0080459B"/>
    <w:rsid w:val="008065B7"/>
    <w:rsid w:val="00807749"/>
    <w:rsid w:val="00810351"/>
    <w:rsid w:val="0081150B"/>
    <w:rsid w:val="00811F2C"/>
    <w:rsid w:val="00812129"/>
    <w:rsid w:val="0081239E"/>
    <w:rsid w:val="00812A45"/>
    <w:rsid w:val="00814EC4"/>
    <w:rsid w:val="00814FAE"/>
    <w:rsid w:val="0081529A"/>
    <w:rsid w:val="0081639A"/>
    <w:rsid w:val="00816C26"/>
    <w:rsid w:val="008208B1"/>
    <w:rsid w:val="0082196A"/>
    <w:rsid w:val="008220E7"/>
    <w:rsid w:val="008226D3"/>
    <w:rsid w:val="00822CA8"/>
    <w:rsid w:val="008251FA"/>
    <w:rsid w:val="00825C77"/>
    <w:rsid w:val="008267C9"/>
    <w:rsid w:val="00827106"/>
    <w:rsid w:val="008302B4"/>
    <w:rsid w:val="00833F27"/>
    <w:rsid w:val="008357DE"/>
    <w:rsid w:val="00836729"/>
    <w:rsid w:val="0083770D"/>
    <w:rsid w:val="008446F1"/>
    <w:rsid w:val="00845D9B"/>
    <w:rsid w:val="00846A99"/>
    <w:rsid w:val="00846C44"/>
    <w:rsid w:val="00847A9D"/>
    <w:rsid w:val="00853035"/>
    <w:rsid w:val="0085308F"/>
    <w:rsid w:val="008531C6"/>
    <w:rsid w:val="00853DFE"/>
    <w:rsid w:val="00854737"/>
    <w:rsid w:val="00855B7F"/>
    <w:rsid w:val="00857832"/>
    <w:rsid w:val="008611CB"/>
    <w:rsid w:val="0086332D"/>
    <w:rsid w:val="008635B6"/>
    <w:rsid w:val="0086419E"/>
    <w:rsid w:val="0086625E"/>
    <w:rsid w:val="00867A13"/>
    <w:rsid w:val="008711D6"/>
    <w:rsid w:val="008713F9"/>
    <w:rsid w:val="00872E81"/>
    <w:rsid w:val="00874861"/>
    <w:rsid w:val="0087690C"/>
    <w:rsid w:val="0087770A"/>
    <w:rsid w:val="00877A27"/>
    <w:rsid w:val="00877B06"/>
    <w:rsid w:val="0088230C"/>
    <w:rsid w:val="00882BE8"/>
    <w:rsid w:val="00882C79"/>
    <w:rsid w:val="00884BBC"/>
    <w:rsid w:val="00890125"/>
    <w:rsid w:val="00890352"/>
    <w:rsid w:val="008912C4"/>
    <w:rsid w:val="00891C49"/>
    <w:rsid w:val="00892C76"/>
    <w:rsid w:val="00894177"/>
    <w:rsid w:val="00894BA4"/>
    <w:rsid w:val="00894E9B"/>
    <w:rsid w:val="008A08DA"/>
    <w:rsid w:val="008A0CA2"/>
    <w:rsid w:val="008A3989"/>
    <w:rsid w:val="008A5170"/>
    <w:rsid w:val="008A54FB"/>
    <w:rsid w:val="008A5ED3"/>
    <w:rsid w:val="008A70C9"/>
    <w:rsid w:val="008A7979"/>
    <w:rsid w:val="008B0406"/>
    <w:rsid w:val="008B078A"/>
    <w:rsid w:val="008B0982"/>
    <w:rsid w:val="008B0F00"/>
    <w:rsid w:val="008B35B1"/>
    <w:rsid w:val="008B3883"/>
    <w:rsid w:val="008B4B38"/>
    <w:rsid w:val="008B6BCC"/>
    <w:rsid w:val="008B705C"/>
    <w:rsid w:val="008C0520"/>
    <w:rsid w:val="008C07A1"/>
    <w:rsid w:val="008C1FD2"/>
    <w:rsid w:val="008C3F77"/>
    <w:rsid w:val="008C5E7C"/>
    <w:rsid w:val="008C6208"/>
    <w:rsid w:val="008C6524"/>
    <w:rsid w:val="008C65D4"/>
    <w:rsid w:val="008D0EE1"/>
    <w:rsid w:val="008D42A1"/>
    <w:rsid w:val="008D52C3"/>
    <w:rsid w:val="008D6CC4"/>
    <w:rsid w:val="008D6CFA"/>
    <w:rsid w:val="008D7186"/>
    <w:rsid w:val="008D789A"/>
    <w:rsid w:val="008E09B1"/>
    <w:rsid w:val="008E1390"/>
    <w:rsid w:val="008E282E"/>
    <w:rsid w:val="008E37F8"/>
    <w:rsid w:val="008E529D"/>
    <w:rsid w:val="008E58B4"/>
    <w:rsid w:val="008E6C05"/>
    <w:rsid w:val="008E7CDD"/>
    <w:rsid w:val="008E7E25"/>
    <w:rsid w:val="008F22B8"/>
    <w:rsid w:val="008F30D5"/>
    <w:rsid w:val="008F3330"/>
    <w:rsid w:val="008F3530"/>
    <w:rsid w:val="008F3DDE"/>
    <w:rsid w:val="008F504D"/>
    <w:rsid w:val="008F5518"/>
    <w:rsid w:val="008F5DBB"/>
    <w:rsid w:val="008F7B44"/>
    <w:rsid w:val="00900EFF"/>
    <w:rsid w:val="009015E8"/>
    <w:rsid w:val="00903A0D"/>
    <w:rsid w:val="00903CDB"/>
    <w:rsid w:val="009052F4"/>
    <w:rsid w:val="00905B60"/>
    <w:rsid w:val="00906355"/>
    <w:rsid w:val="00906732"/>
    <w:rsid w:val="009073AA"/>
    <w:rsid w:val="009074CD"/>
    <w:rsid w:val="00907A81"/>
    <w:rsid w:val="00907F82"/>
    <w:rsid w:val="00910644"/>
    <w:rsid w:val="009115B0"/>
    <w:rsid w:val="009119B3"/>
    <w:rsid w:val="009131CA"/>
    <w:rsid w:val="00913D73"/>
    <w:rsid w:val="009149E0"/>
    <w:rsid w:val="00915C1F"/>
    <w:rsid w:val="009162EC"/>
    <w:rsid w:val="00917059"/>
    <w:rsid w:val="00917C35"/>
    <w:rsid w:val="00920447"/>
    <w:rsid w:val="00921806"/>
    <w:rsid w:val="00921FEC"/>
    <w:rsid w:val="009223B5"/>
    <w:rsid w:val="00924E89"/>
    <w:rsid w:val="0092558C"/>
    <w:rsid w:val="009269EB"/>
    <w:rsid w:val="009325DD"/>
    <w:rsid w:val="00934C5B"/>
    <w:rsid w:val="009350CC"/>
    <w:rsid w:val="009351C1"/>
    <w:rsid w:val="00936109"/>
    <w:rsid w:val="00936595"/>
    <w:rsid w:val="009447EF"/>
    <w:rsid w:val="00944802"/>
    <w:rsid w:val="00945A67"/>
    <w:rsid w:val="00951166"/>
    <w:rsid w:val="009540F0"/>
    <w:rsid w:val="00954E88"/>
    <w:rsid w:val="00961D8F"/>
    <w:rsid w:val="00961F0D"/>
    <w:rsid w:val="00962A17"/>
    <w:rsid w:val="00964536"/>
    <w:rsid w:val="0096476B"/>
    <w:rsid w:val="00966FBC"/>
    <w:rsid w:val="00967331"/>
    <w:rsid w:val="00971589"/>
    <w:rsid w:val="0097180C"/>
    <w:rsid w:val="00972A6E"/>
    <w:rsid w:val="00972F05"/>
    <w:rsid w:val="00973329"/>
    <w:rsid w:val="00974379"/>
    <w:rsid w:val="00974B92"/>
    <w:rsid w:val="009762E6"/>
    <w:rsid w:val="00977CCA"/>
    <w:rsid w:val="00980368"/>
    <w:rsid w:val="00981524"/>
    <w:rsid w:val="00981AE5"/>
    <w:rsid w:val="00981CA0"/>
    <w:rsid w:val="0098447D"/>
    <w:rsid w:val="009846C7"/>
    <w:rsid w:val="00984D77"/>
    <w:rsid w:val="00984F3E"/>
    <w:rsid w:val="00987392"/>
    <w:rsid w:val="00990921"/>
    <w:rsid w:val="00993A81"/>
    <w:rsid w:val="00994BCB"/>
    <w:rsid w:val="009966B7"/>
    <w:rsid w:val="009968B0"/>
    <w:rsid w:val="00997606"/>
    <w:rsid w:val="00997725"/>
    <w:rsid w:val="00997916"/>
    <w:rsid w:val="00997F37"/>
    <w:rsid w:val="009A143E"/>
    <w:rsid w:val="009A4C35"/>
    <w:rsid w:val="009A5547"/>
    <w:rsid w:val="009A6677"/>
    <w:rsid w:val="009A75A2"/>
    <w:rsid w:val="009B1A99"/>
    <w:rsid w:val="009B1BB0"/>
    <w:rsid w:val="009B2C4B"/>
    <w:rsid w:val="009B389C"/>
    <w:rsid w:val="009B4484"/>
    <w:rsid w:val="009B616D"/>
    <w:rsid w:val="009C123E"/>
    <w:rsid w:val="009C407D"/>
    <w:rsid w:val="009C5921"/>
    <w:rsid w:val="009C6192"/>
    <w:rsid w:val="009C648A"/>
    <w:rsid w:val="009C7CBA"/>
    <w:rsid w:val="009D08DB"/>
    <w:rsid w:val="009D1A49"/>
    <w:rsid w:val="009D20DA"/>
    <w:rsid w:val="009D2EA8"/>
    <w:rsid w:val="009D3E90"/>
    <w:rsid w:val="009D459B"/>
    <w:rsid w:val="009D48A2"/>
    <w:rsid w:val="009D6431"/>
    <w:rsid w:val="009D6E8D"/>
    <w:rsid w:val="009E150C"/>
    <w:rsid w:val="009E1BBE"/>
    <w:rsid w:val="009E2421"/>
    <w:rsid w:val="009E2BA3"/>
    <w:rsid w:val="009E57F6"/>
    <w:rsid w:val="009E6907"/>
    <w:rsid w:val="009E6AA3"/>
    <w:rsid w:val="009E7CFC"/>
    <w:rsid w:val="009F116F"/>
    <w:rsid w:val="009F2B3C"/>
    <w:rsid w:val="009F2B95"/>
    <w:rsid w:val="009F3755"/>
    <w:rsid w:val="009F53F9"/>
    <w:rsid w:val="009F580F"/>
    <w:rsid w:val="009F59D7"/>
    <w:rsid w:val="009F793A"/>
    <w:rsid w:val="00A0020C"/>
    <w:rsid w:val="00A00D23"/>
    <w:rsid w:val="00A00F73"/>
    <w:rsid w:val="00A0196B"/>
    <w:rsid w:val="00A02381"/>
    <w:rsid w:val="00A038EE"/>
    <w:rsid w:val="00A044FB"/>
    <w:rsid w:val="00A04EA9"/>
    <w:rsid w:val="00A050F9"/>
    <w:rsid w:val="00A05200"/>
    <w:rsid w:val="00A0612A"/>
    <w:rsid w:val="00A07E3E"/>
    <w:rsid w:val="00A10814"/>
    <w:rsid w:val="00A10BF2"/>
    <w:rsid w:val="00A10FAE"/>
    <w:rsid w:val="00A1341F"/>
    <w:rsid w:val="00A14904"/>
    <w:rsid w:val="00A14A26"/>
    <w:rsid w:val="00A15E00"/>
    <w:rsid w:val="00A17275"/>
    <w:rsid w:val="00A217A4"/>
    <w:rsid w:val="00A229E3"/>
    <w:rsid w:val="00A27605"/>
    <w:rsid w:val="00A305F5"/>
    <w:rsid w:val="00A3096D"/>
    <w:rsid w:val="00A316B6"/>
    <w:rsid w:val="00A31E59"/>
    <w:rsid w:val="00A3203A"/>
    <w:rsid w:val="00A330B8"/>
    <w:rsid w:val="00A35677"/>
    <w:rsid w:val="00A356FB"/>
    <w:rsid w:val="00A3636F"/>
    <w:rsid w:val="00A36A3D"/>
    <w:rsid w:val="00A41111"/>
    <w:rsid w:val="00A4159F"/>
    <w:rsid w:val="00A41DEB"/>
    <w:rsid w:val="00A42C1F"/>
    <w:rsid w:val="00A42D56"/>
    <w:rsid w:val="00A44925"/>
    <w:rsid w:val="00A44F85"/>
    <w:rsid w:val="00A452F0"/>
    <w:rsid w:val="00A45A27"/>
    <w:rsid w:val="00A47B9F"/>
    <w:rsid w:val="00A47E0C"/>
    <w:rsid w:val="00A50ACB"/>
    <w:rsid w:val="00A531A5"/>
    <w:rsid w:val="00A5376F"/>
    <w:rsid w:val="00A5547D"/>
    <w:rsid w:val="00A556A8"/>
    <w:rsid w:val="00A57880"/>
    <w:rsid w:val="00A57BC9"/>
    <w:rsid w:val="00A62A7B"/>
    <w:rsid w:val="00A644FD"/>
    <w:rsid w:val="00A65530"/>
    <w:rsid w:val="00A65909"/>
    <w:rsid w:val="00A65BDB"/>
    <w:rsid w:val="00A65C63"/>
    <w:rsid w:val="00A66CBF"/>
    <w:rsid w:val="00A670F1"/>
    <w:rsid w:val="00A721D6"/>
    <w:rsid w:val="00A75108"/>
    <w:rsid w:val="00A75ED5"/>
    <w:rsid w:val="00A76765"/>
    <w:rsid w:val="00A770D2"/>
    <w:rsid w:val="00A8071E"/>
    <w:rsid w:val="00A82046"/>
    <w:rsid w:val="00A82C8C"/>
    <w:rsid w:val="00A85E96"/>
    <w:rsid w:val="00A861F3"/>
    <w:rsid w:val="00A86BCB"/>
    <w:rsid w:val="00A87137"/>
    <w:rsid w:val="00A90E47"/>
    <w:rsid w:val="00A92525"/>
    <w:rsid w:val="00A92FAA"/>
    <w:rsid w:val="00A9312F"/>
    <w:rsid w:val="00A93BB6"/>
    <w:rsid w:val="00A94AAD"/>
    <w:rsid w:val="00A94FF9"/>
    <w:rsid w:val="00A97CC5"/>
    <w:rsid w:val="00AA0458"/>
    <w:rsid w:val="00AA1154"/>
    <w:rsid w:val="00AA573F"/>
    <w:rsid w:val="00AA6632"/>
    <w:rsid w:val="00AA70F1"/>
    <w:rsid w:val="00AA73F1"/>
    <w:rsid w:val="00AA7C34"/>
    <w:rsid w:val="00AB24F0"/>
    <w:rsid w:val="00AB59BB"/>
    <w:rsid w:val="00AC0F20"/>
    <w:rsid w:val="00AC14C7"/>
    <w:rsid w:val="00AC1AD4"/>
    <w:rsid w:val="00AC4188"/>
    <w:rsid w:val="00AC4622"/>
    <w:rsid w:val="00AC6747"/>
    <w:rsid w:val="00AC6EB5"/>
    <w:rsid w:val="00AC75C6"/>
    <w:rsid w:val="00AD259E"/>
    <w:rsid w:val="00AD3589"/>
    <w:rsid w:val="00AD3BC6"/>
    <w:rsid w:val="00AD43E1"/>
    <w:rsid w:val="00AD4583"/>
    <w:rsid w:val="00AD6A76"/>
    <w:rsid w:val="00AD78A1"/>
    <w:rsid w:val="00AE0F84"/>
    <w:rsid w:val="00AE1093"/>
    <w:rsid w:val="00AE2371"/>
    <w:rsid w:val="00AE42E2"/>
    <w:rsid w:val="00AE448A"/>
    <w:rsid w:val="00AE459A"/>
    <w:rsid w:val="00AE78BA"/>
    <w:rsid w:val="00AE7FA2"/>
    <w:rsid w:val="00AF09B1"/>
    <w:rsid w:val="00AF0CB8"/>
    <w:rsid w:val="00AF129D"/>
    <w:rsid w:val="00AF1A38"/>
    <w:rsid w:val="00AF1A5E"/>
    <w:rsid w:val="00AF21E9"/>
    <w:rsid w:val="00AF2989"/>
    <w:rsid w:val="00AF4544"/>
    <w:rsid w:val="00AF4E91"/>
    <w:rsid w:val="00AF54A1"/>
    <w:rsid w:val="00AF5577"/>
    <w:rsid w:val="00AF62A4"/>
    <w:rsid w:val="00AF658D"/>
    <w:rsid w:val="00AF7101"/>
    <w:rsid w:val="00AF7E68"/>
    <w:rsid w:val="00B01A1D"/>
    <w:rsid w:val="00B01B5C"/>
    <w:rsid w:val="00B02695"/>
    <w:rsid w:val="00B02906"/>
    <w:rsid w:val="00B04852"/>
    <w:rsid w:val="00B048E8"/>
    <w:rsid w:val="00B04FA6"/>
    <w:rsid w:val="00B05630"/>
    <w:rsid w:val="00B05893"/>
    <w:rsid w:val="00B069A2"/>
    <w:rsid w:val="00B0706A"/>
    <w:rsid w:val="00B1118A"/>
    <w:rsid w:val="00B13E0A"/>
    <w:rsid w:val="00B14084"/>
    <w:rsid w:val="00B146E3"/>
    <w:rsid w:val="00B17737"/>
    <w:rsid w:val="00B2365D"/>
    <w:rsid w:val="00B23AD4"/>
    <w:rsid w:val="00B25AC2"/>
    <w:rsid w:val="00B264D1"/>
    <w:rsid w:val="00B2766A"/>
    <w:rsid w:val="00B27A5C"/>
    <w:rsid w:val="00B307DA"/>
    <w:rsid w:val="00B31225"/>
    <w:rsid w:val="00B319F2"/>
    <w:rsid w:val="00B31CDE"/>
    <w:rsid w:val="00B323BA"/>
    <w:rsid w:val="00B33E20"/>
    <w:rsid w:val="00B34527"/>
    <w:rsid w:val="00B3527B"/>
    <w:rsid w:val="00B355B2"/>
    <w:rsid w:val="00B3581E"/>
    <w:rsid w:val="00B35F3E"/>
    <w:rsid w:val="00B4046C"/>
    <w:rsid w:val="00B4417A"/>
    <w:rsid w:val="00B448B7"/>
    <w:rsid w:val="00B455DC"/>
    <w:rsid w:val="00B458A4"/>
    <w:rsid w:val="00B46BB7"/>
    <w:rsid w:val="00B51882"/>
    <w:rsid w:val="00B559E8"/>
    <w:rsid w:val="00B56124"/>
    <w:rsid w:val="00B56EBD"/>
    <w:rsid w:val="00B60947"/>
    <w:rsid w:val="00B61276"/>
    <w:rsid w:val="00B612BA"/>
    <w:rsid w:val="00B617A2"/>
    <w:rsid w:val="00B61AB3"/>
    <w:rsid w:val="00B6241D"/>
    <w:rsid w:val="00B62458"/>
    <w:rsid w:val="00B636F1"/>
    <w:rsid w:val="00B666DB"/>
    <w:rsid w:val="00B66BEB"/>
    <w:rsid w:val="00B674E0"/>
    <w:rsid w:val="00B67C04"/>
    <w:rsid w:val="00B70A9D"/>
    <w:rsid w:val="00B71320"/>
    <w:rsid w:val="00B71AD1"/>
    <w:rsid w:val="00B73330"/>
    <w:rsid w:val="00B741B6"/>
    <w:rsid w:val="00B742EC"/>
    <w:rsid w:val="00B758FD"/>
    <w:rsid w:val="00B75AC4"/>
    <w:rsid w:val="00B75C22"/>
    <w:rsid w:val="00B75EA0"/>
    <w:rsid w:val="00B76CBC"/>
    <w:rsid w:val="00B8017E"/>
    <w:rsid w:val="00B801CD"/>
    <w:rsid w:val="00B805BC"/>
    <w:rsid w:val="00B80982"/>
    <w:rsid w:val="00B81FDA"/>
    <w:rsid w:val="00B83DEC"/>
    <w:rsid w:val="00B9017F"/>
    <w:rsid w:val="00B91872"/>
    <w:rsid w:val="00B924DF"/>
    <w:rsid w:val="00B93503"/>
    <w:rsid w:val="00B93620"/>
    <w:rsid w:val="00B93D1F"/>
    <w:rsid w:val="00B95F7C"/>
    <w:rsid w:val="00B974AF"/>
    <w:rsid w:val="00BA1475"/>
    <w:rsid w:val="00BA1484"/>
    <w:rsid w:val="00BA1969"/>
    <w:rsid w:val="00BA3ED2"/>
    <w:rsid w:val="00BA3F03"/>
    <w:rsid w:val="00BA435D"/>
    <w:rsid w:val="00BA55A9"/>
    <w:rsid w:val="00BA59AE"/>
    <w:rsid w:val="00BA74AB"/>
    <w:rsid w:val="00BA7681"/>
    <w:rsid w:val="00BB2FDA"/>
    <w:rsid w:val="00BB3161"/>
    <w:rsid w:val="00BB3402"/>
    <w:rsid w:val="00BB3B6B"/>
    <w:rsid w:val="00BB459F"/>
    <w:rsid w:val="00BB63AF"/>
    <w:rsid w:val="00BB7AD7"/>
    <w:rsid w:val="00BC4CF3"/>
    <w:rsid w:val="00BC4DFB"/>
    <w:rsid w:val="00BC5F1B"/>
    <w:rsid w:val="00BC708D"/>
    <w:rsid w:val="00BC76C7"/>
    <w:rsid w:val="00BD26B6"/>
    <w:rsid w:val="00BD2726"/>
    <w:rsid w:val="00BD30E0"/>
    <w:rsid w:val="00BD31FC"/>
    <w:rsid w:val="00BD3E02"/>
    <w:rsid w:val="00BD46E6"/>
    <w:rsid w:val="00BD4C9A"/>
    <w:rsid w:val="00BD64F5"/>
    <w:rsid w:val="00BD690A"/>
    <w:rsid w:val="00BD7001"/>
    <w:rsid w:val="00BD7D39"/>
    <w:rsid w:val="00BE0502"/>
    <w:rsid w:val="00BE1131"/>
    <w:rsid w:val="00BE126D"/>
    <w:rsid w:val="00BE4DD8"/>
    <w:rsid w:val="00BE4F0C"/>
    <w:rsid w:val="00BF108B"/>
    <w:rsid w:val="00BF16D2"/>
    <w:rsid w:val="00BF2FF8"/>
    <w:rsid w:val="00BF3119"/>
    <w:rsid w:val="00BF4396"/>
    <w:rsid w:val="00BF6555"/>
    <w:rsid w:val="00BF77A4"/>
    <w:rsid w:val="00C01296"/>
    <w:rsid w:val="00C01779"/>
    <w:rsid w:val="00C02A42"/>
    <w:rsid w:val="00C031EF"/>
    <w:rsid w:val="00C05D67"/>
    <w:rsid w:val="00C05F25"/>
    <w:rsid w:val="00C066A6"/>
    <w:rsid w:val="00C07530"/>
    <w:rsid w:val="00C07FFB"/>
    <w:rsid w:val="00C11359"/>
    <w:rsid w:val="00C11EB7"/>
    <w:rsid w:val="00C12997"/>
    <w:rsid w:val="00C1423D"/>
    <w:rsid w:val="00C142F4"/>
    <w:rsid w:val="00C153EC"/>
    <w:rsid w:val="00C22F13"/>
    <w:rsid w:val="00C265F8"/>
    <w:rsid w:val="00C26F76"/>
    <w:rsid w:val="00C3364A"/>
    <w:rsid w:val="00C34BBA"/>
    <w:rsid w:val="00C36865"/>
    <w:rsid w:val="00C404C0"/>
    <w:rsid w:val="00C4074D"/>
    <w:rsid w:val="00C40E5B"/>
    <w:rsid w:val="00C41B93"/>
    <w:rsid w:val="00C45DC1"/>
    <w:rsid w:val="00C47FC4"/>
    <w:rsid w:val="00C503CD"/>
    <w:rsid w:val="00C5160D"/>
    <w:rsid w:val="00C51AFE"/>
    <w:rsid w:val="00C533C2"/>
    <w:rsid w:val="00C558C6"/>
    <w:rsid w:val="00C55C89"/>
    <w:rsid w:val="00C6052D"/>
    <w:rsid w:val="00C61CBB"/>
    <w:rsid w:val="00C625AF"/>
    <w:rsid w:val="00C6284F"/>
    <w:rsid w:val="00C62EC2"/>
    <w:rsid w:val="00C6430F"/>
    <w:rsid w:val="00C6472B"/>
    <w:rsid w:val="00C67483"/>
    <w:rsid w:val="00C70A2C"/>
    <w:rsid w:val="00C7173F"/>
    <w:rsid w:val="00C72FFE"/>
    <w:rsid w:val="00C756A7"/>
    <w:rsid w:val="00C81456"/>
    <w:rsid w:val="00C8467F"/>
    <w:rsid w:val="00C863AB"/>
    <w:rsid w:val="00C87F22"/>
    <w:rsid w:val="00C9113C"/>
    <w:rsid w:val="00C9155C"/>
    <w:rsid w:val="00C92712"/>
    <w:rsid w:val="00C932B5"/>
    <w:rsid w:val="00C96F28"/>
    <w:rsid w:val="00C97E56"/>
    <w:rsid w:val="00CA026E"/>
    <w:rsid w:val="00CA1222"/>
    <w:rsid w:val="00CA45DD"/>
    <w:rsid w:val="00CA6CF5"/>
    <w:rsid w:val="00CA7423"/>
    <w:rsid w:val="00CA7F7F"/>
    <w:rsid w:val="00CB0AB1"/>
    <w:rsid w:val="00CB1E72"/>
    <w:rsid w:val="00CB21A4"/>
    <w:rsid w:val="00CB50A5"/>
    <w:rsid w:val="00CB51AB"/>
    <w:rsid w:val="00CB53F6"/>
    <w:rsid w:val="00CB5C45"/>
    <w:rsid w:val="00CC0F7E"/>
    <w:rsid w:val="00CC1EBD"/>
    <w:rsid w:val="00CC2FA4"/>
    <w:rsid w:val="00CC3DCB"/>
    <w:rsid w:val="00CC4664"/>
    <w:rsid w:val="00CC4A73"/>
    <w:rsid w:val="00CC4C3A"/>
    <w:rsid w:val="00CC5D18"/>
    <w:rsid w:val="00CC6C62"/>
    <w:rsid w:val="00CC71AE"/>
    <w:rsid w:val="00CD0242"/>
    <w:rsid w:val="00CD070E"/>
    <w:rsid w:val="00CD0ECC"/>
    <w:rsid w:val="00CD1895"/>
    <w:rsid w:val="00CD3256"/>
    <w:rsid w:val="00CD3487"/>
    <w:rsid w:val="00CD37C7"/>
    <w:rsid w:val="00CD3BA2"/>
    <w:rsid w:val="00CD3EC2"/>
    <w:rsid w:val="00CD521B"/>
    <w:rsid w:val="00CD5EE3"/>
    <w:rsid w:val="00CD7B41"/>
    <w:rsid w:val="00CD7DD2"/>
    <w:rsid w:val="00CD7F58"/>
    <w:rsid w:val="00CE1115"/>
    <w:rsid w:val="00CE1442"/>
    <w:rsid w:val="00CE1A93"/>
    <w:rsid w:val="00CE1CAB"/>
    <w:rsid w:val="00CE2AB8"/>
    <w:rsid w:val="00CE3CE7"/>
    <w:rsid w:val="00CE5603"/>
    <w:rsid w:val="00CE5B47"/>
    <w:rsid w:val="00CE6544"/>
    <w:rsid w:val="00CE6E55"/>
    <w:rsid w:val="00CE72D8"/>
    <w:rsid w:val="00CE79F1"/>
    <w:rsid w:val="00CE7AA8"/>
    <w:rsid w:val="00CF123A"/>
    <w:rsid w:val="00CF1492"/>
    <w:rsid w:val="00CF1698"/>
    <w:rsid w:val="00CF24DA"/>
    <w:rsid w:val="00CF42F2"/>
    <w:rsid w:val="00CF5878"/>
    <w:rsid w:val="00D00363"/>
    <w:rsid w:val="00D01599"/>
    <w:rsid w:val="00D01D66"/>
    <w:rsid w:val="00D0467E"/>
    <w:rsid w:val="00D04ABA"/>
    <w:rsid w:val="00D0585F"/>
    <w:rsid w:val="00D05927"/>
    <w:rsid w:val="00D05DE5"/>
    <w:rsid w:val="00D06618"/>
    <w:rsid w:val="00D07D92"/>
    <w:rsid w:val="00D10CBE"/>
    <w:rsid w:val="00D10DF0"/>
    <w:rsid w:val="00D13877"/>
    <w:rsid w:val="00D14059"/>
    <w:rsid w:val="00D1478A"/>
    <w:rsid w:val="00D14AB1"/>
    <w:rsid w:val="00D15285"/>
    <w:rsid w:val="00D16CA5"/>
    <w:rsid w:val="00D20068"/>
    <w:rsid w:val="00D21CA5"/>
    <w:rsid w:val="00D22657"/>
    <w:rsid w:val="00D22900"/>
    <w:rsid w:val="00D23DB4"/>
    <w:rsid w:val="00D25796"/>
    <w:rsid w:val="00D3136C"/>
    <w:rsid w:val="00D32D29"/>
    <w:rsid w:val="00D34F34"/>
    <w:rsid w:val="00D405F6"/>
    <w:rsid w:val="00D407B5"/>
    <w:rsid w:val="00D40E39"/>
    <w:rsid w:val="00D424B8"/>
    <w:rsid w:val="00D430E8"/>
    <w:rsid w:val="00D437CF"/>
    <w:rsid w:val="00D43D8C"/>
    <w:rsid w:val="00D454A9"/>
    <w:rsid w:val="00D45D3E"/>
    <w:rsid w:val="00D4641F"/>
    <w:rsid w:val="00D46AA3"/>
    <w:rsid w:val="00D4721D"/>
    <w:rsid w:val="00D512C9"/>
    <w:rsid w:val="00D53269"/>
    <w:rsid w:val="00D533BC"/>
    <w:rsid w:val="00D53F58"/>
    <w:rsid w:val="00D54898"/>
    <w:rsid w:val="00D56535"/>
    <w:rsid w:val="00D56B34"/>
    <w:rsid w:val="00D5701A"/>
    <w:rsid w:val="00D61F25"/>
    <w:rsid w:val="00D624B0"/>
    <w:rsid w:val="00D62695"/>
    <w:rsid w:val="00D636EB"/>
    <w:rsid w:val="00D6378B"/>
    <w:rsid w:val="00D6398B"/>
    <w:rsid w:val="00D640CE"/>
    <w:rsid w:val="00D648A1"/>
    <w:rsid w:val="00D64D42"/>
    <w:rsid w:val="00D653CB"/>
    <w:rsid w:val="00D66B3F"/>
    <w:rsid w:val="00D67A12"/>
    <w:rsid w:val="00D72011"/>
    <w:rsid w:val="00D7345E"/>
    <w:rsid w:val="00D7414B"/>
    <w:rsid w:val="00D76439"/>
    <w:rsid w:val="00D76ED0"/>
    <w:rsid w:val="00D77546"/>
    <w:rsid w:val="00D77941"/>
    <w:rsid w:val="00D77999"/>
    <w:rsid w:val="00D80CF6"/>
    <w:rsid w:val="00D8167B"/>
    <w:rsid w:val="00D816CB"/>
    <w:rsid w:val="00D826D9"/>
    <w:rsid w:val="00D874FE"/>
    <w:rsid w:val="00D900C6"/>
    <w:rsid w:val="00D92E65"/>
    <w:rsid w:val="00D9364E"/>
    <w:rsid w:val="00D93FC5"/>
    <w:rsid w:val="00D96824"/>
    <w:rsid w:val="00D96EE9"/>
    <w:rsid w:val="00D9732C"/>
    <w:rsid w:val="00D9789E"/>
    <w:rsid w:val="00D97B60"/>
    <w:rsid w:val="00DA2DEC"/>
    <w:rsid w:val="00DA328B"/>
    <w:rsid w:val="00DA3E20"/>
    <w:rsid w:val="00DA759F"/>
    <w:rsid w:val="00DB1468"/>
    <w:rsid w:val="00DB2231"/>
    <w:rsid w:val="00DB24B9"/>
    <w:rsid w:val="00DB2813"/>
    <w:rsid w:val="00DB5818"/>
    <w:rsid w:val="00DB5EF6"/>
    <w:rsid w:val="00DB7223"/>
    <w:rsid w:val="00DC011D"/>
    <w:rsid w:val="00DC01DF"/>
    <w:rsid w:val="00DC0E9A"/>
    <w:rsid w:val="00DC2E62"/>
    <w:rsid w:val="00DC4670"/>
    <w:rsid w:val="00DC70B7"/>
    <w:rsid w:val="00DC7E02"/>
    <w:rsid w:val="00DD1F7E"/>
    <w:rsid w:val="00DD4136"/>
    <w:rsid w:val="00DD7869"/>
    <w:rsid w:val="00DE1E52"/>
    <w:rsid w:val="00DE270C"/>
    <w:rsid w:val="00DF3917"/>
    <w:rsid w:val="00DF4CA9"/>
    <w:rsid w:val="00DF4E7B"/>
    <w:rsid w:val="00DF5451"/>
    <w:rsid w:val="00DF5AE7"/>
    <w:rsid w:val="00DF618D"/>
    <w:rsid w:val="00DF6408"/>
    <w:rsid w:val="00DF731C"/>
    <w:rsid w:val="00E000EB"/>
    <w:rsid w:val="00E00AFC"/>
    <w:rsid w:val="00E00C3C"/>
    <w:rsid w:val="00E00FF3"/>
    <w:rsid w:val="00E01441"/>
    <w:rsid w:val="00E053DF"/>
    <w:rsid w:val="00E0603D"/>
    <w:rsid w:val="00E06726"/>
    <w:rsid w:val="00E07F94"/>
    <w:rsid w:val="00E104E5"/>
    <w:rsid w:val="00E118C0"/>
    <w:rsid w:val="00E12022"/>
    <w:rsid w:val="00E1226E"/>
    <w:rsid w:val="00E12301"/>
    <w:rsid w:val="00E13786"/>
    <w:rsid w:val="00E13B5B"/>
    <w:rsid w:val="00E1701D"/>
    <w:rsid w:val="00E20162"/>
    <w:rsid w:val="00E22B78"/>
    <w:rsid w:val="00E23487"/>
    <w:rsid w:val="00E2590C"/>
    <w:rsid w:val="00E276F7"/>
    <w:rsid w:val="00E27895"/>
    <w:rsid w:val="00E30D26"/>
    <w:rsid w:val="00E30DB0"/>
    <w:rsid w:val="00E331CA"/>
    <w:rsid w:val="00E350A8"/>
    <w:rsid w:val="00E35154"/>
    <w:rsid w:val="00E37DAA"/>
    <w:rsid w:val="00E408F7"/>
    <w:rsid w:val="00E40B22"/>
    <w:rsid w:val="00E41135"/>
    <w:rsid w:val="00E42369"/>
    <w:rsid w:val="00E42B3D"/>
    <w:rsid w:val="00E42FEE"/>
    <w:rsid w:val="00E44815"/>
    <w:rsid w:val="00E47C8B"/>
    <w:rsid w:val="00E52210"/>
    <w:rsid w:val="00E5252A"/>
    <w:rsid w:val="00E54C19"/>
    <w:rsid w:val="00E54CB9"/>
    <w:rsid w:val="00E605A4"/>
    <w:rsid w:val="00E60AE3"/>
    <w:rsid w:val="00E62329"/>
    <w:rsid w:val="00E6291C"/>
    <w:rsid w:val="00E638FC"/>
    <w:rsid w:val="00E63E94"/>
    <w:rsid w:val="00E65F0C"/>
    <w:rsid w:val="00E66E59"/>
    <w:rsid w:val="00E670B0"/>
    <w:rsid w:val="00E67559"/>
    <w:rsid w:val="00E67773"/>
    <w:rsid w:val="00E67DD7"/>
    <w:rsid w:val="00E704CB"/>
    <w:rsid w:val="00E706F4"/>
    <w:rsid w:val="00E70EC4"/>
    <w:rsid w:val="00E713F2"/>
    <w:rsid w:val="00E7158D"/>
    <w:rsid w:val="00E72D77"/>
    <w:rsid w:val="00E74CFF"/>
    <w:rsid w:val="00E75C7D"/>
    <w:rsid w:val="00E77B1A"/>
    <w:rsid w:val="00E81306"/>
    <w:rsid w:val="00E82D9C"/>
    <w:rsid w:val="00E83256"/>
    <w:rsid w:val="00E8518F"/>
    <w:rsid w:val="00E85BC6"/>
    <w:rsid w:val="00E87E80"/>
    <w:rsid w:val="00E905A6"/>
    <w:rsid w:val="00E9322D"/>
    <w:rsid w:val="00E946CF"/>
    <w:rsid w:val="00E94815"/>
    <w:rsid w:val="00E94AD1"/>
    <w:rsid w:val="00E95182"/>
    <w:rsid w:val="00EA0D3F"/>
    <w:rsid w:val="00EA236B"/>
    <w:rsid w:val="00EA2C95"/>
    <w:rsid w:val="00EA455F"/>
    <w:rsid w:val="00EA55A0"/>
    <w:rsid w:val="00EA59B4"/>
    <w:rsid w:val="00EA5BB4"/>
    <w:rsid w:val="00EB0004"/>
    <w:rsid w:val="00EB1B54"/>
    <w:rsid w:val="00EB1E22"/>
    <w:rsid w:val="00EB4072"/>
    <w:rsid w:val="00EB52B0"/>
    <w:rsid w:val="00EB53E0"/>
    <w:rsid w:val="00EB7CBC"/>
    <w:rsid w:val="00EB7D79"/>
    <w:rsid w:val="00EC003D"/>
    <w:rsid w:val="00EC0DF2"/>
    <w:rsid w:val="00EC17F2"/>
    <w:rsid w:val="00EC358D"/>
    <w:rsid w:val="00EC3A56"/>
    <w:rsid w:val="00EC5A30"/>
    <w:rsid w:val="00ED0A0F"/>
    <w:rsid w:val="00ED0C26"/>
    <w:rsid w:val="00ED1E4C"/>
    <w:rsid w:val="00ED265C"/>
    <w:rsid w:val="00ED28C4"/>
    <w:rsid w:val="00ED4117"/>
    <w:rsid w:val="00ED4515"/>
    <w:rsid w:val="00ED6C32"/>
    <w:rsid w:val="00EE0506"/>
    <w:rsid w:val="00EE07BB"/>
    <w:rsid w:val="00EE0A89"/>
    <w:rsid w:val="00EE12F7"/>
    <w:rsid w:val="00EE14B0"/>
    <w:rsid w:val="00EE1A7B"/>
    <w:rsid w:val="00EE1E85"/>
    <w:rsid w:val="00EE226E"/>
    <w:rsid w:val="00EE2956"/>
    <w:rsid w:val="00EE6894"/>
    <w:rsid w:val="00EE7A01"/>
    <w:rsid w:val="00EF3D28"/>
    <w:rsid w:val="00EF3F3A"/>
    <w:rsid w:val="00EF450F"/>
    <w:rsid w:val="00EF4EA1"/>
    <w:rsid w:val="00F03F29"/>
    <w:rsid w:val="00F0637A"/>
    <w:rsid w:val="00F06D89"/>
    <w:rsid w:val="00F07A0A"/>
    <w:rsid w:val="00F109B4"/>
    <w:rsid w:val="00F10B3F"/>
    <w:rsid w:val="00F111D3"/>
    <w:rsid w:val="00F142A5"/>
    <w:rsid w:val="00F1467E"/>
    <w:rsid w:val="00F15640"/>
    <w:rsid w:val="00F15ED5"/>
    <w:rsid w:val="00F16589"/>
    <w:rsid w:val="00F1672A"/>
    <w:rsid w:val="00F16E21"/>
    <w:rsid w:val="00F23F81"/>
    <w:rsid w:val="00F25801"/>
    <w:rsid w:val="00F2604E"/>
    <w:rsid w:val="00F2653B"/>
    <w:rsid w:val="00F27954"/>
    <w:rsid w:val="00F303CE"/>
    <w:rsid w:val="00F30C0C"/>
    <w:rsid w:val="00F324B0"/>
    <w:rsid w:val="00F32EED"/>
    <w:rsid w:val="00F3381E"/>
    <w:rsid w:val="00F34746"/>
    <w:rsid w:val="00F34AB1"/>
    <w:rsid w:val="00F36E5D"/>
    <w:rsid w:val="00F371EC"/>
    <w:rsid w:val="00F37B10"/>
    <w:rsid w:val="00F37D89"/>
    <w:rsid w:val="00F415D2"/>
    <w:rsid w:val="00F41CEE"/>
    <w:rsid w:val="00F42518"/>
    <w:rsid w:val="00F44F0F"/>
    <w:rsid w:val="00F45652"/>
    <w:rsid w:val="00F456A1"/>
    <w:rsid w:val="00F4585F"/>
    <w:rsid w:val="00F4681B"/>
    <w:rsid w:val="00F46C26"/>
    <w:rsid w:val="00F50BFE"/>
    <w:rsid w:val="00F50CAB"/>
    <w:rsid w:val="00F51A2C"/>
    <w:rsid w:val="00F51B20"/>
    <w:rsid w:val="00F51C07"/>
    <w:rsid w:val="00F5212C"/>
    <w:rsid w:val="00F533C1"/>
    <w:rsid w:val="00F60CE6"/>
    <w:rsid w:val="00F64576"/>
    <w:rsid w:val="00F659B9"/>
    <w:rsid w:val="00F6727A"/>
    <w:rsid w:val="00F676BF"/>
    <w:rsid w:val="00F70679"/>
    <w:rsid w:val="00F70919"/>
    <w:rsid w:val="00F7170D"/>
    <w:rsid w:val="00F72595"/>
    <w:rsid w:val="00F73DEC"/>
    <w:rsid w:val="00F73ED8"/>
    <w:rsid w:val="00F77205"/>
    <w:rsid w:val="00F8066F"/>
    <w:rsid w:val="00F81BF9"/>
    <w:rsid w:val="00F82E68"/>
    <w:rsid w:val="00F83337"/>
    <w:rsid w:val="00F83AB8"/>
    <w:rsid w:val="00F83F6C"/>
    <w:rsid w:val="00F85FBE"/>
    <w:rsid w:val="00F8692D"/>
    <w:rsid w:val="00F91341"/>
    <w:rsid w:val="00F91D00"/>
    <w:rsid w:val="00F92B03"/>
    <w:rsid w:val="00F92CE9"/>
    <w:rsid w:val="00F93757"/>
    <w:rsid w:val="00F93B91"/>
    <w:rsid w:val="00F96DF9"/>
    <w:rsid w:val="00F97B6B"/>
    <w:rsid w:val="00FA0780"/>
    <w:rsid w:val="00FA2BD7"/>
    <w:rsid w:val="00FA2F4A"/>
    <w:rsid w:val="00FA4182"/>
    <w:rsid w:val="00FA5423"/>
    <w:rsid w:val="00FA5BAF"/>
    <w:rsid w:val="00FA5D7A"/>
    <w:rsid w:val="00FA71E0"/>
    <w:rsid w:val="00FA735D"/>
    <w:rsid w:val="00FB22DE"/>
    <w:rsid w:val="00FC0FC4"/>
    <w:rsid w:val="00FC22B6"/>
    <w:rsid w:val="00FC2F54"/>
    <w:rsid w:val="00FC74F5"/>
    <w:rsid w:val="00FC7C98"/>
    <w:rsid w:val="00FD4AF1"/>
    <w:rsid w:val="00FD5004"/>
    <w:rsid w:val="00FD518E"/>
    <w:rsid w:val="00FD606B"/>
    <w:rsid w:val="00FD6805"/>
    <w:rsid w:val="00FD6F1B"/>
    <w:rsid w:val="00FD7560"/>
    <w:rsid w:val="00FE0AD0"/>
    <w:rsid w:val="00FE1C88"/>
    <w:rsid w:val="00FE1D9A"/>
    <w:rsid w:val="00FE3054"/>
    <w:rsid w:val="00FE3BEC"/>
    <w:rsid w:val="00FE4238"/>
    <w:rsid w:val="00FE4511"/>
    <w:rsid w:val="00FF041A"/>
    <w:rsid w:val="00FF11AF"/>
    <w:rsid w:val="00FF15FD"/>
    <w:rsid w:val="00FF2D4B"/>
    <w:rsid w:val="00FF40E4"/>
    <w:rsid w:val="00FF5ADB"/>
    <w:rsid w:val="00FF5F1F"/>
    <w:rsid w:val="00FF645C"/>
    <w:rsid w:val="00FF655D"/>
    <w:rsid w:val="00FF748F"/>
    <w:rsid w:val="00FF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4B5BF977"/>
  <w15:docId w15:val="{0BAA3866-2F05-4A16-826E-76E6C3E42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iPriority="0" w:unhideWhenUsed="1"/>
    <w:lsdException w:name="index 2" w:locked="1" w:semiHidden="1" w:uiPriority="0" w:unhideWhenUsed="1"/>
    <w:lsdException w:name="index 3" w:locked="1" w:semiHidden="1" w:uiPriority="0" w:unhideWhenUsed="1"/>
    <w:lsdException w:name="index 4" w:locked="1" w:semiHidden="1" w:uiPriority="0" w:unhideWhenUsed="1"/>
    <w:lsdException w:name="index 5" w:locked="1" w:semiHidden="1" w:uiPriority="0"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iPriority="0"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iPriority="0" w:unhideWhenUsed="1"/>
    <w:lsdException w:name="List" w:locked="1" w:semiHidden="1" w:unhideWhenUsed="1"/>
    <w:lsdException w:name="List Bullet" w:locked="1" w:semiHidden="1" w:uiPriority="0" w:unhideWhenUsed="1"/>
    <w:lsdException w:name="List Number" w:locked="1" w:semiHidden="1" w:uiPriority="0"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0" w:qFormat="1"/>
    <w:lsdException w:name="Emphasis" w:locked="1"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0"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0" w:unhideWhenUsed="1"/>
    <w:lsdException w:name="Table Grid" w:locked="1"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7E09D9"/>
    <w:rPr>
      <w:sz w:val="24"/>
      <w:szCs w:val="24"/>
    </w:rPr>
  </w:style>
  <w:style w:type="paragraph" w:styleId="Heading1">
    <w:name w:val="heading 1"/>
    <w:basedOn w:val="Normal"/>
    <w:next w:val="BodyText"/>
    <w:link w:val="Heading1Char"/>
    <w:qFormat/>
    <w:rsid w:val="007E09D9"/>
    <w:pPr>
      <w:keepNext/>
      <w:numPr>
        <w:numId w:val="22"/>
      </w:numPr>
      <w:spacing w:before="360" w:after="120"/>
      <w:outlineLvl w:val="0"/>
    </w:pPr>
    <w:rPr>
      <w:rFonts w:ascii="Arial" w:hAnsi="Arial" w:cs="Arial"/>
      <w:b/>
      <w:color w:val="000000"/>
      <w:kern w:val="28"/>
      <w:sz w:val="40"/>
    </w:rPr>
  </w:style>
  <w:style w:type="paragraph" w:styleId="Heading2">
    <w:name w:val="heading 2"/>
    <w:basedOn w:val="Normal"/>
    <w:next w:val="BodyText"/>
    <w:link w:val="Heading2Char"/>
    <w:qFormat/>
    <w:rsid w:val="009E6AA3"/>
    <w:pPr>
      <w:keepNext/>
      <w:numPr>
        <w:ilvl w:val="1"/>
        <w:numId w:val="22"/>
      </w:numPr>
      <w:tabs>
        <w:tab w:val="clear" w:pos="9540"/>
        <w:tab w:val="num" w:pos="720"/>
      </w:tabs>
      <w:spacing w:before="240" w:after="120"/>
      <w:ind w:left="720"/>
      <w:outlineLvl w:val="1"/>
    </w:pPr>
    <w:rPr>
      <w:rFonts w:ascii="Arial" w:hAnsi="Arial" w:cs="Arial"/>
      <w:b/>
      <w:bCs/>
      <w:sz w:val="28"/>
      <w:szCs w:val="28"/>
    </w:rPr>
  </w:style>
  <w:style w:type="paragraph" w:styleId="Heading3">
    <w:name w:val="heading 3"/>
    <w:basedOn w:val="Normal"/>
    <w:next w:val="BodyText"/>
    <w:link w:val="Heading3Char"/>
    <w:qFormat/>
    <w:rsid w:val="007E09D9"/>
    <w:pPr>
      <w:keepNext/>
      <w:numPr>
        <w:ilvl w:val="2"/>
        <w:numId w:val="22"/>
      </w:numPr>
      <w:spacing w:before="120" w:after="120"/>
      <w:outlineLvl w:val="2"/>
    </w:pPr>
    <w:rPr>
      <w:rFonts w:ascii="Arial" w:hAnsi="Arial" w:cs="Arial"/>
      <w:b/>
      <w:szCs w:val="26"/>
    </w:rPr>
  </w:style>
  <w:style w:type="paragraph" w:styleId="Heading4">
    <w:name w:val="heading 4"/>
    <w:basedOn w:val="Normal"/>
    <w:next w:val="BodyText"/>
    <w:link w:val="Heading4Char"/>
    <w:qFormat/>
    <w:rsid w:val="007E09D9"/>
    <w:pPr>
      <w:keepNext/>
      <w:spacing w:before="240" w:after="60"/>
      <w:ind w:left="720"/>
      <w:outlineLvl w:val="3"/>
    </w:pPr>
    <w:rPr>
      <w:rFonts w:ascii="Arial" w:hAnsi="Arial" w:cs="Arial"/>
      <w:b/>
      <w:bCs/>
      <w:sz w:val="22"/>
      <w:szCs w:val="28"/>
    </w:rPr>
  </w:style>
  <w:style w:type="paragraph" w:styleId="Heading5">
    <w:name w:val="heading 5"/>
    <w:basedOn w:val="Normal"/>
    <w:next w:val="Normal"/>
    <w:link w:val="Heading5Char"/>
    <w:qFormat/>
    <w:rsid w:val="007E09D9"/>
    <w:pPr>
      <w:numPr>
        <w:ilvl w:val="4"/>
        <w:numId w:val="22"/>
      </w:numPr>
      <w:spacing w:before="240" w:after="60"/>
      <w:outlineLvl w:val="4"/>
    </w:pPr>
    <w:rPr>
      <w:b/>
      <w:bCs/>
      <w:i/>
      <w:iCs/>
      <w:sz w:val="26"/>
      <w:szCs w:val="26"/>
    </w:rPr>
  </w:style>
  <w:style w:type="paragraph" w:styleId="Heading6">
    <w:name w:val="heading 6"/>
    <w:basedOn w:val="Normal"/>
    <w:next w:val="BodyText"/>
    <w:link w:val="Heading6Char"/>
    <w:qFormat/>
    <w:rsid w:val="007E09D9"/>
    <w:pPr>
      <w:keepNext/>
      <w:keepLines/>
      <w:spacing w:before="140" w:line="220" w:lineRule="atLeast"/>
      <w:outlineLvl w:val="5"/>
    </w:pPr>
    <w:rPr>
      <w:i/>
      <w:spacing w:val="-4"/>
      <w:kern w:val="28"/>
      <w:sz w:val="20"/>
    </w:rPr>
  </w:style>
  <w:style w:type="paragraph" w:styleId="Heading7">
    <w:name w:val="heading 7"/>
    <w:basedOn w:val="Normal"/>
    <w:next w:val="BodyText"/>
    <w:link w:val="Heading7Char"/>
    <w:qFormat/>
    <w:rsid w:val="007E09D9"/>
    <w:pPr>
      <w:keepNext/>
      <w:keepLines/>
      <w:spacing w:before="140" w:line="220" w:lineRule="atLeast"/>
      <w:outlineLvl w:val="6"/>
    </w:pPr>
    <w:rPr>
      <w:spacing w:val="-4"/>
      <w:kern w:val="28"/>
      <w:sz w:val="20"/>
    </w:rPr>
  </w:style>
  <w:style w:type="paragraph" w:styleId="Heading8">
    <w:name w:val="heading 8"/>
    <w:basedOn w:val="Normal"/>
    <w:next w:val="BodyText"/>
    <w:link w:val="Heading8Char"/>
    <w:qFormat/>
    <w:rsid w:val="007E09D9"/>
    <w:pPr>
      <w:keepNext/>
      <w:keepLines/>
      <w:spacing w:before="140" w:line="220" w:lineRule="atLeast"/>
      <w:outlineLvl w:val="7"/>
    </w:pPr>
    <w:rPr>
      <w:i/>
      <w:spacing w:val="-4"/>
      <w:kern w:val="28"/>
      <w:sz w:val="18"/>
    </w:rPr>
  </w:style>
  <w:style w:type="paragraph" w:styleId="Heading9">
    <w:name w:val="heading 9"/>
    <w:basedOn w:val="Normal"/>
    <w:next w:val="BodyText"/>
    <w:link w:val="Heading9Char"/>
    <w:qFormat/>
    <w:rsid w:val="007E09D9"/>
    <w:pPr>
      <w:keepNext/>
      <w:spacing w:before="240" w:after="240"/>
      <w:ind w:left="450"/>
      <w:outlineLvl w:val="8"/>
    </w:pPr>
    <w:rPr>
      <w:rFonts w:ascii="Arial" w:hAnsi="Arial" w:cs="Arial"/>
      <w:b/>
      <w:bCs/>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49268D"/>
    <w:rPr>
      <w:rFonts w:ascii="Arial" w:hAnsi="Arial" w:cs="Arial"/>
      <w:b/>
      <w:color w:val="000000"/>
      <w:kern w:val="28"/>
      <w:sz w:val="40"/>
      <w:szCs w:val="24"/>
    </w:rPr>
  </w:style>
  <w:style w:type="character" w:customStyle="1" w:styleId="Heading2Char">
    <w:name w:val="Heading 2 Char"/>
    <w:link w:val="Heading2"/>
    <w:locked/>
    <w:rsid w:val="009E6AA3"/>
    <w:rPr>
      <w:rFonts w:ascii="Arial" w:hAnsi="Arial" w:cs="Arial"/>
      <w:b/>
      <w:bCs/>
      <w:sz w:val="28"/>
      <w:szCs w:val="28"/>
    </w:rPr>
  </w:style>
  <w:style w:type="character" w:customStyle="1" w:styleId="Heading3Char">
    <w:name w:val="Heading 3 Char"/>
    <w:link w:val="Heading3"/>
    <w:locked/>
    <w:rPr>
      <w:rFonts w:ascii="Arial" w:hAnsi="Arial" w:cs="Arial"/>
      <w:b/>
      <w:sz w:val="24"/>
      <w:szCs w:val="26"/>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locked/>
    <w:rPr>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BodyText">
    <w:name w:val="Body Text"/>
    <w:basedOn w:val="Normal"/>
    <w:link w:val="BodyTextChar"/>
    <w:rsid w:val="007E09D9"/>
    <w:pPr>
      <w:spacing w:before="120" w:after="120"/>
      <w:ind w:left="720"/>
    </w:pPr>
    <w:rPr>
      <w:rFonts w:ascii="Arial" w:hAnsi="Arial" w:cs="Arial"/>
      <w:color w:val="000000"/>
      <w:sz w:val="20"/>
    </w:rPr>
  </w:style>
  <w:style w:type="character" w:customStyle="1" w:styleId="BodyTextChar">
    <w:name w:val="Body Text Char"/>
    <w:link w:val="BodyText"/>
    <w:locked/>
    <w:rsid w:val="00CB0AB1"/>
    <w:rPr>
      <w:rFonts w:ascii="Arial" w:hAnsi="Arial" w:cs="Arial"/>
      <w:color w:val="000000"/>
      <w:sz w:val="24"/>
      <w:szCs w:val="24"/>
    </w:rPr>
  </w:style>
  <w:style w:type="paragraph" w:styleId="Caption">
    <w:name w:val="caption"/>
    <w:basedOn w:val="Normal"/>
    <w:next w:val="BodyText"/>
    <w:qFormat/>
    <w:rsid w:val="00BB3B6B"/>
    <w:pPr>
      <w:tabs>
        <w:tab w:val="left" w:pos="1620"/>
        <w:tab w:val="right" w:pos="8640"/>
      </w:tabs>
      <w:spacing w:before="120" w:after="120"/>
    </w:pPr>
    <w:rPr>
      <w:rFonts w:ascii="Arial" w:hAnsi="Arial" w:cs="Arial"/>
      <w:i/>
      <w:iCs/>
      <w:sz w:val="18"/>
      <w:szCs w:val="20"/>
    </w:rPr>
  </w:style>
  <w:style w:type="paragraph" w:customStyle="1" w:styleId="Acronym">
    <w:name w:val="Acronym"/>
    <w:basedOn w:val="Normal"/>
    <w:rsid w:val="007E09D9"/>
    <w:pPr>
      <w:tabs>
        <w:tab w:val="left" w:pos="-2250"/>
        <w:tab w:val="left" w:pos="1800"/>
      </w:tabs>
      <w:spacing w:before="120" w:after="60"/>
      <w:ind w:left="1800" w:hanging="1080"/>
    </w:pPr>
    <w:rPr>
      <w:rFonts w:ascii="Arial" w:hAnsi="Arial" w:cs="Arial"/>
      <w:b/>
      <w:bCs/>
      <w:sz w:val="20"/>
    </w:rPr>
  </w:style>
  <w:style w:type="paragraph" w:customStyle="1" w:styleId="ALERT">
    <w:name w:val="ALERT"/>
    <w:basedOn w:val="BodyText"/>
    <w:rsid w:val="007E09D9"/>
    <w:pPr>
      <w:numPr>
        <w:numId w:val="1"/>
      </w:numPr>
      <w:pBdr>
        <w:top w:val="single" w:sz="4" w:space="3" w:color="auto"/>
        <w:bottom w:val="single" w:sz="4" w:space="1" w:color="auto"/>
      </w:pBdr>
      <w:spacing w:before="240"/>
    </w:pPr>
  </w:style>
  <w:style w:type="paragraph" w:customStyle="1" w:styleId="BodyTextHanging">
    <w:name w:val="Body Text Hanging"/>
    <w:basedOn w:val="BodyText"/>
    <w:rsid w:val="007E09D9"/>
    <w:pPr>
      <w:ind w:left="1080" w:hanging="360"/>
    </w:pPr>
  </w:style>
  <w:style w:type="paragraph" w:styleId="BodyTextIndent">
    <w:name w:val="Body Text Indent"/>
    <w:basedOn w:val="Normal"/>
    <w:link w:val="BodyTextIndentChar"/>
    <w:rsid w:val="007E09D9"/>
    <w:pPr>
      <w:spacing w:before="120" w:after="120"/>
      <w:ind w:left="1440"/>
    </w:pPr>
    <w:rPr>
      <w:rFonts w:ascii="Arial" w:hAnsi="Arial" w:cs="Arial"/>
      <w:sz w:val="20"/>
    </w:rPr>
  </w:style>
  <w:style w:type="character" w:customStyle="1" w:styleId="BodyTextIndentChar">
    <w:name w:val="Body Text Indent Char"/>
    <w:link w:val="BodyTextIndent"/>
    <w:uiPriority w:val="99"/>
    <w:semiHidden/>
    <w:locked/>
    <w:rPr>
      <w:rFonts w:cs="Times New Roman"/>
      <w:sz w:val="24"/>
      <w:szCs w:val="24"/>
    </w:rPr>
  </w:style>
  <w:style w:type="paragraph" w:styleId="TableofFigures">
    <w:name w:val="table of figures"/>
    <w:basedOn w:val="Normal"/>
    <w:next w:val="Normal"/>
    <w:uiPriority w:val="99"/>
    <w:rsid w:val="007E09D9"/>
    <w:pPr>
      <w:tabs>
        <w:tab w:val="left" w:pos="-5400"/>
        <w:tab w:val="left" w:pos="1080"/>
        <w:tab w:val="right" w:leader="dot" w:pos="8730"/>
      </w:tabs>
      <w:spacing w:before="120"/>
      <w:ind w:left="1080" w:hanging="1080"/>
    </w:pPr>
    <w:rPr>
      <w:rFonts w:ascii="Arial" w:hAnsi="Arial" w:cs="Arial"/>
      <w:noProof/>
      <w:sz w:val="20"/>
    </w:rPr>
  </w:style>
  <w:style w:type="paragraph" w:customStyle="1" w:styleId="CopyrightText">
    <w:name w:val="Copyright Text"/>
    <w:basedOn w:val="TableofFigures"/>
    <w:rsid w:val="007E09D9"/>
    <w:pPr>
      <w:tabs>
        <w:tab w:val="left" w:pos="-1620"/>
        <w:tab w:val="left" w:pos="4320"/>
      </w:tabs>
      <w:spacing w:before="0"/>
      <w:ind w:left="4320" w:firstLine="0"/>
    </w:pPr>
    <w:rPr>
      <w:sz w:val="16"/>
    </w:rPr>
  </w:style>
  <w:style w:type="paragraph" w:customStyle="1" w:styleId="ChapterSubtitle">
    <w:name w:val="Chapter Subtitle"/>
    <w:basedOn w:val="Normal"/>
    <w:next w:val="Heading1"/>
    <w:rsid w:val="007E09D9"/>
    <w:pPr>
      <w:pBdr>
        <w:bottom w:val="single" w:sz="36" w:space="1" w:color="auto"/>
      </w:pBdr>
      <w:tabs>
        <w:tab w:val="left" w:pos="-1800"/>
        <w:tab w:val="center" w:pos="1800"/>
        <w:tab w:val="right" w:pos="8820"/>
      </w:tabs>
      <w:spacing w:after="480"/>
      <w:ind w:right="-43"/>
      <w:outlineLvl w:val="0"/>
    </w:pPr>
    <w:rPr>
      <w:rFonts w:ascii="Arial Black" w:hAnsi="Arial Black" w:cs="Arial"/>
      <w:smallCaps/>
      <w:spacing w:val="-16"/>
      <w:kern w:val="28"/>
      <w:sz w:val="48"/>
      <w:szCs w:val="32"/>
    </w:rPr>
  </w:style>
  <w:style w:type="paragraph" w:customStyle="1" w:styleId="Checkbox">
    <w:name w:val="Checkbox"/>
    <w:basedOn w:val="BodyText"/>
    <w:rsid w:val="007E09D9"/>
    <w:pPr>
      <w:numPr>
        <w:numId w:val="11"/>
      </w:numPr>
      <w:spacing w:after="0"/>
    </w:pPr>
  </w:style>
  <w:style w:type="paragraph" w:customStyle="1" w:styleId="CodeText">
    <w:name w:val="Code Text"/>
    <w:basedOn w:val="BodyText"/>
    <w:rsid w:val="007E09D9"/>
    <w:pPr>
      <w:tabs>
        <w:tab w:val="left" w:pos="-3330"/>
        <w:tab w:val="left" w:pos="-2520"/>
        <w:tab w:val="left" w:pos="-1890"/>
        <w:tab w:val="left" w:pos="1080"/>
      </w:tabs>
      <w:spacing w:before="60" w:after="0"/>
      <w:ind w:left="1080" w:right="-720"/>
    </w:pPr>
    <w:rPr>
      <w:rFonts w:ascii="Courier New" w:hAnsi="Courier New" w:cs="Courier New"/>
      <w:kern w:val="20"/>
    </w:rPr>
  </w:style>
  <w:style w:type="paragraph" w:customStyle="1" w:styleId="CompanyName">
    <w:name w:val="Company Name"/>
    <w:basedOn w:val="Normal"/>
    <w:rsid w:val="007E09D9"/>
    <w:pPr>
      <w:keepNext/>
      <w:keepLines/>
      <w:framePr w:w="5067" w:h="586" w:hSpace="180" w:wrap="notBeside" w:vAnchor="page" w:hAnchor="page" w:x="1741" w:y="961" w:anchorLock="1"/>
      <w:spacing w:line="220" w:lineRule="atLeast"/>
    </w:pPr>
    <w:rPr>
      <w:rFonts w:ascii="Arial" w:hAnsi="Arial" w:cs="Arial"/>
      <w:b/>
      <w:bCs/>
      <w:smallCaps/>
      <w:color w:val="336699"/>
      <w:kern w:val="28"/>
      <w:sz w:val="32"/>
    </w:rPr>
  </w:style>
  <w:style w:type="paragraph" w:customStyle="1" w:styleId="TitleCover">
    <w:name w:val="Title Cover"/>
    <w:basedOn w:val="Normal"/>
    <w:next w:val="Normal"/>
    <w:rsid w:val="007E09D9"/>
    <w:pPr>
      <w:keepNext/>
      <w:keepLines/>
      <w:tabs>
        <w:tab w:val="left" w:pos="1440"/>
      </w:tabs>
      <w:spacing w:before="240" w:after="500" w:line="640" w:lineRule="exact"/>
      <w:ind w:left="1440"/>
    </w:pPr>
    <w:rPr>
      <w:rFonts w:ascii="Arial Black" w:hAnsi="Arial Black"/>
      <w:b/>
      <w:spacing w:val="-48"/>
      <w:kern w:val="28"/>
      <w:sz w:val="56"/>
    </w:rPr>
  </w:style>
  <w:style w:type="paragraph" w:customStyle="1" w:styleId="Example">
    <w:name w:val="Example"/>
    <w:basedOn w:val="BodyText"/>
    <w:rsid w:val="007E09D9"/>
    <w:pPr>
      <w:numPr>
        <w:numId w:val="2"/>
      </w:numPr>
    </w:pPr>
  </w:style>
  <w:style w:type="paragraph" w:customStyle="1" w:styleId="Figure">
    <w:name w:val="Figure"/>
    <w:basedOn w:val="Normal"/>
    <w:next w:val="Normal"/>
    <w:rsid w:val="007E09D9"/>
    <w:pPr>
      <w:keepNext/>
      <w:ind w:left="720"/>
    </w:pPr>
    <w:rPr>
      <w:rFonts w:ascii="Arial Narrow" w:hAnsi="Arial Narrow"/>
      <w:sz w:val="16"/>
    </w:rPr>
  </w:style>
  <w:style w:type="paragraph" w:customStyle="1" w:styleId="FigureText">
    <w:name w:val="Figure Text"/>
    <w:basedOn w:val="BodyText"/>
    <w:rsid w:val="007E09D9"/>
    <w:pPr>
      <w:spacing w:before="0" w:after="0"/>
      <w:ind w:left="0"/>
    </w:pPr>
    <w:rPr>
      <w:bCs/>
      <w:sz w:val="18"/>
      <w:lang w:eastAsia="zh-CN" w:bidi="ar-EG"/>
    </w:rPr>
  </w:style>
  <w:style w:type="paragraph" w:styleId="Footer">
    <w:name w:val="footer"/>
    <w:basedOn w:val="Normal"/>
    <w:link w:val="FooterChar"/>
    <w:rsid w:val="007E09D9"/>
    <w:pPr>
      <w:pBdr>
        <w:top w:val="single" w:sz="4" w:space="5" w:color="auto"/>
      </w:pBdr>
      <w:tabs>
        <w:tab w:val="left" w:pos="2880"/>
        <w:tab w:val="left" w:pos="5760"/>
        <w:tab w:val="right" w:pos="8640"/>
      </w:tabs>
      <w:jc w:val="center"/>
    </w:pPr>
    <w:rPr>
      <w:rFonts w:ascii="Arial" w:hAnsi="Arial" w:cs="Arial"/>
      <w:bCs/>
      <w:sz w:val="16"/>
    </w:rPr>
  </w:style>
  <w:style w:type="character" w:customStyle="1" w:styleId="FooterChar">
    <w:name w:val="Footer Char"/>
    <w:link w:val="Footer"/>
    <w:uiPriority w:val="99"/>
    <w:semiHidden/>
    <w:locked/>
    <w:rPr>
      <w:rFonts w:cs="Times New Roman"/>
      <w:sz w:val="24"/>
      <w:szCs w:val="24"/>
    </w:rPr>
  </w:style>
  <w:style w:type="paragraph" w:customStyle="1" w:styleId="FooterFirst">
    <w:name w:val="Footer First"/>
    <w:basedOn w:val="Footer"/>
    <w:rsid w:val="007E09D9"/>
    <w:pPr>
      <w:pBdr>
        <w:top w:val="single" w:sz="6" w:space="5" w:color="auto"/>
      </w:pBdr>
      <w:tabs>
        <w:tab w:val="clear" w:pos="8640"/>
        <w:tab w:val="center" w:pos="4500"/>
        <w:tab w:val="right" w:pos="8730"/>
        <w:tab w:val="center" w:pos="9360"/>
      </w:tabs>
    </w:pPr>
  </w:style>
  <w:style w:type="paragraph" w:styleId="Header">
    <w:name w:val="header"/>
    <w:basedOn w:val="Normal"/>
    <w:link w:val="HeaderChar"/>
    <w:rsid w:val="007E09D9"/>
    <w:pPr>
      <w:pBdr>
        <w:bottom w:val="single" w:sz="4" w:space="5" w:color="auto"/>
      </w:pBdr>
      <w:tabs>
        <w:tab w:val="center" w:pos="4320"/>
        <w:tab w:val="right" w:pos="8640"/>
      </w:tabs>
    </w:pPr>
    <w:rPr>
      <w:rFonts w:ascii="Arial" w:hAnsi="Arial" w:cs="Arial"/>
      <w:i/>
      <w:iCs/>
      <w:sz w:val="16"/>
    </w:rPr>
  </w:style>
  <w:style w:type="character" w:customStyle="1" w:styleId="HeaderChar">
    <w:name w:val="Header Char"/>
    <w:link w:val="Header"/>
    <w:uiPriority w:val="99"/>
    <w:semiHidden/>
    <w:locked/>
    <w:rPr>
      <w:rFonts w:cs="Times New Roman"/>
      <w:sz w:val="24"/>
      <w:szCs w:val="24"/>
    </w:rPr>
  </w:style>
  <w:style w:type="paragraph" w:customStyle="1" w:styleId="HeaderFirst">
    <w:name w:val="Header First"/>
    <w:basedOn w:val="Header"/>
    <w:rsid w:val="007E09D9"/>
    <w:pPr>
      <w:pBdr>
        <w:bottom w:val="none" w:sz="0" w:space="0" w:color="auto"/>
      </w:pBdr>
      <w:ind w:right="-259"/>
    </w:pPr>
  </w:style>
  <w:style w:type="character" w:styleId="Hyperlink">
    <w:name w:val="Hyperlink"/>
    <w:uiPriority w:val="99"/>
    <w:rsid w:val="007E09D9"/>
    <w:rPr>
      <w:rFonts w:cs="Times New Roman"/>
      <w:color w:val="0000FF"/>
      <w:u w:val="single"/>
    </w:rPr>
  </w:style>
  <w:style w:type="paragraph" w:styleId="Index1">
    <w:name w:val="index 1"/>
    <w:basedOn w:val="Normal"/>
    <w:autoRedefine/>
    <w:semiHidden/>
    <w:rsid w:val="007E09D9"/>
  </w:style>
  <w:style w:type="paragraph" w:styleId="Index2">
    <w:name w:val="index 2"/>
    <w:basedOn w:val="Normal"/>
    <w:autoRedefine/>
    <w:semiHidden/>
    <w:rsid w:val="007E09D9"/>
    <w:pPr>
      <w:ind w:left="720"/>
    </w:pPr>
  </w:style>
  <w:style w:type="paragraph" w:styleId="Index3">
    <w:name w:val="index 3"/>
    <w:basedOn w:val="Normal"/>
    <w:autoRedefine/>
    <w:semiHidden/>
    <w:rsid w:val="007E09D9"/>
  </w:style>
  <w:style w:type="paragraph" w:styleId="Index4">
    <w:name w:val="index 4"/>
    <w:basedOn w:val="Normal"/>
    <w:autoRedefine/>
    <w:semiHidden/>
    <w:rsid w:val="007E09D9"/>
    <w:pPr>
      <w:ind w:left="1440"/>
    </w:pPr>
  </w:style>
  <w:style w:type="paragraph" w:styleId="Index5">
    <w:name w:val="index 5"/>
    <w:basedOn w:val="Normal"/>
    <w:autoRedefine/>
    <w:semiHidden/>
    <w:rsid w:val="007E09D9"/>
    <w:pPr>
      <w:ind w:left="1800"/>
    </w:pPr>
  </w:style>
  <w:style w:type="paragraph" w:styleId="IndexHeading">
    <w:name w:val="index heading"/>
    <w:basedOn w:val="Normal"/>
    <w:next w:val="Index1"/>
    <w:semiHidden/>
    <w:rsid w:val="007E09D9"/>
    <w:pPr>
      <w:keepNext/>
      <w:spacing w:line="480" w:lineRule="atLeast"/>
    </w:pPr>
    <w:rPr>
      <w:rFonts w:ascii="Arial Black" w:hAnsi="Arial Black"/>
    </w:rPr>
  </w:style>
  <w:style w:type="paragraph" w:styleId="ListBullet">
    <w:name w:val="List Bullet"/>
    <w:basedOn w:val="Normal"/>
    <w:rsid w:val="007E09D9"/>
    <w:pPr>
      <w:keepLines/>
      <w:numPr>
        <w:numId w:val="10"/>
      </w:numPr>
      <w:tabs>
        <w:tab w:val="clear" w:pos="3168"/>
        <w:tab w:val="num" w:pos="1440"/>
      </w:tabs>
      <w:spacing w:before="120" w:after="60"/>
      <w:ind w:left="1440"/>
    </w:pPr>
    <w:rPr>
      <w:rFonts w:ascii="Arial" w:hAnsi="Arial" w:cs="Arial"/>
      <w:sz w:val="20"/>
    </w:rPr>
  </w:style>
  <w:style w:type="paragraph" w:styleId="ListBullet2">
    <w:name w:val="List Bullet 2"/>
    <w:basedOn w:val="ListBullet"/>
    <w:rsid w:val="007E09D9"/>
    <w:pPr>
      <w:numPr>
        <w:numId w:val="3"/>
      </w:numPr>
      <w:tabs>
        <w:tab w:val="clear" w:pos="1440"/>
        <w:tab w:val="left" w:pos="1800"/>
      </w:tabs>
      <w:spacing w:before="0"/>
      <w:ind w:left="1800"/>
    </w:pPr>
  </w:style>
  <w:style w:type="paragraph" w:styleId="ListBullet3">
    <w:name w:val="List Bullet 3"/>
    <w:basedOn w:val="ListBullet"/>
    <w:rsid w:val="007E09D9"/>
    <w:pPr>
      <w:numPr>
        <w:ilvl w:val="2"/>
        <w:numId w:val="4"/>
      </w:numPr>
      <w:spacing w:before="60"/>
    </w:pPr>
  </w:style>
  <w:style w:type="paragraph" w:styleId="ListBullet4">
    <w:name w:val="List Bullet 4"/>
    <w:basedOn w:val="ListBullet"/>
    <w:autoRedefine/>
    <w:rsid w:val="007E09D9"/>
    <w:pPr>
      <w:numPr>
        <w:numId w:val="5"/>
      </w:numPr>
      <w:tabs>
        <w:tab w:val="clear" w:pos="-1080"/>
        <w:tab w:val="num" w:pos="2520"/>
      </w:tabs>
      <w:spacing w:before="0" w:after="0"/>
      <w:ind w:left="2520"/>
    </w:pPr>
  </w:style>
  <w:style w:type="paragraph" w:styleId="ListBullet5">
    <w:name w:val="List Bullet 5"/>
    <w:basedOn w:val="ListBullet"/>
    <w:autoRedefine/>
    <w:rsid w:val="007E09D9"/>
    <w:pPr>
      <w:numPr>
        <w:numId w:val="0"/>
      </w:numPr>
      <w:tabs>
        <w:tab w:val="num" w:pos="1440"/>
      </w:tabs>
      <w:ind w:left="2880" w:hanging="360"/>
    </w:pPr>
  </w:style>
  <w:style w:type="paragraph" w:styleId="ListNumber">
    <w:name w:val="List Number"/>
    <w:basedOn w:val="Normal"/>
    <w:rsid w:val="007E09D9"/>
    <w:pPr>
      <w:tabs>
        <w:tab w:val="left" w:pos="1440"/>
      </w:tabs>
      <w:spacing w:before="60" w:after="60"/>
      <w:ind w:left="1440" w:hanging="360"/>
    </w:pPr>
    <w:rPr>
      <w:rFonts w:ascii="Arial" w:hAnsi="Arial" w:cs="Arial"/>
      <w:sz w:val="20"/>
    </w:rPr>
  </w:style>
  <w:style w:type="paragraph" w:styleId="ListNumber2">
    <w:name w:val="List Number 2"/>
    <w:basedOn w:val="ListNumber"/>
    <w:rsid w:val="007E09D9"/>
    <w:pPr>
      <w:tabs>
        <w:tab w:val="clear" w:pos="1440"/>
        <w:tab w:val="left" w:pos="1800"/>
      </w:tabs>
      <w:ind w:left="1800"/>
    </w:pPr>
  </w:style>
  <w:style w:type="paragraph" w:styleId="ListNumber3">
    <w:name w:val="List Number 3"/>
    <w:basedOn w:val="ListNumber"/>
    <w:rsid w:val="007E09D9"/>
    <w:pPr>
      <w:tabs>
        <w:tab w:val="clear" w:pos="1440"/>
        <w:tab w:val="left" w:pos="2160"/>
      </w:tabs>
      <w:ind w:left="2160"/>
    </w:pPr>
  </w:style>
  <w:style w:type="paragraph" w:styleId="ListNumber4">
    <w:name w:val="List Number 4"/>
    <w:basedOn w:val="ListNumber"/>
    <w:rsid w:val="007E09D9"/>
    <w:pPr>
      <w:tabs>
        <w:tab w:val="clear" w:pos="1440"/>
        <w:tab w:val="left" w:pos="2520"/>
      </w:tabs>
      <w:ind w:left="2520"/>
    </w:pPr>
  </w:style>
  <w:style w:type="paragraph" w:styleId="ListNumber5">
    <w:name w:val="List Number 5"/>
    <w:basedOn w:val="ListNumber"/>
    <w:rsid w:val="007E09D9"/>
    <w:pPr>
      <w:tabs>
        <w:tab w:val="clear" w:pos="1440"/>
        <w:tab w:val="left" w:pos="2520"/>
      </w:tabs>
      <w:ind w:left="2520"/>
    </w:pPr>
  </w:style>
  <w:style w:type="paragraph" w:customStyle="1" w:styleId="Note">
    <w:name w:val="Note"/>
    <w:basedOn w:val="BodyText"/>
    <w:rsid w:val="007E09D9"/>
    <w:pPr>
      <w:numPr>
        <w:numId w:val="6"/>
      </w:numPr>
    </w:pPr>
    <w:rPr>
      <w:szCs w:val="20"/>
    </w:rPr>
  </w:style>
  <w:style w:type="paragraph" w:customStyle="1" w:styleId="Note2">
    <w:name w:val="Note 2"/>
    <w:basedOn w:val="Note"/>
    <w:rsid w:val="00447662"/>
    <w:pPr>
      <w:numPr>
        <w:numId w:val="7"/>
      </w:numPr>
    </w:pPr>
  </w:style>
  <w:style w:type="paragraph" w:customStyle="1" w:styleId="TableText">
    <w:name w:val="Table Text"/>
    <w:basedOn w:val="Normal"/>
    <w:rsid w:val="007E09D9"/>
    <w:pPr>
      <w:keepLines/>
      <w:spacing w:before="120"/>
    </w:pPr>
    <w:rPr>
      <w:rFonts w:ascii="Arial" w:hAnsi="Arial"/>
      <w:sz w:val="18"/>
      <w:szCs w:val="20"/>
    </w:rPr>
  </w:style>
  <w:style w:type="paragraph" w:customStyle="1" w:styleId="NoteTable">
    <w:name w:val="Note Table"/>
    <w:basedOn w:val="TableText"/>
    <w:rsid w:val="007E09D9"/>
    <w:pPr>
      <w:numPr>
        <w:numId w:val="8"/>
      </w:numPr>
      <w:tabs>
        <w:tab w:val="clear" w:pos="1224"/>
        <w:tab w:val="num" w:pos="702"/>
      </w:tabs>
      <w:ind w:left="702" w:hanging="702"/>
    </w:pPr>
  </w:style>
  <w:style w:type="paragraph" w:customStyle="1" w:styleId="ReturnAddress">
    <w:name w:val="Return Address"/>
    <w:basedOn w:val="Normal"/>
    <w:rsid w:val="007E09D9"/>
    <w:pPr>
      <w:keepLines/>
      <w:framePr w:w="5160" w:h="840" w:wrap="notBeside" w:vAnchor="page" w:hAnchor="page" w:x="6121" w:y="915" w:anchorLock="1"/>
      <w:tabs>
        <w:tab w:val="left" w:pos="2160"/>
      </w:tabs>
      <w:spacing w:line="160" w:lineRule="atLeast"/>
    </w:pPr>
    <w:rPr>
      <w:sz w:val="14"/>
    </w:rPr>
  </w:style>
  <w:style w:type="paragraph" w:customStyle="1" w:styleId="SubtitleCover">
    <w:name w:val="Subtitle Cover"/>
    <w:basedOn w:val="TitleCover"/>
    <w:next w:val="BodyText"/>
    <w:rsid w:val="007E09D9"/>
    <w:pPr>
      <w:pBdr>
        <w:top w:val="single" w:sz="6" w:space="5" w:color="auto"/>
      </w:pBdr>
      <w:spacing w:before="0" w:after="0" w:line="480" w:lineRule="atLeast"/>
    </w:pPr>
    <w:rPr>
      <w:rFonts w:ascii="Arial" w:hAnsi="Arial" w:cs="Arial"/>
      <w:bCs/>
      <w:spacing w:val="-16"/>
      <w:sz w:val="44"/>
      <w:szCs w:val="32"/>
    </w:rPr>
  </w:style>
  <w:style w:type="paragraph" w:customStyle="1" w:styleId="TableHeading">
    <w:name w:val="Table Heading"/>
    <w:basedOn w:val="TableText"/>
    <w:rsid w:val="007E09D9"/>
    <w:pPr>
      <w:keepNext/>
      <w:tabs>
        <w:tab w:val="center" w:pos="666"/>
        <w:tab w:val="left" w:pos="1200"/>
      </w:tabs>
      <w:jc w:val="both"/>
    </w:pPr>
    <w:rPr>
      <w:b/>
      <w:bCs/>
      <w:spacing w:val="-5"/>
    </w:rPr>
  </w:style>
  <w:style w:type="paragraph" w:styleId="TOC1">
    <w:name w:val="toc 1"/>
    <w:basedOn w:val="Normal"/>
    <w:autoRedefine/>
    <w:uiPriority w:val="39"/>
    <w:rsid w:val="007E09D9"/>
    <w:pPr>
      <w:tabs>
        <w:tab w:val="left" w:pos="720"/>
        <w:tab w:val="right" w:leader="dot" w:pos="8640"/>
      </w:tabs>
      <w:spacing w:before="240" w:after="120"/>
    </w:pPr>
    <w:rPr>
      <w:rFonts w:ascii="Arial" w:hAnsi="Arial"/>
      <w:noProof/>
      <w:sz w:val="22"/>
      <w:szCs w:val="48"/>
    </w:rPr>
  </w:style>
  <w:style w:type="paragraph" w:styleId="TOC2">
    <w:name w:val="toc 2"/>
    <w:basedOn w:val="Normal"/>
    <w:autoRedefine/>
    <w:uiPriority w:val="39"/>
    <w:rsid w:val="007E09D9"/>
    <w:pPr>
      <w:tabs>
        <w:tab w:val="left" w:pos="-3150"/>
        <w:tab w:val="left" w:pos="1440"/>
        <w:tab w:val="right" w:leader="dot" w:pos="8640"/>
      </w:tabs>
      <w:spacing w:before="360" w:after="120"/>
      <w:ind w:left="720" w:right="54"/>
    </w:pPr>
    <w:rPr>
      <w:rFonts w:ascii="Arial" w:hAnsi="Arial" w:cs="Arial"/>
      <w:noProof/>
      <w:sz w:val="22"/>
      <w:szCs w:val="48"/>
    </w:rPr>
  </w:style>
  <w:style w:type="paragraph" w:styleId="TOC3">
    <w:name w:val="toc 3"/>
    <w:basedOn w:val="Normal"/>
    <w:autoRedefine/>
    <w:uiPriority w:val="39"/>
    <w:rsid w:val="007E09D9"/>
    <w:pPr>
      <w:tabs>
        <w:tab w:val="left" w:pos="-3060"/>
        <w:tab w:val="left" w:pos="-2880"/>
        <w:tab w:val="left" w:pos="2160"/>
        <w:tab w:val="right" w:leader="dot" w:pos="8640"/>
      </w:tabs>
      <w:spacing w:before="120"/>
      <w:ind w:left="1440"/>
    </w:pPr>
    <w:rPr>
      <w:rFonts w:ascii="Arial" w:hAnsi="Arial" w:cs="Arial"/>
      <w:noProof/>
      <w:sz w:val="20"/>
      <w:szCs w:val="28"/>
    </w:rPr>
  </w:style>
  <w:style w:type="paragraph" w:styleId="TOC4">
    <w:name w:val="toc 4"/>
    <w:basedOn w:val="Normal"/>
    <w:autoRedefine/>
    <w:uiPriority w:val="39"/>
    <w:rsid w:val="007E09D9"/>
    <w:pPr>
      <w:tabs>
        <w:tab w:val="left" w:pos="2707"/>
        <w:tab w:val="right" w:leader="dot" w:pos="8640"/>
      </w:tabs>
      <w:spacing w:before="60"/>
      <w:ind w:left="2707" w:hanging="720"/>
    </w:pPr>
    <w:rPr>
      <w:rFonts w:ascii="Arial" w:hAnsi="Arial" w:cs="Arial"/>
      <w:sz w:val="20"/>
    </w:rPr>
  </w:style>
  <w:style w:type="paragraph" w:styleId="TOC5">
    <w:name w:val="toc 5"/>
    <w:basedOn w:val="Normal"/>
    <w:autoRedefine/>
    <w:uiPriority w:val="39"/>
    <w:rsid w:val="007E09D9"/>
    <w:pPr>
      <w:tabs>
        <w:tab w:val="left" w:pos="2340"/>
        <w:tab w:val="left" w:pos="3436"/>
        <w:tab w:val="right" w:leader="dot" w:pos="8640"/>
      </w:tabs>
      <w:spacing w:before="60"/>
      <w:ind w:left="2347" w:firstLine="360"/>
    </w:pPr>
    <w:rPr>
      <w:rFonts w:ascii="Arial" w:hAnsi="Arial" w:cs="Arial"/>
      <w:sz w:val="20"/>
      <w:szCs w:val="22"/>
    </w:rPr>
  </w:style>
  <w:style w:type="paragraph" w:styleId="TOC6">
    <w:name w:val="toc 6"/>
    <w:basedOn w:val="Normal"/>
    <w:next w:val="Normal"/>
    <w:autoRedefine/>
    <w:uiPriority w:val="39"/>
    <w:rsid w:val="007E09D9"/>
    <w:pPr>
      <w:tabs>
        <w:tab w:val="left" w:pos="2160"/>
        <w:tab w:val="right" w:leader="dot" w:pos="8730"/>
      </w:tabs>
      <w:ind w:left="2160" w:hanging="1440"/>
    </w:pPr>
    <w:rPr>
      <w:rFonts w:ascii="Arial" w:hAnsi="Arial" w:cs="Arial"/>
      <w:sz w:val="22"/>
      <w:szCs w:val="21"/>
    </w:rPr>
  </w:style>
  <w:style w:type="paragraph" w:styleId="TOC7">
    <w:name w:val="toc 7"/>
    <w:basedOn w:val="Normal"/>
    <w:next w:val="Normal"/>
    <w:autoRedefine/>
    <w:uiPriority w:val="39"/>
    <w:rsid w:val="007E09D9"/>
    <w:pPr>
      <w:tabs>
        <w:tab w:val="left" w:pos="2160"/>
        <w:tab w:val="right" w:pos="8640"/>
      </w:tabs>
      <w:ind w:left="720"/>
    </w:pPr>
    <w:rPr>
      <w:rFonts w:ascii="Arial" w:hAnsi="Arial" w:cs="Arial"/>
      <w:sz w:val="22"/>
      <w:szCs w:val="21"/>
    </w:rPr>
  </w:style>
  <w:style w:type="paragraph" w:styleId="TOC8">
    <w:name w:val="toc 8"/>
    <w:basedOn w:val="Normal"/>
    <w:next w:val="Normal"/>
    <w:autoRedefine/>
    <w:uiPriority w:val="39"/>
    <w:rsid w:val="007E09D9"/>
    <w:pPr>
      <w:ind w:left="1400"/>
    </w:pPr>
    <w:rPr>
      <w:szCs w:val="21"/>
    </w:rPr>
  </w:style>
  <w:style w:type="paragraph" w:styleId="TOC9">
    <w:name w:val="toc 9"/>
    <w:basedOn w:val="Normal"/>
    <w:next w:val="Normal"/>
    <w:autoRedefine/>
    <w:uiPriority w:val="39"/>
    <w:rsid w:val="007E09D9"/>
    <w:pPr>
      <w:ind w:left="1600"/>
    </w:pPr>
    <w:rPr>
      <w:szCs w:val="21"/>
    </w:rPr>
  </w:style>
  <w:style w:type="paragraph" w:customStyle="1" w:styleId="Troubleshooting">
    <w:name w:val="Troubleshooting"/>
    <w:basedOn w:val="ALERT"/>
    <w:rsid w:val="00447662"/>
    <w:pPr>
      <w:numPr>
        <w:numId w:val="9"/>
      </w:numPr>
      <w:tabs>
        <w:tab w:val="clear" w:pos="2880"/>
        <w:tab w:val="num" w:pos="1440"/>
      </w:tabs>
      <w:ind w:left="2520" w:hanging="1800"/>
    </w:pPr>
  </w:style>
  <w:style w:type="paragraph" w:customStyle="1" w:styleId="Version">
    <w:name w:val="Version"/>
    <w:basedOn w:val="SubtitleCover"/>
    <w:rsid w:val="007E09D9"/>
    <w:pPr>
      <w:spacing w:after="600"/>
    </w:pPr>
    <w:rPr>
      <w:sz w:val="32"/>
    </w:rPr>
  </w:style>
  <w:style w:type="paragraph" w:customStyle="1" w:styleId="CodeTextIndent">
    <w:name w:val="Code Text Indent"/>
    <w:basedOn w:val="CodeText"/>
    <w:rsid w:val="007E09D9"/>
    <w:pPr>
      <w:tabs>
        <w:tab w:val="clear" w:pos="1080"/>
        <w:tab w:val="left" w:pos="-3150"/>
        <w:tab w:val="left" w:pos="1800"/>
      </w:tabs>
      <w:ind w:left="1800"/>
    </w:pPr>
  </w:style>
  <w:style w:type="paragraph" w:customStyle="1" w:styleId="Copyright">
    <w:name w:val="Copyright"/>
    <w:basedOn w:val="Normal"/>
    <w:rsid w:val="007E09D9"/>
    <w:pPr>
      <w:tabs>
        <w:tab w:val="left" w:pos="1022"/>
        <w:tab w:val="left" w:pos="1598"/>
        <w:tab w:val="left" w:pos="2160"/>
        <w:tab w:val="left" w:pos="2721"/>
        <w:tab w:val="left" w:pos="3297"/>
        <w:tab w:val="left" w:pos="3859"/>
        <w:tab w:val="left" w:pos="4435"/>
        <w:tab w:val="left" w:pos="4996"/>
        <w:tab w:val="left" w:pos="5558"/>
        <w:tab w:val="left" w:pos="6134"/>
        <w:tab w:val="left" w:pos="6696"/>
        <w:tab w:val="left" w:pos="7257"/>
        <w:tab w:val="left" w:pos="7833"/>
      </w:tabs>
      <w:autoSpaceDE w:val="0"/>
      <w:autoSpaceDN w:val="0"/>
      <w:adjustRightInd w:val="0"/>
      <w:spacing w:before="8000" w:after="300"/>
      <w:ind w:left="720"/>
    </w:pPr>
    <w:rPr>
      <w:rFonts w:ascii="Arial" w:hAnsi="Arial"/>
      <w:b/>
      <w:bCs/>
    </w:rPr>
  </w:style>
  <w:style w:type="paragraph" w:customStyle="1" w:styleId="Code">
    <w:name w:val="Code"/>
    <w:qFormat/>
    <w:rsid w:val="007E09D9"/>
    <w:rPr>
      <w:rFonts w:ascii="Courier New" w:hAnsi="Courier New"/>
    </w:rPr>
  </w:style>
  <w:style w:type="paragraph" w:customStyle="1" w:styleId="Contents">
    <w:name w:val="Contents"/>
    <w:basedOn w:val="ChapterSubtitle"/>
    <w:rsid w:val="007E09D9"/>
    <w:pPr>
      <w:jc w:val="right"/>
    </w:pPr>
  </w:style>
  <w:style w:type="paragraph" w:customStyle="1" w:styleId="HeaderCover">
    <w:name w:val="Header Cover"/>
    <w:basedOn w:val="HeaderFirst"/>
    <w:rsid w:val="007E09D9"/>
    <w:pPr>
      <w:ind w:right="-1728"/>
    </w:pPr>
  </w:style>
  <w:style w:type="paragraph" w:customStyle="1" w:styleId="HeadingBase">
    <w:name w:val="Heading Base"/>
    <w:basedOn w:val="Normal"/>
    <w:next w:val="BodyText"/>
    <w:rsid w:val="007E09D9"/>
    <w:pPr>
      <w:keepNext/>
      <w:keepLines/>
      <w:spacing w:before="140" w:line="220" w:lineRule="atLeast"/>
    </w:pPr>
    <w:rPr>
      <w:spacing w:val="-4"/>
      <w:kern w:val="28"/>
      <w:sz w:val="22"/>
    </w:rPr>
  </w:style>
  <w:style w:type="paragraph" w:customStyle="1" w:styleId="ChapterNum">
    <w:name w:val="Chapter Num"/>
    <w:basedOn w:val="Normal"/>
    <w:next w:val="ChapterSubtitle"/>
    <w:rsid w:val="007E09D9"/>
    <w:pPr>
      <w:tabs>
        <w:tab w:val="left" w:pos="0"/>
      </w:tabs>
      <w:ind w:right="58"/>
    </w:pPr>
    <w:rPr>
      <w:rFonts w:ascii="Arial" w:hAnsi="Arial" w:cs="Arial"/>
      <w:b/>
      <w:bCs/>
      <w:smallCaps/>
      <w:spacing w:val="-40"/>
      <w:position w:val="-16"/>
      <w:sz w:val="36"/>
    </w:rPr>
  </w:style>
  <w:style w:type="paragraph" w:customStyle="1" w:styleId="AppendixNum">
    <w:name w:val="Appendix Num"/>
    <w:basedOn w:val="ChapterNum"/>
    <w:next w:val="AppendixSubtitle"/>
    <w:rsid w:val="007E09D9"/>
  </w:style>
  <w:style w:type="paragraph" w:customStyle="1" w:styleId="AppendixSubtitle">
    <w:name w:val="Appendix Subtitle"/>
    <w:basedOn w:val="ChapterSubtitle"/>
    <w:next w:val="BodyText"/>
    <w:rsid w:val="007E09D9"/>
    <w:rPr>
      <w:b/>
      <w:bCs/>
    </w:rPr>
  </w:style>
  <w:style w:type="paragraph" w:customStyle="1" w:styleId="IndexBase">
    <w:name w:val="Index Base"/>
    <w:basedOn w:val="Normal"/>
    <w:rsid w:val="007E09D9"/>
    <w:pPr>
      <w:spacing w:line="240" w:lineRule="atLeast"/>
      <w:ind w:left="360" w:hanging="360"/>
    </w:pPr>
    <w:rPr>
      <w:rFonts w:ascii="Arial" w:hAnsi="Arial"/>
      <w:spacing w:val="-5"/>
      <w:sz w:val="18"/>
    </w:rPr>
  </w:style>
  <w:style w:type="character" w:customStyle="1" w:styleId="Superscript">
    <w:name w:val="Superscript"/>
    <w:rsid w:val="007E09D9"/>
    <w:rPr>
      <w:rFonts w:ascii="Arial" w:hAnsi="Arial"/>
      <w:sz w:val="20"/>
      <w:vertAlign w:val="superscript"/>
    </w:rPr>
  </w:style>
  <w:style w:type="paragraph" w:customStyle="1" w:styleId="TOCBase">
    <w:name w:val="TOC Base"/>
    <w:basedOn w:val="Normal"/>
    <w:rsid w:val="007E09D9"/>
    <w:pPr>
      <w:tabs>
        <w:tab w:val="right" w:leader="dot" w:pos="6480"/>
      </w:tabs>
      <w:spacing w:after="240" w:line="240" w:lineRule="atLeast"/>
    </w:pPr>
  </w:style>
  <w:style w:type="character" w:styleId="PageNumber">
    <w:name w:val="page number"/>
    <w:rsid w:val="007E09D9"/>
    <w:rPr>
      <w:rFonts w:cs="Times New Roman"/>
    </w:rPr>
  </w:style>
  <w:style w:type="paragraph" w:customStyle="1" w:styleId="FooterCover">
    <w:name w:val="Footer Cover"/>
    <w:basedOn w:val="Footer"/>
    <w:rsid w:val="007E09D9"/>
    <w:pPr>
      <w:pBdr>
        <w:top w:val="none" w:sz="0" w:space="0" w:color="auto"/>
      </w:pBdr>
    </w:pPr>
  </w:style>
  <w:style w:type="paragraph" w:customStyle="1" w:styleId="CoverGraphic">
    <w:name w:val="Cover Graphic"/>
    <w:basedOn w:val="BodyText"/>
    <w:rsid w:val="007E09D9"/>
    <w:pPr>
      <w:tabs>
        <w:tab w:val="left" w:pos="-1170"/>
      </w:tabs>
      <w:spacing w:before="0" w:after="0"/>
      <w:ind w:left="0"/>
      <w:jc w:val="center"/>
    </w:pPr>
  </w:style>
  <w:style w:type="paragraph" w:customStyle="1" w:styleId="NoteStep">
    <w:name w:val="Note Step"/>
    <w:basedOn w:val="Normal"/>
    <w:rsid w:val="007E09D9"/>
    <w:pPr>
      <w:numPr>
        <w:ilvl w:val="2"/>
        <w:numId w:val="12"/>
      </w:numPr>
      <w:tabs>
        <w:tab w:val="clear" w:pos="2700"/>
        <w:tab w:val="num" w:pos="2520"/>
        <w:tab w:val="left" w:pos="8784"/>
      </w:tabs>
      <w:spacing w:before="120" w:after="120"/>
      <w:ind w:left="2520" w:hanging="720"/>
    </w:pPr>
    <w:rPr>
      <w:rFonts w:ascii="Arial" w:hAnsi="Arial"/>
      <w:color w:val="000000"/>
      <w:sz w:val="20"/>
    </w:rPr>
  </w:style>
  <w:style w:type="paragraph" w:customStyle="1" w:styleId="DefinitionList">
    <w:name w:val="Definition List"/>
    <w:basedOn w:val="Normal"/>
    <w:next w:val="DefinitionTerm"/>
    <w:rsid w:val="007E09D9"/>
    <w:pPr>
      <w:tabs>
        <w:tab w:val="left" w:pos="-2250"/>
        <w:tab w:val="left" w:pos="1800"/>
      </w:tabs>
      <w:spacing w:after="60"/>
      <w:ind w:left="1440"/>
    </w:pPr>
    <w:rPr>
      <w:rFonts w:ascii="Arial" w:hAnsi="Arial" w:cs="Arial"/>
      <w:bCs/>
      <w:sz w:val="20"/>
      <w:lang w:bidi="ar-EG"/>
    </w:rPr>
  </w:style>
  <w:style w:type="paragraph" w:customStyle="1" w:styleId="DefinitionTerm">
    <w:name w:val="Definition Term"/>
    <w:basedOn w:val="DefinitionList"/>
    <w:next w:val="DefinitionList"/>
    <w:rsid w:val="007E09D9"/>
    <w:pPr>
      <w:keepNext/>
      <w:spacing w:before="180" w:after="120"/>
      <w:ind w:hanging="360"/>
    </w:pPr>
    <w:rPr>
      <w:b/>
    </w:rPr>
  </w:style>
  <w:style w:type="paragraph" w:customStyle="1" w:styleId="NoteIndented">
    <w:name w:val="Note Indented"/>
    <w:basedOn w:val="Normal"/>
    <w:rsid w:val="007E09D9"/>
    <w:pPr>
      <w:tabs>
        <w:tab w:val="num" w:pos="2160"/>
      </w:tabs>
      <w:spacing w:before="120" w:after="120"/>
      <w:ind w:left="2160" w:hanging="720"/>
    </w:pPr>
    <w:rPr>
      <w:rFonts w:ascii="Arial" w:hAnsi="Arial" w:cs="Arial"/>
      <w:color w:val="000000"/>
      <w:sz w:val="20"/>
      <w:szCs w:val="20"/>
    </w:rPr>
  </w:style>
  <w:style w:type="paragraph" w:customStyle="1" w:styleId="StepIndent">
    <w:name w:val="Step Indent"/>
    <w:basedOn w:val="ListNumber3"/>
    <w:rsid w:val="007E09D9"/>
    <w:pPr>
      <w:tabs>
        <w:tab w:val="clear" w:pos="2160"/>
        <w:tab w:val="left" w:pos="1800"/>
      </w:tabs>
      <w:ind w:left="1800" w:firstLine="0"/>
    </w:pPr>
  </w:style>
  <w:style w:type="paragraph" w:customStyle="1" w:styleId="Step">
    <w:name w:val="Step"/>
    <w:basedOn w:val="Normal"/>
    <w:rsid w:val="007E09D9"/>
    <w:pPr>
      <w:tabs>
        <w:tab w:val="left" w:pos="1800"/>
      </w:tabs>
      <w:spacing w:before="120" w:after="120"/>
      <w:ind w:left="1800" w:hanging="1080"/>
    </w:pPr>
    <w:rPr>
      <w:rFonts w:ascii="Arial" w:hAnsi="Arial" w:cs="Arial"/>
      <w:bCs/>
      <w:color w:val="000000"/>
      <w:sz w:val="20"/>
    </w:rPr>
  </w:style>
  <w:style w:type="paragraph" w:styleId="TOAHeading">
    <w:name w:val="toa heading"/>
    <w:basedOn w:val="Normal"/>
    <w:next w:val="Normal"/>
    <w:semiHidden/>
    <w:rsid w:val="007E09D9"/>
    <w:pPr>
      <w:spacing w:before="120"/>
    </w:pPr>
    <w:rPr>
      <w:rFonts w:ascii="Arial" w:hAnsi="Arial" w:cs="Arial"/>
      <w:b/>
      <w:bCs/>
    </w:rPr>
  </w:style>
  <w:style w:type="character" w:customStyle="1" w:styleId="copyright1">
    <w:name w:val="copyright1"/>
    <w:rsid w:val="007E09D9"/>
    <w:rPr>
      <w:rFonts w:cs="Times New Roman"/>
      <w:color w:val="000000"/>
      <w:sz w:val="14"/>
      <w:szCs w:val="14"/>
    </w:rPr>
  </w:style>
  <w:style w:type="paragraph" w:customStyle="1" w:styleId="FigureNotes">
    <w:name w:val="Figure Notes"/>
    <w:basedOn w:val="BodyText"/>
    <w:next w:val="BodyTextIndent"/>
    <w:rsid w:val="007E09D9"/>
    <w:pPr>
      <w:numPr>
        <w:numId w:val="13"/>
      </w:numPr>
      <w:ind w:hanging="1296"/>
    </w:pPr>
    <w:rPr>
      <w:rFonts w:ascii="Arial (W1)" w:hAnsi="Arial (W1)"/>
      <w:sz w:val="18"/>
    </w:rPr>
  </w:style>
  <w:style w:type="paragraph" w:customStyle="1" w:styleId="FigureNoteIndent">
    <w:name w:val="Figure Note Indent"/>
    <w:basedOn w:val="BodyTextIndent"/>
    <w:rsid w:val="007E09D9"/>
    <w:pPr>
      <w:numPr>
        <w:numId w:val="14"/>
      </w:numPr>
      <w:tabs>
        <w:tab w:val="clear" w:pos="3960"/>
        <w:tab w:val="num" w:pos="2160"/>
      </w:tabs>
      <w:spacing w:after="0"/>
      <w:ind w:left="2160"/>
    </w:pPr>
    <w:rPr>
      <w:rFonts w:ascii="Arial (W1)" w:hAnsi="Arial (W1)"/>
      <w:sz w:val="18"/>
    </w:rPr>
  </w:style>
  <w:style w:type="paragraph" w:customStyle="1" w:styleId="FigureCaption">
    <w:name w:val="Figure Caption"/>
    <w:basedOn w:val="BodyText"/>
    <w:next w:val="BodyText"/>
    <w:rsid w:val="007E09D9"/>
    <w:pPr>
      <w:tabs>
        <w:tab w:val="num" w:pos="1440"/>
      </w:tabs>
      <w:spacing w:before="0"/>
      <w:ind w:left="1440" w:hanging="720"/>
    </w:pPr>
    <w:rPr>
      <w:i/>
      <w:sz w:val="18"/>
    </w:rPr>
  </w:style>
  <w:style w:type="paragraph" w:customStyle="1" w:styleId="BodySingle">
    <w:name w:val="Body Single"/>
    <w:basedOn w:val="Normal"/>
    <w:rsid w:val="007E09D9"/>
    <w:pPr>
      <w:widowControl w:val="0"/>
      <w:autoSpaceDE w:val="0"/>
      <w:autoSpaceDN w:val="0"/>
      <w:adjustRightInd w:val="0"/>
      <w:spacing w:after="220"/>
      <w:jc w:val="both"/>
    </w:pPr>
    <w:rPr>
      <w:rFonts w:ascii="Arial" w:hAnsi="Arial" w:cs="Arial"/>
      <w:sz w:val="22"/>
      <w:szCs w:val="22"/>
    </w:rPr>
  </w:style>
  <w:style w:type="paragraph" w:customStyle="1" w:styleId="Titlepage">
    <w:name w:val="Titlepage"/>
    <w:basedOn w:val="Normal"/>
    <w:rsid w:val="007E09D9"/>
    <w:pPr>
      <w:ind w:left="-1710"/>
    </w:pPr>
    <w:rPr>
      <w:sz w:val="20"/>
    </w:rPr>
  </w:style>
  <w:style w:type="paragraph" w:customStyle="1" w:styleId="Author">
    <w:name w:val="Author"/>
    <w:basedOn w:val="Normal"/>
    <w:rsid w:val="007E09D9"/>
    <w:pPr>
      <w:ind w:left="4320"/>
    </w:pPr>
    <w:rPr>
      <w:bCs/>
      <w:i/>
      <w:iCs/>
    </w:rPr>
  </w:style>
  <w:style w:type="paragraph" w:customStyle="1" w:styleId="ListofFigures">
    <w:name w:val="List of Figures"/>
    <w:basedOn w:val="Contents"/>
    <w:rsid w:val="007E09D9"/>
  </w:style>
  <w:style w:type="paragraph" w:customStyle="1" w:styleId="ListofTables">
    <w:name w:val="List of Tables"/>
    <w:basedOn w:val="Contents"/>
    <w:rsid w:val="007E09D9"/>
  </w:style>
  <w:style w:type="paragraph" w:customStyle="1" w:styleId="Reference">
    <w:name w:val="Reference"/>
    <w:basedOn w:val="ListNumber"/>
    <w:rsid w:val="007E09D9"/>
    <w:pPr>
      <w:numPr>
        <w:numId w:val="15"/>
      </w:numPr>
      <w:tabs>
        <w:tab w:val="clear" w:pos="1440"/>
      </w:tabs>
      <w:spacing w:before="0" w:after="240"/>
      <w:ind w:right="360"/>
    </w:pPr>
    <w:rPr>
      <w:rFonts w:ascii="Helvetica" w:hAnsi="Helvetica" w:cs="Times New Roman"/>
      <w:noProof/>
      <w:spacing w:val="-5"/>
      <w:sz w:val="16"/>
      <w:szCs w:val="20"/>
    </w:rPr>
  </w:style>
  <w:style w:type="paragraph" w:customStyle="1" w:styleId="RevisionHistory">
    <w:name w:val="Revision History"/>
    <w:basedOn w:val="Contents"/>
    <w:rsid w:val="007E09D9"/>
  </w:style>
  <w:style w:type="paragraph" w:customStyle="1" w:styleId="ReferenceList">
    <w:name w:val="Reference List"/>
    <w:basedOn w:val="BodyText"/>
    <w:rsid w:val="007E09D9"/>
    <w:pPr>
      <w:ind w:hanging="720"/>
    </w:pPr>
  </w:style>
  <w:style w:type="paragraph" w:styleId="NormalWeb">
    <w:name w:val="Normal (Web)"/>
    <w:basedOn w:val="Normal"/>
    <w:rsid w:val="00E42B3D"/>
    <w:pPr>
      <w:spacing w:before="100" w:beforeAutospacing="1" w:after="100" w:afterAutospacing="1"/>
    </w:pPr>
  </w:style>
  <w:style w:type="paragraph" w:customStyle="1" w:styleId="p">
    <w:name w:val="p"/>
    <w:basedOn w:val="Normal"/>
    <w:rsid w:val="00854737"/>
    <w:pPr>
      <w:spacing w:before="100" w:beforeAutospacing="1" w:after="100" w:afterAutospacing="1"/>
    </w:pPr>
  </w:style>
  <w:style w:type="character" w:styleId="Emphasis">
    <w:name w:val="Emphasis"/>
    <w:qFormat/>
    <w:rsid w:val="00854737"/>
    <w:rPr>
      <w:rFonts w:cs="Times New Roman"/>
      <w:i/>
      <w:iCs/>
    </w:rPr>
  </w:style>
  <w:style w:type="character" w:styleId="Strong">
    <w:name w:val="Strong"/>
    <w:qFormat/>
    <w:rsid w:val="00854737"/>
    <w:rPr>
      <w:rFonts w:cs="Times New Roman"/>
      <w:b/>
      <w:bCs/>
    </w:rPr>
  </w:style>
  <w:style w:type="paragraph" w:styleId="BalloonText">
    <w:name w:val="Balloon Text"/>
    <w:basedOn w:val="Normal"/>
    <w:link w:val="BalloonTextChar"/>
    <w:rsid w:val="00A04EA9"/>
    <w:rPr>
      <w:rFonts w:ascii="Tahoma" w:hAnsi="Tahoma" w:cs="Tahoma"/>
      <w:sz w:val="16"/>
      <w:szCs w:val="16"/>
    </w:rPr>
  </w:style>
  <w:style w:type="character" w:customStyle="1" w:styleId="BalloonTextChar">
    <w:name w:val="Balloon Text Char"/>
    <w:link w:val="BalloonText"/>
    <w:locked/>
    <w:rsid w:val="00A04EA9"/>
    <w:rPr>
      <w:rFonts w:ascii="Tahoma" w:hAnsi="Tahoma" w:cs="Tahoma"/>
      <w:sz w:val="16"/>
      <w:szCs w:val="16"/>
    </w:rPr>
  </w:style>
  <w:style w:type="paragraph" w:styleId="ListParagraph">
    <w:name w:val="List Paragraph"/>
    <w:basedOn w:val="Normal"/>
    <w:uiPriority w:val="34"/>
    <w:qFormat/>
    <w:rsid w:val="00447662"/>
    <w:pPr>
      <w:spacing w:after="200" w:line="276" w:lineRule="auto"/>
      <w:ind w:left="720"/>
      <w:contextualSpacing/>
    </w:pPr>
    <w:rPr>
      <w:rFonts w:ascii="Calibri" w:hAnsi="Calibri"/>
      <w:sz w:val="22"/>
      <w:szCs w:val="22"/>
    </w:rPr>
  </w:style>
  <w:style w:type="table" w:styleId="TableGrid">
    <w:name w:val="Table Grid"/>
    <w:basedOn w:val="TableNormal"/>
    <w:rsid w:val="008C6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47662"/>
    <w:rPr>
      <w:rFonts w:ascii="Calibri" w:hAnsi="Calibri"/>
      <w:sz w:val="22"/>
      <w:szCs w:val="22"/>
    </w:rPr>
  </w:style>
  <w:style w:type="paragraph" w:styleId="EndnoteText">
    <w:name w:val="endnote text"/>
    <w:basedOn w:val="Normal"/>
    <w:link w:val="EndnoteTextChar"/>
    <w:rsid w:val="00D7414B"/>
    <w:rPr>
      <w:sz w:val="20"/>
      <w:szCs w:val="20"/>
    </w:rPr>
  </w:style>
  <w:style w:type="character" w:customStyle="1" w:styleId="EndnoteTextChar">
    <w:name w:val="Endnote Text Char"/>
    <w:link w:val="EndnoteText"/>
    <w:locked/>
    <w:rsid w:val="00D7414B"/>
    <w:rPr>
      <w:rFonts w:cs="Times New Roman"/>
    </w:rPr>
  </w:style>
  <w:style w:type="character" w:styleId="EndnoteReference">
    <w:name w:val="endnote reference"/>
    <w:rsid w:val="00D7414B"/>
    <w:rPr>
      <w:rFonts w:cs="Times New Roman"/>
      <w:vertAlign w:val="superscript"/>
    </w:rPr>
  </w:style>
  <w:style w:type="paragraph" w:styleId="Revision">
    <w:name w:val="Revision"/>
    <w:hidden/>
    <w:uiPriority w:val="99"/>
    <w:semiHidden/>
    <w:rsid w:val="00B75AC4"/>
    <w:rPr>
      <w:sz w:val="24"/>
      <w:szCs w:val="24"/>
    </w:rPr>
  </w:style>
  <w:style w:type="character" w:styleId="BookTitle">
    <w:name w:val="Book Title"/>
    <w:uiPriority w:val="33"/>
    <w:qFormat/>
    <w:rsid w:val="00B2766A"/>
    <w:rPr>
      <w:rFonts w:cs="Times New Roman"/>
      <w:b/>
      <w:bCs/>
      <w:smallCaps/>
      <w:spacing w:val="5"/>
    </w:rPr>
  </w:style>
  <w:style w:type="character" w:styleId="FollowedHyperlink">
    <w:name w:val="FollowedHyperlink"/>
    <w:rsid w:val="00447662"/>
    <w:rPr>
      <w:rFonts w:cs="Times New Roman"/>
      <w:color w:val="800080"/>
      <w:u w:val="single"/>
    </w:rPr>
  </w:style>
  <w:style w:type="table" w:styleId="MediumGrid1-Accent1">
    <w:name w:val="Medium Grid 1 Accent 1"/>
    <w:basedOn w:val="TableNormal"/>
    <w:uiPriority w:val="67"/>
    <w:rsid w:val="00F73D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69"/>
    <w:rsid w:val="00F73DE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FootnoteText">
    <w:name w:val="footnote text"/>
    <w:basedOn w:val="Normal"/>
    <w:link w:val="FootnoteTextChar"/>
    <w:rsid w:val="00E67DD7"/>
    <w:rPr>
      <w:sz w:val="20"/>
      <w:szCs w:val="20"/>
    </w:rPr>
  </w:style>
  <w:style w:type="character" w:customStyle="1" w:styleId="FootnoteTextChar">
    <w:name w:val="Footnote Text Char"/>
    <w:link w:val="FootnoteText"/>
    <w:locked/>
    <w:rsid w:val="00E67DD7"/>
    <w:rPr>
      <w:rFonts w:cs="Times New Roman"/>
    </w:rPr>
  </w:style>
  <w:style w:type="character" w:styleId="FootnoteReference">
    <w:name w:val="footnote reference"/>
    <w:rsid w:val="00E67DD7"/>
    <w:rPr>
      <w:rFonts w:cs="Times New Roman"/>
      <w:vertAlign w:val="superscript"/>
    </w:rPr>
  </w:style>
  <w:style w:type="paragraph" w:customStyle="1" w:styleId="Appendix">
    <w:name w:val="Appendix"/>
    <w:basedOn w:val="Heading1"/>
    <w:link w:val="AppendixChar"/>
    <w:qFormat/>
    <w:rsid w:val="0049268D"/>
  </w:style>
  <w:style w:type="character" w:customStyle="1" w:styleId="AppendixChar">
    <w:name w:val="Appendix Char"/>
    <w:basedOn w:val="Heading1Char"/>
    <w:link w:val="Appendix"/>
    <w:locked/>
    <w:rsid w:val="0049268D"/>
    <w:rPr>
      <w:rFonts w:ascii="Arial" w:hAnsi="Arial" w:cs="Arial"/>
      <w:b/>
      <w:color w:val="000000"/>
      <w:kern w:val="28"/>
      <w:sz w:val="40"/>
      <w:szCs w:val="24"/>
    </w:rPr>
  </w:style>
  <w:style w:type="table" w:styleId="MediumShading1-Accent1">
    <w:name w:val="Medium Shading 1 Accent 1"/>
    <w:basedOn w:val="TableNormal"/>
    <w:uiPriority w:val="63"/>
    <w:rsid w:val="00EE07B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ext1">
    <w:name w:val="text1"/>
    <w:rsid w:val="00E94AD1"/>
    <w:rPr>
      <w:rFonts w:ascii="Arial" w:hAnsi="Arial" w:cs="Arial"/>
      <w:sz w:val="17"/>
      <w:szCs w:val="17"/>
    </w:rPr>
  </w:style>
  <w:style w:type="character" w:customStyle="1" w:styleId="text3">
    <w:name w:val="text3"/>
    <w:rsid w:val="00E94AD1"/>
    <w:rPr>
      <w:rFonts w:ascii="Arial" w:hAnsi="Arial" w:cs="Arial"/>
      <w:sz w:val="17"/>
      <w:szCs w:val="17"/>
    </w:rPr>
  </w:style>
  <w:style w:type="character" w:customStyle="1" w:styleId="text5">
    <w:name w:val="text5"/>
    <w:rsid w:val="00E94AD1"/>
    <w:rPr>
      <w:rFonts w:ascii="Arial" w:hAnsi="Arial" w:cs="Arial"/>
      <w:sz w:val="17"/>
      <w:szCs w:val="17"/>
    </w:rPr>
  </w:style>
  <w:style w:type="character" w:customStyle="1" w:styleId="text7">
    <w:name w:val="text7"/>
    <w:rsid w:val="00E94AD1"/>
    <w:rPr>
      <w:rFonts w:ascii="Arial" w:hAnsi="Arial" w:cs="Arial"/>
      <w:sz w:val="17"/>
      <w:szCs w:val="17"/>
    </w:rPr>
  </w:style>
  <w:style w:type="character" w:customStyle="1" w:styleId="text9">
    <w:name w:val="text9"/>
    <w:rsid w:val="00E94AD1"/>
    <w:rPr>
      <w:rFonts w:ascii="Arial" w:hAnsi="Arial" w:cs="Arial"/>
      <w:sz w:val="17"/>
      <w:szCs w:val="17"/>
    </w:rPr>
  </w:style>
  <w:style w:type="character" w:customStyle="1" w:styleId="text11">
    <w:name w:val="text11"/>
    <w:rsid w:val="00E94AD1"/>
    <w:rPr>
      <w:rFonts w:ascii="Arial" w:hAnsi="Arial" w:cs="Arial"/>
      <w:sz w:val="17"/>
      <w:szCs w:val="17"/>
    </w:rPr>
  </w:style>
  <w:style w:type="character" w:customStyle="1" w:styleId="text13">
    <w:name w:val="text13"/>
    <w:rsid w:val="00E94AD1"/>
    <w:rPr>
      <w:rFonts w:ascii="Arial" w:hAnsi="Arial" w:cs="Arial"/>
      <w:sz w:val="17"/>
      <w:szCs w:val="17"/>
    </w:rPr>
  </w:style>
  <w:style w:type="character" w:customStyle="1" w:styleId="text15">
    <w:name w:val="text15"/>
    <w:rsid w:val="00E94AD1"/>
    <w:rPr>
      <w:rFonts w:ascii="Arial" w:hAnsi="Arial" w:cs="Arial"/>
      <w:sz w:val="17"/>
      <w:szCs w:val="17"/>
    </w:rPr>
  </w:style>
  <w:style w:type="character" w:customStyle="1" w:styleId="text17">
    <w:name w:val="text17"/>
    <w:rsid w:val="00E94AD1"/>
    <w:rPr>
      <w:rFonts w:ascii="Arial" w:hAnsi="Arial" w:cs="Arial"/>
      <w:sz w:val="17"/>
      <w:szCs w:val="17"/>
    </w:rPr>
  </w:style>
  <w:style w:type="character" w:customStyle="1" w:styleId="text19">
    <w:name w:val="text19"/>
    <w:rsid w:val="00E94AD1"/>
    <w:rPr>
      <w:rFonts w:ascii="Arial" w:hAnsi="Arial" w:cs="Arial"/>
      <w:sz w:val="17"/>
      <w:szCs w:val="17"/>
    </w:rPr>
  </w:style>
  <w:style w:type="character" w:customStyle="1" w:styleId="text21">
    <w:name w:val="text21"/>
    <w:rsid w:val="00E94AD1"/>
    <w:rPr>
      <w:rFonts w:ascii="Arial" w:hAnsi="Arial" w:cs="Arial"/>
      <w:sz w:val="17"/>
      <w:szCs w:val="17"/>
    </w:rPr>
  </w:style>
  <w:style w:type="character" w:customStyle="1" w:styleId="text23">
    <w:name w:val="text23"/>
    <w:rsid w:val="00E94AD1"/>
    <w:rPr>
      <w:rFonts w:ascii="Arial" w:hAnsi="Arial" w:cs="Arial"/>
      <w:sz w:val="17"/>
      <w:szCs w:val="17"/>
    </w:rPr>
  </w:style>
  <w:style w:type="character" w:customStyle="1" w:styleId="text25">
    <w:name w:val="text25"/>
    <w:rsid w:val="00E94AD1"/>
    <w:rPr>
      <w:rFonts w:ascii="Arial" w:hAnsi="Arial" w:cs="Arial"/>
      <w:sz w:val="17"/>
      <w:szCs w:val="17"/>
    </w:rPr>
  </w:style>
  <w:style w:type="character" w:customStyle="1" w:styleId="text27">
    <w:name w:val="text27"/>
    <w:rsid w:val="00E94AD1"/>
    <w:rPr>
      <w:rFonts w:ascii="Arial" w:hAnsi="Arial" w:cs="Arial"/>
      <w:sz w:val="17"/>
      <w:szCs w:val="17"/>
    </w:rPr>
  </w:style>
  <w:style w:type="character" w:customStyle="1" w:styleId="text29">
    <w:name w:val="text29"/>
    <w:rsid w:val="00E94AD1"/>
    <w:rPr>
      <w:rFonts w:ascii="Arial" w:hAnsi="Arial" w:cs="Arial"/>
      <w:sz w:val="17"/>
      <w:szCs w:val="17"/>
    </w:rPr>
  </w:style>
  <w:style w:type="character" w:customStyle="1" w:styleId="text31">
    <w:name w:val="text31"/>
    <w:rsid w:val="00E94AD1"/>
    <w:rPr>
      <w:rFonts w:ascii="Arial" w:hAnsi="Arial" w:cs="Arial"/>
      <w:sz w:val="17"/>
      <w:szCs w:val="17"/>
    </w:rPr>
  </w:style>
  <w:style w:type="character" w:customStyle="1" w:styleId="text33">
    <w:name w:val="text33"/>
    <w:rsid w:val="00E94AD1"/>
    <w:rPr>
      <w:rFonts w:ascii="Arial" w:hAnsi="Arial" w:cs="Arial"/>
      <w:sz w:val="17"/>
      <w:szCs w:val="17"/>
    </w:rPr>
  </w:style>
  <w:style w:type="character" w:customStyle="1" w:styleId="text35">
    <w:name w:val="text35"/>
    <w:rsid w:val="00E94AD1"/>
    <w:rPr>
      <w:rFonts w:ascii="Arial" w:hAnsi="Arial" w:cs="Arial"/>
      <w:sz w:val="17"/>
      <w:szCs w:val="17"/>
    </w:rPr>
  </w:style>
  <w:style w:type="character" w:customStyle="1" w:styleId="text37">
    <w:name w:val="text37"/>
    <w:rsid w:val="00E94AD1"/>
    <w:rPr>
      <w:rFonts w:ascii="Arial" w:hAnsi="Arial" w:cs="Arial"/>
      <w:sz w:val="17"/>
      <w:szCs w:val="17"/>
    </w:rPr>
  </w:style>
  <w:style w:type="character" w:customStyle="1" w:styleId="text39">
    <w:name w:val="text39"/>
    <w:rsid w:val="00E94AD1"/>
    <w:rPr>
      <w:rFonts w:ascii="Arial" w:hAnsi="Arial" w:cs="Arial"/>
      <w:sz w:val="17"/>
      <w:szCs w:val="17"/>
    </w:rPr>
  </w:style>
  <w:style w:type="character" w:customStyle="1" w:styleId="left">
    <w:name w:val="left"/>
    <w:basedOn w:val="DefaultParagraphFont"/>
    <w:rsid w:val="00C1423D"/>
  </w:style>
  <w:style w:type="table" w:styleId="GridTable5Dark-Accent1">
    <w:name w:val="Grid Table 5 Dark Accent 1"/>
    <w:basedOn w:val="TableNormal"/>
    <w:uiPriority w:val="50"/>
    <w:rsid w:val="007407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E63E9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DE1E5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bm-w3search-vcard-noteid2">
    <w:name w:val="ibm-w3search-vcard-noteid2"/>
    <w:basedOn w:val="DefaultParagraphFont"/>
    <w:rsid w:val="00E75C7D"/>
    <w:rPr>
      <w:rFonts w:ascii="Arial" w:hAnsi="Arial" w:cs="Arial" w:hint="default"/>
    </w:rPr>
  </w:style>
  <w:style w:type="paragraph" w:customStyle="1" w:styleId="Base">
    <w:name w:val="Base"/>
    <w:basedOn w:val="Normal"/>
    <w:link w:val="BaseChar"/>
    <w:qFormat/>
    <w:rsid w:val="0045291E"/>
    <w:pPr>
      <w:ind w:left="720"/>
    </w:pPr>
    <w:rPr>
      <w:rFonts w:ascii="Arial" w:hAnsi="Arial"/>
      <w:sz w:val="20"/>
    </w:rPr>
  </w:style>
  <w:style w:type="character" w:customStyle="1" w:styleId="BaseChar">
    <w:name w:val="Base Char"/>
    <w:basedOn w:val="DefaultParagraphFont"/>
    <w:link w:val="Base"/>
    <w:rsid w:val="0045291E"/>
    <w:rPr>
      <w:rFonts w:ascii="Arial" w:hAnsi="Arial"/>
      <w:szCs w:val="24"/>
    </w:rPr>
  </w:style>
  <w:style w:type="paragraph" w:styleId="DocumentMap">
    <w:name w:val="Document Map"/>
    <w:basedOn w:val="Normal"/>
    <w:link w:val="DocumentMapChar"/>
    <w:uiPriority w:val="99"/>
    <w:semiHidden/>
    <w:unhideWhenUsed/>
    <w:locked/>
    <w:rsid w:val="009D459B"/>
  </w:style>
  <w:style w:type="character" w:customStyle="1" w:styleId="DocumentMapChar">
    <w:name w:val="Document Map Char"/>
    <w:basedOn w:val="DefaultParagraphFont"/>
    <w:link w:val="DocumentMap"/>
    <w:uiPriority w:val="99"/>
    <w:semiHidden/>
    <w:rsid w:val="009D459B"/>
    <w:rPr>
      <w:sz w:val="24"/>
      <w:szCs w:val="24"/>
    </w:rPr>
  </w:style>
  <w:style w:type="character" w:styleId="CommentReference">
    <w:name w:val="annotation reference"/>
    <w:basedOn w:val="DefaultParagraphFont"/>
    <w:uiPriority w:val="99"/>
    <w:semiHidden/>
    <w:unhideWhenUsed/>
    <w:locked/>
    <w:rsid w:val="00462E4D"/>
    <w:rPr>
      <w:sz w:val="18"/>
      <w:szCs w:val="18"/>
    </w:rPr>
  </w:style>
  <w:style w:type="paragraph" w:styleId="CommentText">
    <w:name w:val="annotation text"/>
    <w:basedOn w:val="Normal"/>
    <w:link w:val="CommentTextChar"/>
    <w:uiPriority w:val="99"/>
    <w:semiHidden/>
    <w:unhideWhenUsed/>
    <w:locked/>
    <w:rsid w:val="00462E4D"/>
  </w:style>
  <w:style w:type="character" w:customStyle="1" w:styleId="CommentTextChar">
    <w:name w:val="Comment Text Char"/>
    <w:basedOn w:val="DefaultParagraphFont"/>
    <w:link w:val="CommentText"/>
    <w:uiPriority w:val="99"/>
    <w:semiHidden/>
    <w:rsid w:val="00462E4D"/>
    <w:rPr>
      <w:sz w:val="24"/>
      <w:szCs w:val="24"/>
    </w:rPr>
  </w:style>
  <w:style w:type="paragraph" w:styleId="CommentSubject">
    <w:name w:val="annotation subject"/>
    <w:basedOn w:val="CommentText"/>
    <w:next w:val="CommentText"/>
    <w:link w:val="CommentSubjectChar"/>
    <w:uiPriority w:val="99"/>
    <w:semiHidden/>
    <w:unhideWhenUsed/>
    <w:locked/>
    <w:rsid w:val="00462E4D"/>
    <w:rPr>
      <w:b/>
      <w:bCs/>
      <w:sz w:val="20"/>
      <w:szCs w:val="20"/>
    </w:rPr>
  </w:style>
  <w:style w:type="character" w:customStyle="1" w:styleId="CommentSubjectChar">
    <w:name w:val="Comment Subject Char"/>
    <w:basedOn w:val="CommentTextChar"/>
    <w:link w:val="CommentSubject"/>
    <w:uiPriority w:val="99"/>
    <w:semiHidden/>
    <w:rsid w:val="00462E4D"/>
    <w:rPr>
      <w:b/>
      <w:bCs/>
      <w:sz w:val="24"/>
      <w:szCs w:val="24"/>
    </w:rPr>
  </w:style>
  <w:style w:type="character" w:styleId="UnresolvedMention">
    <w:name w:val="Unresolved Mention"/>
    <w:basedOn w:val="DefaultParagraphFont"/>
    <w:uiPriority w:val="99"/>
    <w:semiHidden/>
    <w:unhideWhenUsed/>
    <w:rsid w:val="00D0585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56042">
      <w:bodyDiv w:val="1"/>
      <w:marLeft w:val="0"/>
      <w:marRight w:val="0"/>
      <w:marTop w:val="0"/>
      <w:marBottom w:val="0"/>
      <w:divBdr>
        <w:top w:val="none" w:sz="0" w:space="0" w:color="auto"/>
        <w:left w:val="none" w:sz="0" w:space="0" w:color="auto"/>
        <w:bottom w:val="none" w:sz="0" w:space="0" w:color="auto"/>
        <w:right w:val="none" w:sz="0" w:space="0" w:color="auto"/>
      </w:divBdr>
    </w:div>
    <w:div w:id="83262128">
      <w:bodyDiv w:val="1"/>
      <w:marLeft w:val="0"/>
      <w:marRight w:val="0"/>
      <w:marTop w:val="0"/>
      <w:marBottom w:val="0"/>
      <w:divBdr>
        <w:top w:val="none" w:sz="0" w:space="0" w:color="auto"/>
        <w:left w:val="none" w:sz="0" w:space="0" w:color="auto"/>
        <w:bottom w:val="none" w:sz="0" w:space="0" w:color="auto"/>
        <w:right w:val="none" w:sz="0" w:space="0" w:color="auto"/>
      </w:divBdr>
    </w:div>
    <w:div w:id="101195813">
      <w:bodyDiv w:val="1"/>
      <w:marLeft w:val="0"/>
      <w:marRight w:val="0"/>
      <w:marTop w:val="0"/>
      <w:marBottom w:val="0"/>
      <w:divBdr>
        <w:top w:val="none" w:sz="0" w:space="0" w:color="auto"/>
        <w:left w:val="none" w:sz="0" w:space="0" w:color="auto"/>
        <w:bottom w:val="none" w:sz="0" w:space="0" w:color="auto"/>
        <w:right w:val="none" w:sz="0" w:space="0" w:color="auto"/>
      </w:divBdr>
    </w:div>
    <w:div w:id="125704353">
      <w:bodyDiv w:val="1"/>
      <w:marLeft w:val="0"/>
      <w:marRight w:val="0"/>
      <w:marTop w:val="0"/>
      <w:marBottom w:val="0"/>
      <w:divBdr>
        <w:top w:val="none" w:sz="0" w:space="0" w:color="auto"/>
        <w:left w:val="none" w:sz="0" w:space="0" w:color="auto"/>
        <w:bottom w:val="none" w:sz="0" w:space="0" w:color="auto"/>
        <w:right w:val="none" w:sz="0" w:space="0" w:color="auto"/>
      </w:divBdr>
    </w:div>
    <w:div w:id="225995978">
      <w:bodyDiv w:val="1"/>
      <w:marLeft w:val="0"/>
      <w:marRight w:val="0"/>
      <w:marTop w:val="0"/>
      <w:marBottom w:val="0"/>
      <w:divBdr>
        <w:top w:val="none" w:sz="0" w:space="0" w:color="auto"/>
        <w:left w:val="none" w:sz="0" w:space="0" w:color="auto"/>
        <w:bottom w:val="none" w:sz="0" w:space="0" w:color="auto"/>
        <w:right w:val="none" w:sz="0" w:space="0" w:color="auto"/>
      </w:divBdr>
    </w:div>
    <w:div w:id="390080686">
      <w:bodyDiv w:val="1"/>
      <w:marLeft w:val="0"/>
      <w:marRight w:val="0"/>
      <w:marTop w:val="0"/>
      <w:marBottom w:val="0"/>
      <w:divBdr>
        <w:top w:val="none" w:sz="0" w:space="0" w:color="auto"/>
        <w:left w:val="none" w:sz="0" w:space="0" w:color="auto"/>
        <w:bottom w:val="none" w:sz="0" w:space="0" w:color="auto"/>
        <w:right w:val="none" w:sz="0" w:space="0" w:color="auto"/>
      </w:divBdr>
    </w:div>
    <w:div w:id="393236830">
      <w:bodyDiv w:val="1"/>
      <w:marLeft w:val="0"/>
      <w:marRight w:val="0"/>
      <w:marTop w:val="0"/>
      <w:marBottom w:val="0"/>
      <w:divBdr>
        <w:top w:val="none" w:sz="0" w:space="0" w:color="auto"/>
        <w:left w:val="none" w:sz="0" w:space="0" w:color="auto"/>
        <w:bottom w:val="none" w:sz="0" w:space="0" w:color="auto"/>
        <w:right w:val="none" w:sz="0" w:space="0" w:color="auto"/>
      </w:divBdr>
    </w:div>
    <w:div w:id="450905126">
      <w:bodyDiv w:val="1"/>
      <w:marLeft w:val="0"/>
      <w:marRight w:val="0"/>
      <w:marTop w:val="0"/>
      <w:marBottom w:val="0"/>
      <w:divBdr>
        <w:top w:val="none" w:sz="0" w:space="0" w:color="auto"/>
        <w:left w:val="none" w:sz="0" w:space="0" w:color="auto"/>
        <w:bottom w:val="none" w:sz="0" w:space="0" w:color="auto"/>
        <w:right w:val="none" w:sz="0" w:space="0" w:color="auto"/>
      </w:divBdr>
    </w:div>
    <w:div w:id="554777282">
      <w:bodyDiv w:val="1"/>
      <w:marLeft w:val="0"/>
      <w:marRight w:val="0"/>
      <w:marTop w:val="0"/>
      <w:marBottom w:val="0"/>
      <w:divBdr>
        <w:top w:val="none" w:sz="0" w:space="0" w:color="auto"/>
        <w:left w:val="none" w:sz="0" w:space="0" w:color="auto"/>
        <w:bottom w:val="none" w:sz="0" w:space="0" w:color="auto"/>
        <w:right w:val="none" w:sz="0" w:space="0" w:color="auto"/>
      </w:divBdr>
    </w:div>
    <w:div w:id="628633742">
      <w:marLeft w:val="0"/>
      <w:marRight w:val="0"/>
      <w:marTop w:val="0"/>
      <w:marBottom w:val="0"/>
      <w:divBdr>
        <w:top w:val="none" w:sz="0" w:space="0" w:color="auto"/>
        <w:left w:val="none" w:sz="0" w:space="0" w:color="auto"/>
        <w:bottom w:val="none" w:sz="0" w:space="0" w:color="auto"/>
        <w:right w:val="none" w:sz="0" w:space="0" w:color="auto"/>
      </w:divBdr>
    </w:div>
    <w:div w:id="628633747">
      <w:marLeft w:val="0"/>
      <w:marRight w:val="0"/>
      <w:marTop w:val="0"/>
      <w:marBottom w:val="0"/>
      <w:divBdr>
        <w:top w:val="none" w:sz="0" w:space="0" w:color="auto"/>
        <w:left w:val="none" w:sz="0" w:space="0" w:color="auto"/>
        <w:bottom w:val="none" w:sz="0" w:space="0" w:color="auto"/>
        <w:right w:val="none" w:sz="0" w:space="0" w:color="auto"/>
      </w:divBdr>
    </w:div>
    <w:div w:id="628633752">
      <w:marLeft w:val="0"/>
      <w:marRight w:val="0"/>
      <w:marTop w:val="0"/>
      <w:marBottom w:val="0"/>
      <w:divBdr>
        <w:top w:val="none" w:sz="0" w:space="0" w:color="auto"/>
        <w:left w:val="none" w:sz="0" w:space="0" w:color="auto"/>
        <w:bottom w:val="none" w:sz="0" w:space="0" w:color="auto"/>
        <w:right w:val="none" w:sz="0" w:space="0" w:color="auto"/>
      </w:divBdr>
    </w:div>
    <w:div w:id="628633755">
      <w:marLeft w:val="0"/>
      <w:marRight w:val="0"/>
      <w:marTop w:val="0"/>
      <w:marBottom w:val="0"/>
      <w:divBdr>
        <w:top w:val="none" w:sz="0" w:space="0" w:color="auto"/>
        <w:left w:val="none" w:sz="0" w:space="0" w:color="auto"/>
        <w:bottom w:val="none" w:sz="0" w:space="0" w:color="auto"/>
        <w:right w:val="none" w:sz="0" w:space="0" w:color="auto"/>
      </w:divBdr>
    </w:div>
    <w:div w:id="628633769">
      <w:marLeft w:val="0"/>
      <w:marRight w:val="0"/>
      <w:marTop w:val="0"/>
      <w:marBottom w:val="0"/>
      <w:divBdr>
        <w:top w:val="none" w:sz="0" w:space="0" w:color="auto"/>
        <w:left w:val="none" w:sz="0" w:space="0" w:color="auto"/>
        <w:bottom w:val="none" w:sz="0" w:space="0" w:color="auto"/>
        <w:right w:val="none" w:sz="0" w:space="0" w:color="auto"/>
      </w:divBdr>
    </w:div>
    <w:div w:id="628633789">
      <w:marLeft w:val="0"/>
      <w:marRight w:val="0"/>
      <w:marTop w:val="0"/>
      <w:marBottom w:val="0"/>
      <w:divBdr>
        <w:top w:val="none" w:sz="0" w:space="0" w:color="auto"/>
        <w:left w:val="none" w:sz="0" w:space="0" w:color="auto"/>
        <w:bottom w:val="none" w:sz="0" w:space="0" w:color="auto"/>
        <w:right w:val="none" w:sz="0" w:space="0" w:color="auto"/>
      </w:divBdr>
    </w:div>
    <w:div w:id="628633791">
      <w:marLeft w:val="0"/>
      <w:marRight w:val="0"/>
      <w:marTop w:val="0"/>
      <w:marBottom w:val="0"/>
      <w:divBdr>
        <w:top w:val="none" w:sz="0" w:space="0" w:color="auto"/>
        <w:left w:val="none" w:sz="0" w:space="0" w:color="auto"/>
        <w:bottom w:val="none" w:sz="0" w:space="0" w:color="auto"/>
        <w:right w:val="none" w:sz="0" w:space="0" w:color="auto"/>
      </w:divBdr>
    </w:div>
    <w:div w:id="628633796">
      <w:marLeft w:val="0"/>
      <w:marRight w:val="0"/>
      <w:marTop w:val="0"/>
      <w:marBottom w:val="0"/>
      <w:divBdr>
        <w:top w:val="none" w:sz="0" w:space="0" w:color="auto"/>
        <w:left w:val="none" w:sz="0" w:space="0" w:color="auto"/>
        <w:bottom w:val="none" w:sz="0" w:space="0" w:color="auto"/>
        <w:right w:val="none" w:sz="0" w:space="0" w:color="auto"/>
      </w:divBdr>
    </w:div>
    <w:div w:id="628633808">
      <w:marLeft w:val="0"/>
      <w:marRight w:val="0"/>
      <w:marTop w:val="0"/>
      <w:marBottom w:val="0"/>
      <w:divBdr>
        <w:top w:val="none" w:sz="0" w:space="0" w:color="auto"/>
        <w:left w:val="none" w:sz="0" w:space="0" w:color="auto"/>
        <w:bottom w:val="none" w:sz="0" w:space="0" w:color="auto"/>
        <w:right w:val="none" w:sz="0" w:space="0" w:color="auto"/>
      </w:divBdr>
    </w:div>
    <w:div w:id="628633813">
      <w:marLeft w:val="0"/>
      <w:marRight w:val="0"/>
      <w:marTop w:val="0"/>
      <w:marBottom w:val="0"/>
      <w:divBdr>
        <w:top w:val="none" w:sz="0" w:space="0" w:color="auto"/>
        <w:left w:val="none" w:sz="0" w:space="0" w:color="auto"/>
        <w:bottom w:val="none" w:sz="0" w:space="0" w:color="auto"/>
        <w:right w:val="none" w:sz="0" w:space="0" w:color="auto"/>
      </w:divBdr>
    </w:div>
    <w:div w:id="628633831">
      <w:marLeft w:val="0"/>
      <w:marRight w:val="0"/>
      <w:marTop w:val="0"/>
      <w:marBottom w:val="0"/>
      <w:divBdr>
        <w:top w:val="none" w:sz="0" w:space="0" w:color="auto"/>
        <w:left w:val="none" w:sz="0" w:space="0" w:color="auto"/>
        <w:bottom w:val="none" w:sz="0" w:space="0" w:color="auto"/>
        <w:right w:val="none" w:sz="0" w:space="0" w:color="auto"/>
      </w:divBdr>
    </w:div>
    <w:div w:id="628633854">
      <w:marLeft w:val="0"/>
      <w:marRight w:val="0"/>
      <w:marTop w:val="0"/>
      <w:marBottom w:val="0"/>
      <w:divBdr>
        <w:top w:val="none" w:sz="0" w:space="0" w:color="auto"/>
        <w:left w:val="none" w:sz="0" w:space="0" w:color="auto"/>
        <w:bottom w:val="none" w:sz="0" w:space="0" w:color="auto"/>
        <w:right w:val="none" w:sz="0" w:space="0" w:color="auto"/>
      </w:divBdr>
    </w:div>
    <w:div w:id="628633856">
      <w:marLeft w:val="0"/>
      <w:marRight w:val="0"/>
      <w:marTop w:val="0"/>
      <w:marBottom w:val="0"/>
      <w:divBdr>
        <w:top w:val="none" w:sz="0" w:space="0" w:color="auto"/>
        <w:left w:val="none" w:sz="0" w:space="0" w:color="auto"/>
        <w:bottom w:val="none" w:sz="0" w:space="0" w:color="auto"/>
        <w:right w:val="none" w:sz="0" w:space="0" w:color="auto"/>
      </w:divBdr>
    </w:div>
    <w:div w:id="628633873">
      <w:marLeft w:val="0"/>
      <w:marRight w:val="0"/>
      <w:marTop w:val="0"/>
      <w:marBottom w:val="0"/>
      <w:divBdr>
        <w:top w:val="none" w:sz="0" w:space="0" w:color="auto"/>
        <w:left w:val="none" w:sz="0" w:space="0" w:color="auto"/>
        <w:bottom w:val="none" w:sz="0" w:space="0" w:color="auto"/>
        <w:right w:val="none" w:sz="0" w:space="0" w:color="auto"/>
      </w:divBdr>
      <w:divsChild>
        <w:div w:id="628633926">
          <w:marLeft w:val="0"/>
          <w:marRight w:val="0"/>
          <w:marTop w:val="0"/>
          <w:marBottom w:val="0"/>
          <w:divBdr>
            <w:top w:val="none" w:sz="0" w:space="0" w:color="auto"/>
            <w:left w:val="none" w:sz="0" w:space="0" w:color="auto"/>
            <w:bottom w:val="none" w:sz="0" w:space="0" w:color="auto"/>
            <w:right w:val="none" w:sz="0" w:space="0" w:color="auto"/>
          </w:divBdr>
          <w:divsChild>
            <w:div w:id="628633802">
              <w:marLeft w:val="0"/>
              <w:marRight w:val="0"/>
              <w:marTop w:val="0"/>
              <w:marBottom w:val="0"/>
              <w:divBdr>
                <w:top w:val="none" w:sz="0" w:space="0" w:color="auto"/>
                <w:left w:val="none" w:sz="0" w:space="0" w:color="auto"/>
                <w:bottom w:val="none" w:sz="0" w:space="0" w:color="auto"/>
                <w:right w:val="none" w:sz="0" w:space="0" w:color="auto"/>
              </w:divBdr>
              <w:divsChild>
                <w:div w:id="628633905">
                  <w:marLeft w:val="0"/>
                  <w:marRight w:val="0"/>
                  <w:marTop w:val="0"/>
                  <w:marBottom w:val="0"/>
                  <w:divBdr>
                    <w:top w:val="none" w:sz="0" w:space="0" w:color="auto"/>
                    <w:left w:val="none" w:sz="0" w:space="0" w:color="auto"/>
                    <w:bottom w:val="none" w:sz="0" w:space="0" w:color="auto"/>
                    <w:right w:val="none" w:sz="0" w:space="0" w:color="auto"/>
                  </w:divBdr>
                  <w:divsChild>
                    <w:div w:id="628633764">
                      <w:marLeft w:val="0"/>
                      <w:marRight w:val="0"/>
                      <w:marTop w:val="0"/>
                      <w:marBottom w:val="0"/>
                      <w:divBdr>
                        <w:top w:val="none" w:sz="0" w:space="0" w:color="auto"/>
                        <w:left w:val="none" w:sz="0" w:space="0" w:color="auto"/>
                        <w:bottom w:val="none" w:sz="0" w:space="0" w:color="auto"/>
                        <w:right w:val="none" w:sz="0" w:space="0" w:color="auto"/>
                      </w:divBdr>
                      <w:divsChild>
                        <w:div w:id="628633927">
                          <w:marLeft w:val="0"/>
                          <w:marRight w:val="0"/>
                          <w:marTop w:val="0"/>
                          <w:marBottom w:val="0"/>
                          <w:divBdr>
                            <w:top w:val="none" w:sz="0" w:space="0" w:color="auto"/>
                            <w:left w:val="none" w:sz="0" w:space="0" w:color="auto"/>
                            <w:bottom w:val="none" w:sz="0" w:space="0" w:color="auto"/>
                            <w:right w:val="none" w:sz="0" w:space="0" w:color="auto"/>
                          </w:divBdr>
                          <w:divsChild>
                            <w:div w:id="628633739">
                              <w:marLeft w:val="0"/>
                              <w:marRight w:val="0"/>
                              <w:marTop w:val="0"/>
                              <w:marBottom w:val="0"/>
                              <w:divBdr>
                                <w:top w:val="none" w:sz="0" w:space="0" w:color="auto"/>
                                <w:left w:val="none" w:sz="0" w:space="0" w:color="auto"/>
                                <w:bottom w:val="none" w:sz="0" w:space="0" w:color="auto"/>
                                <w:right w:val="none" w:sz="0" w:space="0" w:color="auto"/>
                              </w:divBdr>
                            </w:div>
                            <w:div w:id="628633741">
                              <w:marLeft w:val="0"/>
                              <w:marRight w:val="0"/>
                              <w:marTop w:val="0"/>
                              <w:marBottom w:val="0"/>
                              <w:divBdr>
                                <w:top w:val="none" w:sz="0" w:space="0" w:color="auto"/>
                                <w:left w:val="none" w:sz="0" w:space="0" w:color="auto"/>
                                <w:bottom w:val="none" w:sz="0" w:space="0" w:color="auto"/>
                                <w:right w:val="none" w:sz="0" w:space="0" w:color="auto"/>
                              </w:divBdr>
                            </w:div>
                            <w:div w:id="628633744">
                              <w:marLeft w:val="0"/>
                              <w:marRight w:val="0"/>
                              <w:marTop w:val="0"/>
                              <w:marBottom w:val="0"/>
                              <w:divBdr>
                                <w:top w:val="none" w:sz="0" w:space="0" w:color="auto"/>
                                <w:left w:val="none" w:sz="0" w:space="0" w:color="auto"/>
                                <w:bottom w:val="none" w:sz="0" w:space="0" w:color="auto"/>
                                <w:right w:val="none" w:sz="0" w:space="0" w:color="auto"/>
                              </w:divBdr>
                            </w:div>
                            <w:div w:id="628633746">
                              <w:marLeft w:val="0"/>
                              <w:marRight w:val="0"/>
                              <w:marTop w:val="0"/>
                              <w:marBottom w:val="0"/>
                              <w:divBdr>
                                <w:top w:val="none" w:sz="0" w:space="0" w:color="auto"/>
                                <w:left w:val="none" w:sz="0" w:space="0" w:color="auto"/>
                                <w:bottom w:val="none" w:sz="0" w:space="0" w:color="auto"/>
                                <w:right w:val="none" w:sz="0" w:space="0" w:color="auto"/>
                              </w:divBdr>
                            </w:div>
                            <w:div w:id="628633748">
                              <w:marLeft w:val="0"/>
                              <w:marRight w:val="0"/>
                              <w:marTop w:val="0"/>
                              <w:marBottom w:val="0"/>
                              <w:divBdr>
                                <w:top w:val="none" w:sz="0" w:space="0" w:color="auto"/>
                                <w:left w:val="none" w:sz="0" w:space="0" w:color="auto"/>
                                <w:bottom w:val="none" w:sz="0" w:space="0" w:color="auto"/>
                                <w:right w:val="none" w:sz="0" w:space="0" w:color="auto"/>
                              </w:divBdr>
                            </w:div>
                            <w:div w:id="628633749">
                              <w:marLeft w:val="0"/>
                              <w:marRight w:val="0"/>
                              <w:marTop w:val="0"/>
                              <w:marBottom w:val="0"/>
                              <w:divBdr>
                                <w:top w:val="none" w:sz="0" w:space="0" w:color="auto"/>
                                <w:left w:val="none" w:sz="0" w:space="0" w:color="auto"/>
                                <w:bottom w:val="none" w:sz="0" w:space="0" w:color="auto"/>
                                <w:right w:val="none" w:sz="0" w:space="0" w:color="auto"/>
                              </w:divBdr>
                            </w:div>
                            <w:div w:id="628633750">
                              <w:marLeft w:val="0"/>
                              <w:marRight w:val="0"/>
                              <w:marTop w:val="0"/>
                              <w:marBottom w:val="0"/>
                              <w:divBdr>
                                <w:top w:val="none" w:sz="0" w:space="0" w:color="auto"/>
                                <w:left w:val="none" w:sz="0" w:space="0" w:color="auto"/>
                                <w:bottom w:val="none" w:sz="0" w:space="0" w:color="auto"/>
                                <w:right w:val="none" w:sz="0" w:space="0" w:color="auto"/>
                              </w:divBdr>
                            </w:div>
                            <w:div w:id="628633753">
                              <w:marLeft w:val="0"/>
                              <w:marRight w:val="0"/>
                              <w:marTop w:val="0"/>
                              <w:marBottom w:val="0"/>
                              <w:divBdr>
                                <w:top w:val="none" w:sz="0" w:space="0" w:color="auto"/>
                                <w:left w:val="none" w:sz="0" w:space="0" w:color="auto"/>
                                <w:bottom w:val="none" w:sz="0" w:space="0" w:color="auto"/>
                                <w:right w:val="none" w:sz="0" w:space="0" w:color="auto"/>
                              </w:divBdr>
                            </w:div>
                            <w:div w:id="628633754">
                              <w:marLeft w:val="0"/>
                              <w:marRight w:val="0"/>
                              <w:marTop w:val="0"/>
                              <w:marBottom w:val="0"/>
                              <w:divBdr>
                                <w:top w:val="none" w:sz="0" w:space="0" w:color="auto"/>
                                <w:left w:val="none" w:sz="0" w:space="0" w:color="auto"/>
                                <w:bottom w:val="none" w:sz="0" w:space="0" w:color="auto"/>
                                <w:right w:val="none" w:sz="0" w:space="0" w:color="auto"/>
                              </w:divBdr>
                            </w:div>
                            <w:div w:id="628633756">
                              <w:marLeft w:val="0"/>
                              <w:marRight w:val="0"/>
                              <w:marTop w:val="0"/>
                              <w:marBottom w:val="0"/>
                              <w:divBdr>
                                <w:top w:val="none" w:sz="0" w:space="0" w:color="auto"/>
                                <w:left w:val="none" w:sz="0" w:space="0" w:color="auto"/>
                                <w:bottom w:val="none" w:sz="0" w:space="0" w:color="auto"/>
                                <w:right w:val="none" w:sz="0" w:space="0" w:color="auto"/>
                              </w:divBdr>
                            </w:div>
                            <w:div w:id="628633758">
                              <w:marLeft w:val="0"/>
                              <w:marRight w:val="0"/>
                              <w:marTop w:val="0"/>
                              <w:marBottom w:val="0"/>
                              <w:divBdr>
                                <w:top w:val="none" w:sz="0" w:space="0" w:color="auto"/>
                                <w:left w:val="none" w:sz="0" w:space="0" w:color="auto"/>
                                <w:bottom w:val="none" w:sz="0" w:space="0" w:color="auto"/>
                                <w:right w:val="none" w:sz="0" w:space="0" w:color="auto"/>
                              </w:divBdr>
                            </w:div>
                            <w:div w:id="628633759">
                              <w:marLeft w:val="0"/>
                              <w:marRight w:val="0"/>
                              <w:marTop w:val="0"/>
                              <w:marBottom w:val="0"/>
                              <w:divBdr>
                                <w:top w:val="none" w:sz="0" w:space="0" w:color="auto"/>
                                <w:left w:val="none" w:sz="0" w:space="0" w:color="auto"/>
                                <w:bottom w:val="none" w:sz="0" w:space="0" w:color="auto"/>
                                <w:right w:val="none" w:sz="0" w:space="0" w:color="auto"/>
                              </w:divBdr>
                            </w:div>
                            <w:div w:id="628633760">
                              <w:marLeft w:val="0"/>
                              <w:marRight w:val="0"/>
                              <w:marTop w:val="0"/>
                              <w:marBottom w:val="0"/>
                              <w:divBdr>
                                <w:top w:val="none" w:sz="0" w:space="0" w:color="auto"/>
                                <w:left w:val="none" w:sz="0" w:space="0" w:color="auto"/>
                                <w:bottom w:val="none" w:sz="0" w:space="0" w:color="auto"/>
                                <w:right w:val="none" w:sz="0" w:space="0" w:color="auto"/>
                              </w:divBdr>
                            </w:div>
                            <w:div w:id="628633761">
                              <w:marLeft w:val="0"/>
                              <w:marRight w:val="0"/>
                              <w:marTop w:val="0"/>
                              <w:marBottom w:val="0"/>
                              <w:divBdr>
                                <w:top w:val="none" w:sz="0" w:space="0" w:color="auto"/>
                                <w:left w:val="none" w:sz="0" w:space="0" w:color="auto"/>
                                <w:bottom w:val="none" w:sz="0" w:space="0" w:color="auto"/>
                                <w:right w:val="none" w:sz="0" w:space="0" w:color="auto"/>
                              </w:divBdr>
                            </w:div>
                            <w:div w:id="628633762">
                              <w:marLeft w:val="0"/>
                              <w:marRight w:val="0"/>
                              <w:marTop w:val="0"/>
                              <w:marBottom w:val="0"/>
                              <w:divBdr>
                                <w:top w:val="none" w:sz="0" w:space="0" w:color="auto"/>
                                <w:left w:val="none" w:sz="0" w:space="0" w:color="auto"/>
                                <w:bottom w:val="none" w:sz="0" w:space="0" w:color="auto"/>
                                <w:right w:val="none" w:sz="0" w:space="0" w:color="auto"/>
                              </w:divBdr>
                            </w:div>
                            <w:div w:id="628633763">
                              <w:marLeft w:val="0"/>
                              <w:marRight w:val="0"/>
                              <w:marTop w:val="0"/>
                              <w:marBottom w:val="0"/>
                              <w:divBdr>
                                <w:top w:val="none" w:sz="0" w:space="0" w:color="auto"/>
                                <w:left w:val="none" w:sz="0" w:space="0" w:color="auto"/>
                                <w:bottom w:val="none" w:sz="0" w:space="0" w:color="auto"/>
                                <w:right w:val="none" w:sz="0" w:space="0" w:color="auto"/>
                              </w:divBdr>
                              <w:divsChild>
                                <w:div w:id="628633954">
                                  <w:marLeft w:val="0"/>
                                  <w:marRight w:val="0"/>
                                  <w:marTop w:val="0"/>
                                  <w:marBottom w:val="0"/>
                                  <w:divBdr>
                                    <w:top w:val="none" w:sz="0" w:space="0" w:color="auto"/>
                                    <w:left w:val="none" w:sz="0" w:space="0" w:color="auto"/>
                                    <w:bottom w:val="none" w:sz="0" w:space="0" w:color="auto"/>
                                    <w:right w:val="none" w:sz="0" w:space="0" w:color="auto"/>
                                  </w:divBdr>
                                </w:div>
                              </w:divsChild>
                            </w:div>
                            <w:div w:id="628633765">
                              <w:marLeft w:val="0"/>
                              <w:marRight w:val="0"/>
                              <w:marTop w:val="0"/>
                              <w:marBottom w:val="0"/>
                              <w:divBdr>
                                <w:top w:val="none" w:sz="0" w:space="0" w:color="auto"/>
                                <w:left w:val="none" w:sz="0" w:space="0" w:color="auto"/>
                                <w:bottom w:val="none" w:sz="0" w:space="0" w:color="auto"/>
                                <w:right w:val="none" w:sz="0" w:space="0" w:color="auto"/>
                              </w:divBdr>
                            </w:div>
                            <w:div w:id="628633766">
                              <w:marLeft w:val="0"/>
                              <w:marRight w:val="0"/>
                              <w:marTop w:val="0"/>
                              <w:marBottom w:val="0"/>
                              <w:divBdr>
                                <w:top w:val="none" w:sz="0" w:space="0" w:color="auto"/>
                                <w:left w:val="none" w:sz="0" w:space="0" w:color="auto"/>
                                <w:bottom w:val="none" w:sz="0" w:space="0" w:color="auto"/>
                                <w:right w:val="none" w:sz="0" w:space="0" w:color="auto"/>
                              </w:divBdr>
                            </w:div>
                            <w:div w:id="628633767">
                              <w:marLeft w:val="0"/>
                              <w:marRight w:val="0"/>
                              <w:marTop w:val="0"/>
                              <w:marBottom w:val="0"/>
                              <w:divBdr>
                                <w:top w:val="none" w:sz="0" w:space="0" w:color="auto"/>
                                <w:left w:val="none" w:sz="0" w:space="0" w:color="auto"/>
                                <w:bottom w:val="none" w:sz="0" w:space="0" w:color="auto"/>
                                <w:right w:val="none" w:sz="0" w:space="0" w:color="auto"/>
                              </w:divBdr>
                            </w:div>
                            <w:div w:id="628633768">
                              <w:marLeft w:val="0"/>
                              <w:marRight w:val="0"/>
                              <w:marTop w:val="0"/>
                              <w:marBottom w:val="0"/>
                              <w:divBdr>
                                <w:top w:val="none" w:sz="0" w:space="0" w:color="auto"/>
                                <w:left w:val="none" w:sz="0" w:space="0" w:color="auto"/>
                                <w:bottom w:val="none" w:sz="0" w:space="0" w:color="auto"/>
                                <w:right w:val="none" w:sz="0" w:space="0" w:color="auto"/>
                              </w:divBdr>
                            </w:div>
                            <w:div w:id="628633771">
                              <w:marLeft w:val="0"/>
                              <w:marRight w:val="0"/>
                              <w:marTop w:val="0"/>
                              <w:marBottom w:val="0"/>
                              <w:divBdr>
                                <w:top w:val="none" w:sz="0" w:space="0" w:color="auto"/>
                                <w:left w:val="none" w:sz="0" w:space="0" w:color="auto"/>
                                <w:bottom w:val="none" w:sz="0" w:space="0" w:color="auto"/>
                                <w:right w:val="none" w:sz="0" w:space="0" w:color="auto"/>
                              </w:divBdr>
                            </w:div>
                            <w:div w:id="628633772">
                              <w:marLeft w:val="0"/>
                              <w:marRight w:val="0"/>
                              <w:marTop w:val="0"/>
                              <w:marBottom w:val="0"/>
                              <w:divBdr>
                                <w:top w:val="none" w:sz="0" w:space="0" w:color="auto"/>
                                <w:left w:val="none" w:sz="0" w:space="0" w:color="auto"/>
                                <w:bottom w:val="none" w:sz="0" w:space="0" w:color="auto"/>
                                <w:right w:val="none" w:sz="0" w:space="0" w:color="auto"/>
                              </w:divBdr>
                            </w:div>
                            <w:div w:id="628633774">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628633777">
                              <w:marLeft w:val="0"/>
                              <w:marRight w:val="0"/>
                              <w:marTop w:val="0"/>
                              <w:marBottom w:val="0"/>
                              <w:divBdr>
                                <w:top w:val="none" w:sz="0" w:space="0" w:color="auto"/>
                                <w:left w:val="none" w:sz="0" w:space="0" w:color="auto"/>
                                <w:bottom w:val="none" w:sz="0" w:space="0" w:color="auto"/>
                                <w:right w:val="none" w:sz="0" w:space="0" w:color="auto"/>
                              </w:divBdr>
                            </w:div>
                            <w:div w:id="628633778">
                              <w:marLeft w:val="0"/>
                              <w:marRight w:val="0"/>
                              <w:marTop w:val="0"/>
                              <w:marBottom w:val="0"/>
                              <w:divBdr>
                                <w:top w:val="none" w:sz="0" w:space="0" w:color="auto"/>
                                <w:left w:val="none" w:sz="0" w:space="0" w:color="auto"/>
                                <w:bottom w:val="none" w:sz="0" w:space="0" w:color="auto"/>
                                <w:right w:val="none" w:sz="0" w:space="0" w:color="auto"/>
                              </w:divBdr>
                            </w:div>
                            <w:div w:id="628633779">
                              <w:marLeft w:val="0"/>
                              <w:marRight w:val="0"/>
                              <w:marTop w:val="0"/>
                              <w:marBottom w:val="0"/>
                              <w:divBdr>
                                <w:top w:val="none" w:sz="0" w:space="0" w:color="auto"/>
                                <w:left w:val="none" w:sz="0" w:space="0" w:color="auto"/>
                                <w:bottom w:val="none" w:sz="0" w:space="0" w:color="auto"/>
                                <w:right w:val="none" w:sz="0" w:space="0" w:color="auto"/>
                              </w:divBdr>
                            </w:div>
                            <w:div w:id="628633780">
                              <w:marLeft w:val="0"/>
                              <w:marRight w:val="0"/>
                              <w:marTop w:val="0"/>
                              <w:marBottom w:val="0"/>
                              <w:divBdr>
                                <w:top w:val="none" w:sz="0" w:space="0" w:color="auto"/>
                                <w:left w:val="none" w:sz="0" w:space="0" w:color="auto"/>
                                <w:bottom w:val="none" w:sz="0" w:space="0" w:color="auto"/>
                                <w:right w:val="none" w:sz="0" w:space="0" w:color="auto"/>
                              </w:divBdr>
                            </w:div>
                            <w:div w:id="628633781">
                              <w:marLeft w:val="0"/>
                              <w:marRight w:val="0"/>
                              <w:marTop w:val="0"/>
                              <w:marBottom w:val="0"/>
                              <w:divBdr>
                                <w:top w:val="none" w:sz="0" w:space="0" w:color="auto"/>
                                <w:left w:val="none" w:sz="0" w:space="0" w:color="auto"/>
                                <w:bottom w:val="none" w:sz="0" w:space="0" w:color="auto"/>
                                <w:right w:val="none" w:sz="0" w:space="0" w:color="auto"/>
                              </w:divBdr>
                            </w:div>
                            <w:div w:id="628633784">
                              <w:marLeft w:val="0"/>
                              <w:marRight w:val="0"/>
                              <w:marTop w:val="0"/>
                              <w:marBottom w:val="0"/>
                              <w:divBdr>
                                <w:top w:val="none" w:sz="0" w:space="0" w:color="auto"/>
                                <w:left w:val="none" w:sz="0" w:space="0" w:color="auto"/>
                                <w:bottom w:val="none" w:sz="0" w:space="0" w:color="auto"/>
                                <w:right w:val="none" w:sz="0" w:space="0" w:color="auto"/>
                              </w:divBdr>
                            </w:div>
                            <w:div w:id="628633786">
                              <w:marLeft w:val="0"/>
                              <w:marRight w:val="0"/>
                              <w:marTop w:val="0"/>
                              <w:marBottom w:val="0"/>
                              <w:divBdr>
                                <w:top w:val="none" w:sz="0" w:space="0" w:color="auto"/>
                                <w:left w:val="none" w:sz="0" w:space="0" w:color="auto"/>
                                <w:bottom w:val="none" w:sz="0" w:space="0" w:color="auto"/>
                                <w:right w:val="none" w:sz="0" w:space="0" w:color="auto"/>
                              </w:divBdr>
                            </w:div>
                            <w:div w:id="628633787">
                              <w:marLeft w:val="0"/>
                              <w:marRight w:val="0"/>
                              <w:marTop w:val="0"/>
                              <w:marBottom w:val="0"/>
                              <w:divBdr>
                                <w:top w:val="none" w:sz="0" w:space="0" w:color="auto"/>
                                <w:left w:val="none" w:sz="0" w:space="0" w:color="auto"/>
                                <w:bottom w:val="none" w:sz="0" w:space="0" w:color="auto"/>
                                <w:right w:val="none" w:sz="0" w:space="0" w:color="auto"/>
                              </w:divBdr>
                            </w:div>
                            <w:div w:id="628633788">
                              <w:marLeft w:val="0"/>
                              <w:marRight w:val="0"/>
                              <w:marTop w:val="0"/>
                              <w:marBottom w:val="0"/>
                              <w:divBdr>
                                <w:top w:val="none" w:sz="0" w:space="0" w:color="auto"/>
                                <w:left w:val="none" w:sz="0" w:space="0" w:color="auto"/>
                                <w:bottom w:val="none" w:sz="0" w:space="0" w:color="auto"/>
                                <w:right w:val="none" w:sz="0" w:space="0" w:color="auto"/>
                              </w:divBdr>
                            </w:div>
                            <w:div w:id="628633794">
                              <w:marLeft w:val="0"/>
                              <w:marRight w:val="0"/>
                              <w:marTop w:val="0"/>
                              <w:marBottom w:val="0"/>
                              <w:divBdr>
                                <w:top w:val="none" w:sz="0" w:space="0" w:color="auto"/>
                                <w:left w:val="none" w:sz="0" w:space="0" w:color="auto"/>
                                <w:bottom w:val="none" w:sz="0" w:space="0" w:color="auto"/>
                                <w:right w:val="none" w:sz="0" w:space="0" w:color="auto"/>
                              </w:divBdr>
                            </w:div>
                            <w:div w:id="628633795">
                              <w:marLeft w:val="0"/>
                              <w:marRight w:val="0"/>
                              <w:marTop w:val="0"/>
                              <w:marBottom w:val="0"/>
                              <w:divBdr>
                                <w:top w:val="none" w:sz="0" w:space="0" w:color="auto"/>
                                <w:left w:val="none" w:sz="0" w:space="0" w:color="auto"/>
                                <w:bottom w:val="none" w:sz="0" w:space="0" w:color="auto"/>
                                <w:right w:val="none" w:sz="0" w:space="0" w:color="auto"/>
                              </w:divBdr>
                            </w:div>
                            <w:div w:id="628633797">
                              <w:marLeft w:val="0"/>
                              <w:marRight w:val="0"/>
                              <w:marTop w:val="0"/>
                              <w:marBottom w:val="0"/>
                              <w:divBdr>
                                <w:top w:val="none" w:sz="0" w:space="0" w:color="auto"/>
                                <w:left w:val="none" w:sz="0" w:space="0" w:color="auto"/>
                                <w:bottom w:val="none" w:sz="0" w:space="0" w:color="auto"/>
                                <w:right w:val="none" w:sz="0" w:space="0" w:color="auto"/>
                              </w:divBdr>
                            </w:div>
                            <w:div w:id="628633798">
                              <w:marLeft w:val="0"/>
                              <w:marRight w:val="0"/>
                              <w:marTop w:val="0"/>
                              <w:marBottom w:val="0"/>
                              <w:divBdr>
                                <w:top w:val="none" w:sz="0" w:space="0" w:color="auto"/>
                                <w:left w:val="none" w:sz="0" w:space="0" w:color="auto"/>
                                <w:bottom w:val="none" w:sz="0" w:space="0" w:color="auto"/>
                                <w:right w:val="none" w:sz="0" w:space="0" w:color="auto"/>
                              </w:divBdr>
                            </w:div>
                            <w:div w:id="628633799">
                              <w:marLeft w:val="0"/>
                              <w:marRight w:val="0"/>
                              <w:marTop w:val="0"/>
                              <w:marBottom w:val="0"/>
                              <w:divBdr>
                                <w:top w:val="none" w:sz="0" w:space="0" w:color="auto"/>
                                <w:left w:val="none" w:sz="0" w:space="0" w:color="auto"/>
                                <w:bottom w:val="none" w:sz="0" w:space="0" w:color="auto"/>
                                <w:right w:val="none" w:sz="0" w:space="0" w:color="auto"/>
                              </w:divBdr>
                            </w:div>
                            <w:div w:id="628633800">
                              <w:marLeft w:val="0"/>
                              <w:marRight w:val="0"/>
                              <w:marTop w:val="0"/>
                              <w:marBottom w:val="0"/>
                              <w:divBdr>
                                <w:top w:val="none" w:sz="0" w:space="0" w:color="auto"/>
                                <w:left w:val="none" w:sz="0" w:space="0" w:color="auto"/>
                                <w:bottom w:val="none" w:sz="0" w:space="0" w:color="auto"/>
                                <w:right w:val="none" w:sz="0" w:space="0" w:color="auto"/>
                              </w:divBdr>
                            </w:div>
                            <w:div w:id="628633803">
                              <w:marLeft w:val="0"/>
                              <w:marRight w:val="0"/>
                              <w:marTop w:val="0"/>
                              <w:marBottom w:val="0"/>
                              <w:divBdr>
                                <w:top w:val="none" w:sz="0" w:space="0" w:color="auto"/>
                                <w:left w:val="none" w:sz="0" w:space="0" w:color="auto"/>
                                <w:bottom w:val="none" w:sz="0" w:space="0" w:color="auto"/>
                                <w:right w:val="none" w:sz="0" w:space="0" w:color="auto"/>
                              </w:divBdr>
                            </w:div>
                            <w:div w:id="628633804">
                              <w:marLeft w:val="0"/>
                              <w:marRight w:val="0"/>
                              <w:marTop w:val="0"/>
                              <w:marBottom w:val="0"/>
                              <w:divBdr>
                                <w:top w:val="none" w:sz="0" w:space="0" w:color="auto"/>
                                <w:left w:val="none" w:sz="0" w:space="0" w:color="auto"/>
                                <w:bottom w:val="none" w:sz="0" w:space="0" w:color="auto"/>
                                <w:right w:val="none" w:sz="0" w:space="0" w:color="auto"/>
                              </w:divBdr>
                            </w:div>
                            <w:div w:id="628633806">
                              <w:marLeft w:val="0"/>
                              <w:marRight w:val="0"/>
                              <w:marTop w:val="0"/>
                              <w:marBottom w:val="0"/>
                              <w:divBdr>
                                <w:top w:val="none" w:sz="0" w:space="0" w:color="auto"/>
                                <w:left w:val="none" w:sz="0" w:space="0" w:color="auto"/>
                                <w:bottom w:val="none" w:sz="0" w:space="0" w:color="auto"/>
                                <w:right w:val="none" w:sz="0" w:space="0" w:color="auto"/>
                              </w:divBdr>
                            </w:div>
                            <w:div w:id="628633807">
                              <w:marLeft w:val="0"/>
                              <w:marRight w:val="0"/>
                              <w:marTop w:val="0"/>
                              <w:marBottom w:val="0"/>
                              <w:divBdr>
                                <w:top w:val="none" w:sz="0" w:space="0" w:color="auto"/>
                                <w:left w:val="none" w:sz="0" w:space="0" w:color="auto"/>
                                <w:bottom w:val="none" w:sz="0" w:space="0" w:color="auto"/>
                                <w:right w:val="none" w:sz="0" w:space="0" w:color="auto"/>
                              </w:divBdr>
                              <w:divsChild>
                                <w:div w:id="628633811">
                                  <w:marLeft w:val="0"/>
                                  <w:marRight w:val="0"/>
                                  <w:marTop w:val="0"/>
                                  <w:marBottom w:val="0"/>
                                  <w:divBdr>
                                    <w:top w:val="none" w:sz="0" w:space="0" w:color="auto"/>
                                    <w:left w:val="none" w:sz="0" w:space="0" w:color="auto"/>
                                    <w:bottom w:val="none" w:sz="0" w:space="0" w:color="auto"/>
                                    <w:right w:val="none" w:sz="0" w:space="0" w:color="auto"/>
                                  </w:divBdr>
                                </w:div>
                              </w:divsChild>
                            </w:div>
                            <w:div w:id="628633809">
                              <w:marLeft w:val="0"/>
                              <w:marRight w:val="0"/>
                              <w:marTop w:val="0"/>
                              <w:marBottom w:val="0"/>
                              <w:divBdr>
                                <w:top w:val="none" w:sz="0" w:space="0" w:color="auto"/>
                                <w:left w:val="none" w:sz="0" w:space="0" w:color="auto"/>
                                <w:bottom w:val="none" w:sz="0" w:space="0" w:color="auto"/>
                                <w:right w:val="none" w:sz="0" w:space="0" w:color="auto"/>
                              </w:divBdr>
                            </w:div>
                            <w:div w:id="628633810">
                              <w:marLeft w:val="0"/>
                              <w:marRight w:val="0"/>
                              <w:marTop w:val="0"/>
                              <w:marBottom w:val="0"/>
                              <w:divBdr>
                                <w:top w:val="none" w:sz="0" w:space="0" w:color="auto"/>
                                <w:left w:val="none" w:sz="0" w:space="0" w:color="auto"/>
                                <w:bottom w:val="none" w:sz="0" w:space="0" w:color="auto"/>
                                <w:right w:val="none" w:sz="0" w:space="0" w:color="auto"/>
                              </w:divBdr>
                            </w:div>
                            <w:div w:id="628633814">
                              <w:marLeft w:val="0"/>
                              <w:marRight w:val="0"/>
                              <w:marTop w:val="0"/>
                              <w:marBottom w:val="0"/>
                              <w:divBdr>
                                <w:top w:val="none" w:sz="0" w:space="0" w:color="auto"/>
                                <w:left w:val="none" w:sz="0" w:space="0" w:color="auto"/>
                                <w:bottom w:val="none" w:sz="0" w:space="0" w:color="auto"/>
                                <w:right w:val="none" w:sz="0" w:space="0" w:color="auto"/>
                              </w:divBdr>
                            </w:div>
                            <w:div w:id="628633815">
                              <w:marLeft w:val="0"/>
                              <w:marRight w:val="0"/>
                              <w:marTop w:val="0"/>
                              <w:marBottom w:val="0"/>
                              <w:divBdr>
                                <w:top w:val="none" w:sz="0" w:space="0" w:color="auto"/>
                                <w:left w:val="none" w:sz="0" w:space="0" w:color="auto"/>
                                <w:bottom w:val="none" w:sz="0" w:space="0" w:color="auto"/>
                                <w:right w:val="none" w:sz="0" w:space="0" w:color="auto"/>
                              </w:divBdr>
                            </w:div>
                            <w:div w:id="628633816">
                              <w:marLeft w:val="0"/>
                              <w:marRight w:val="0"/>
                              <w:marTop w:val="0"/>
                              <w:marBottom w:val="0"/>
                              <w:divBdr>
                                <w:top w:val="none" w:sz="0" w:space="0" w:color="auto"/>
                                <w:left w:val="none" w:sz="0" w:space="0" w:color="auto"/>
                                <w:bottom w:val="none" w:sz="0" w:space="0" w:color="auto"/>
                                <w:right w:val="none" w:sz="0" w:space="0" w:color="auto"/>
                              </w:divBdr>
                            </w:div>
                            <w:div w:id="628633817">
                              <w:marLeft w:val="0"/>
                              <w:marRight w:val="0"/>
                              <w:marTop w:val="0"/>
                              <w:marBottom w:val="0"/>
                              <w:divBdr>
                                <w:top w:val="none" w:sz="0" w:space="0" w:color="auto"/>
                                <w:left w:val="none" w:sz="0" w:space="0" w:color="auto"/>
                                <w:bottom w:val="none" w:sz="0" w:space="0" w:color="auto"/>
                                <w:right w:val="none" w:sz="0" w:space="0" w:color="auto"/>
                              </w:divBdr>
                            </w:div>
                            <w:div w:id="628633819">
                              <w:marLeft w:val="0"/>
                              <w:marRight w:val="0"/>
                              <w:marTop w:val="0"/>
                              <w:marBottom w:val="0"/>
                              <w:divBdr>
                                <w:top w:val="none" w:sz="0" w:space="0" w:color="auto"/>
                                <w:left w:val="none" w:sz="0" w:space="0" w:color="auto"/>
                                <w:bottom w:val="none" w:sz="0" w:space="0" w:color="auto"/>
                                <w:right w:val="none" w:sz="0" w:space="0" w:color="auto"/>
                              </w:divBdr>
                            </w:div>
                            <w:div w:id="628633820">
                              <w:marLeft w:val="0"/>
                              <w:marRight w:val="0"/>
                              <w:marTop w:val="0"/>
                              <w:marBottom w:val="0"/>
                              <w:divBdr>
                                <w:top w:val="none" w:sz="0" w:space="0" w:color="auto"/>
                                <w:left w:val="none" w:sz="0" w:space="0" w:color="auto"/>
                                <w:bottom w:val="none" w:sz="0" w:space="0" w:color="auto"/>
                                <w:right w:val="none" w:sz="0" w:space="0" w:color="auto"/>
                              </w:divBdr>
                            </w:div>
                            <w:div w:id="628633822">
                              <w:marLeft w:val="0"/>
                              <w:marRight w:val="0"/>
                              <w:marTop w:val="0"/>
                              <w:marBottom w:val="0"/>
                              <w:divBdr>
                                <w:top w:val="none" w:sz="0" w:space="0" w:color="auto"/>
                                <w:left w:val="none" w:sz="0" w:space="0" w:color="auto"/>
                                <w:bottom w:val="none" w:sz="0" w:space="0" w:color="auto"/>
                                <w:right w:val="none" w:sz="0" w:space="0" w:color="auto"/>
                              </w:divBdr>
                            </w:div>
                            <w:div w:id="628633823">
                              <w:marLeft w:val="0"/>
                              <w:marRight w:val="0"/>
                              <w:marTop w:val="0"/>
                              <w:marBottom w:val="0"/>
                              <w:divBdr>
                                <w:top w:val="none" w:sz="0" w:space="0" w:color="auto"/>
                                <w:left w:val="none" w:sz="0" w:space="0" w:color="auto"/>
                                <w:bottom w:val="none" w:sz="0" w:space="0" w:color="auto"/>
                                <w:right w:val="none" w:sz="0" w:space="0" w:color="auto"/>
                              </w:divBdr>
                            </w:div>
                            <w:div w:id="628633824">
                              <w:marLeft w:val="0"/>
                              <w:marRight w:val="0"/>
                              <w:marTop w:val="0"/>
                              <w:marBottom w:val="0"/>
                              <w:divBdr>
                                <w:top w:val="none" w:sz="0" w:space="0" w:color="auto"/>
                                <w:left w:val="none" w:sz="0" w:space="0" w:color="auto"/>
                                <w:bottom w:val="none" w:sz="0" w:space="0" w:color="auto"/>
                                <w:right w:val="none" w:sz="0" w:space="0" w:color="auto"/>
                              </w:divBdr>
                            </w:div>
                            <w:div w:id="628633825">
                              <w:marLeft w:val="0"/>
                              <w:marRight w:val="0"/>
                              <w:marTop w:val="0"/>
                              <w:marBottom w:val="0"/>
                              <w:divBdr>
                                <w:top w:val="none" w:sz="0" w:space="0" w:color="auto"/>
                                <w:left w:val="none" w:sz="0" w:space="0" w:color="auto"/>
                                <w:bottom w:val="none" w:sz="0" w:space="0" w:color="auto"/>
                                <w:right w:val="none" w:sz="0" w:space="0" w:color="auto"/>
                              </w:divBdr>
                            </w:div>
                            <w:div w:id="628633828">
                              <w:marLeft w:val="0"/>
                              <w:marRight w:val="0"/>
                              <w:marTop w:val="0"/>
                              <w:marBottom w:val="0"/>
                              <w:divBdr>
                                <w:top w:val="none" w:sz="0" w:space="0" w:color="auto"/>
                                <w:left w:val="none" w:sz="0" w:space="0" w:color="auto"/>
                                <w:bottom w:val="none" w:sz="0" w:space="0" w:color="auto"/>
                                <w:right w:val="none" w:sz="0" w:space="0" w:color="auto"/>
                              </w:divBdr>
                              <w:divsChild>
                                <w:div w:id="628633826">
                                  <w:marLeft w:val="0"/>
                                  <w:marRight w:val="0"/>
                                  <w:marTop w:val="0"/>
                                  <w:marBottom w:val="0"/>
                                  <w:divBdr>
                                    <w:top w:val="none" w:sz="0" w:space="0" w:color="auto"/>
                                    <w:left w:val="none" w:sz="0" w:space="0" w:color="auto"/>
                                    <w:bottom w:val="none" w:sz="0" w:space="0" w:color="auto"/>
                                    <w:right w:val="none" w:sz="0" w:space="0" w:color="auto"/>
                                  </w:divBdr>
                                </w:div>
                              </w:divsChild>
                            </w:div>
                            <w:div w:id="628633832">
                              <w:marLeft w:val="0"/>
                              <w:marRight w:val="0"/>
                              <w:marTop w:val="0"/>
                              <w:marBottom w:val="0"/>
                              <w:divBdr>
                                <w:top w:val="none" w:sz="0" w:space="0" w:color="auto"/>
                                <w:left w:val="none" w:sz="0" w:space="0" w:color="auto"/>
                                <w:bottom w:val="none" w:sz="0" w:space="0" w:color="auto"/>
                                <w:right w:val="none" w:sz="0" w:space="0" w:color="auto"/>
                              </w:divBdr>
                            </w:div>
                            <w:div w:id="628633834">
                              <w:marLeft w:val="0"/>
                              <w:marRight w:val="0"/>
                              <w:marTop w:val="0"/>
                              <w:marBottom w:val="0"/>
                              <w:divBdr>
                                <w:top w:val="none" w:sz="0" w:space="0" w:color="auto"/>
                                <w:left w:val="none" w:sz="0" w:space="0" w:color="auto"/>
                                <w:bottom w:val="none" w:sz="0" w:space="0" w:color="auto"/>
                                <w:right w:val="none" w:sz="0" w:space="0" w:color="auto"/>
                              </w:divBdr>
                            </w:div>
                            <w:div w:id="628633835">
                              <w:marLeft w:val="0"/>
                              <w:marRight w:val="0"/>
                              <w:marTop w:val="0"/>
                              <w:marBottom w:val="0"/>
                              <w:divBdr>
                                <w:top w:val="none" w:sz="0" w:space="0" w:color="auto"/>
                                <w:left w:val="none" w:sz="0" w:space="0" w:color="auto"/>
                                <w:bottom w:val="none" w:sz="0" w:space="0" w:color="auto"/>
                                <w:right w:val="none" w:sz="0" w:space="0" w:color="auto"/>
                              </w:divBdr>
                            </w:div>
                            <w:div w:id="628633837">
                              <w:marLeft w:val="0"/>
                              <w:marRight w:val="0"/>
                              <w:marTop w:val="0"/>
                              <w:marBottom w:val="0"/>
                              <w:divBdr>
                                <w:top w:val="none" w:sz="0" w:space="0" w:color="auto"/>
                                <w:left w:val="none" w:sz="0" w:space="0" w:color="auto"/>
                                <w:bottom w:val="none" w:sz="0" w:space="0" w:color="auto"/>
                                <w:right w:val="none" w:sz="0" w:space="0" w:color="auto"/>
                              </w:divBdr>
                            </w:div>
                            <w:div w:id="628633840">
                              <w:marLeft w:val="0"/>
                              <w:marRight w:val="0"/>
                              <w:marTop w:val="0"/>
                              <w:marBottom w:val="0"/>
                              <w:divBdr>
                                <w:top w:val="none" w:sz="0" w:space="0" w:color="auto"/>
                                <w:left w:val="none" w:sz="0" w:space="0" w:color="auto"/>
                                <w:bottom w:val="none" w:sz="0" w:space="0" w:color="auto"/>
                                <w:right w:val="none" w:sz="0" w:space="0" w:color="auto"/>
                              </w:divBdr>
                            </w:div>
                            <w:div w:id="628633841">
                              <w:marLeft w:val="0"/>
                              <w:marRight w:val="0"/>
                              <w:marTop w:val="0"/>
                              <w:marBottom w:val="0"/>
                              <w:divBdr>
                                <w:top w:val="none" w:sz="0" w:space="0" w:color="auto"/>
                                <w:left w:val="none" w:sz="0" w:space="0" w:color="auto"/>
                                <w:bottom w:val="none" w:sz="0" w:space="0" w:color="auto"/>
                                <w:right w:val="none" w:sz="0" w:space="0" w:color="auto"/>
                              </w:divBdr>
                            </w:div>
                            <w:div w:id="628633842">
                              <w:marLeft w:val="0"/>
                              <w:marRight w:val="0"/>
                              <w:marTop w:val="0"/>
                              <w:marBottom w:val="0"/>
                              <w:divBdr>
                                <w:top w:val="none" w:sz="0" w:space="0" w:color="auto"/>
                                <w:left w:val="none" w:sz="0" w:space="0" w:color="auto"/>
                                <w:bottom w:val="none" w:sz="0" w:space="0" w:color="auto"/>
                                <w:right w:val="none" w:sz="0" w:space="0" w:color="auto"/>
                              </w:divBdr>
                            </w:div>
                            <w:div w:id="628633844">
                              <w:marLeft w:val="0"/>
                              <w:marRight w:val="0"/>
                              <w:marTop w:val="0"/>
                              <w:marBottom w:val="0"/>
                              <w:divBdr>
                                <w:top w:val="none" w:sz="0" w:space="0" w:color="auto"/>
                                <w:left w:val="none" w:sz="0" w:space="0" w:color="auto"/>
                                <w:bottom w:val="none" w:sz="0" w:space="0" w:color="auto"/>
                                <w:right w:val="none" w:sz="0" w:space="0" w:color="auto"/>
                              </w:divBdr>
                            </w:div>
                            <w:div w:id="628633845">
                              <w:marLeft w:val="0"/>
                              <w:marRight w:val="0"/>
                              <w:marTop w:val="0"/>
                              <w:marBottom w:val="0"/>
                              <w:divBdr>
                                <w:top w:val="none" w:sz="0" w:space="0" w:color="auto"/>
                                <w:left w:val="none" w:sz="0" w:space="0" w:color="auto"/>
                                <w:bottom w:val="none" w:sz="0" w:space="0" w:color="auto"/>
                                <w:right w:val="none" w:sz="0" w:space="0" w:color="auto"/>
                              </w:divBdr>
                            </w:div>
                            <w:div w:id="628633846">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 w:id="628633848">
                              <w:marLeft w:val="0"/>
                              <w:marRight w:val="0"/>
                              <w:marTop w:val="0"/>
                              <w:marBottom w:val="0"/>
                              <w:divBdr>
                                <w:top w:val="none" w:sz="0" w:space="0" w:color="auto"/>
                                <w:left w:val="none" w:sz="0" w:space="0" w:color="auto"/>
                                <w:bottom w:val="none" w:sz="0" w:space="0" w:color="auto"/>
                                <w:right w:val="none" w:sz="0" w:space="0" w:color="auto"/>
                              </w:divBdr>
                            </w:div>
                            <w:div w:id="628633850">
                              <w:marLeft w:val="0"/>
                              <w:marRight w:val="0"/>
                              <w:marTop w:val="0"/>
                              <w:marBottom w:val="0"/>
                              <w:divBdr>
                                <w:top w:val="none" w:sz="0" w:space="0" w:color="auto"/>
                                <w:left w:val="none" w:sz="0" w:space="0" w:color="auto"/>
                                <w:bottom w:val="none" w:sz="0" w:space="0" w:color="auto"/>
                                <w:right w:val="none" w:sz="0" w:space="0" w:color="auto"/>
                              </w:divBdr>
                              <w:divsChild>
                                <w:div w:id="628633857">
                                  <w:marLeft w:val="0"/>
                                  <w:marRight w:val="0"/>
                                  <w:marTop w:val="0"/>
                                  <w:marBottom w:val="0"/>
                                  <w:divBdr>
                                    <w:top w:val="none" w:sz="0" w:space="0" w:color="auto"/>
                                    <w:left w:val="none" w:sz="0" w:space="0" w:color="auto"/>
                                    <w:bottom w:val="none" w:sz="0" w:space="0" w:color="auto"/>
                                    <w:right w:val="none" w:sz="0" w:space="0" w:color="auto"/>
                                  </w:divBdr>
                                </w:div>
                              </w:divsChild>
                            </w:div>
                            <w:div w:id="628633852">
                              <w:marLeft w:val="0"/>
                              <w:marRight w:val="0"/>
                              <w:marTop w:val="0"/>
                              <w:marBottom w:val="0"/>
                              <w:divBdr>
                                <w:top w:val="none" w:sz="0" w:space="0" w:color="auto"/>
                                <w:left w:val="none" w:sz="0" w:space="0" w:color="auto"/>
                                <w:bottom w:val="none" w:sz="0" w:space="0" w:color="auto"/>
                                <w:right w:val="none" w:sz="0" w:space="0" w:color="auto"/>
                              </w:divBdr>
                              <w:divsChild>
                                <w:div w:id="628633940">
                                  <w:marLeft w:val="0"/>
                                  <w:marRight w:val="0"/>
                                  <w:marTop w:val="0"/>
                                  <w:marBottom w:val="0"/>
                                  <w:divBdr>
                                    <w:top w:val="none" w:sz="0" w:space="0" w:color="auto"/>
                                    <w:left w:val="none" w:sz="0" w:space="0" w:color="auto"/>
                                    <w:bottom w:val="none" w:sz="0" w:space="0" w:color="auto"/>
                                    <w:right w:val="none" w:sz="0" w:space="0" w:color="auto"/>
                                  </w:divBdr>
                                </w:div>
                              </w:divsChild>
                            </w:div>
                            <w:div w:id="628633853">
                              <w:marLeft w:val="0"/>
                              <w:marRight w:val="0"/>
                              <w:marTop w:val="0"/>
                              <w:marBottom w:val="0"/>
                              <w:divBdr>
                                <w:top w:val="none" w:sz="0" w:space="0" w:color="auto"/>
                                <w:left w:val="none" w:sz="0" w:space="0" w:color="auto"/>
                                <w:bottom w:val="none" w:sz="0" w:space="0" w:color="auto"/>
                                <w:right w:val="none" w:sz="0" w:space="0" w:color="auto"/>
                              </w:divBdr>
                            </w:div>
                            <w:div w:id="628633855">
                              <w:marLeft w:val="0"/>
                              <w:marRight w:val="0"/>
                              <w:marTop w:val="0"/>
                              <w:marBottom w:val="0"/>
                              <w:divBdr>
                                <w:top w:val="none" w:sz="0" w:space="0" w:color="auto"/>
                                <w:left w:val="none" w:sz="0" w:space="0" w:color="auto"/>
                                <w:bottom w:val="none" w:sz="0" w:space="0" w:color="auto"/>
                                <w:right w:val="none" w:sz="0" w:space="0" w:color="auto"/>
                              </w:divBdr>
                            </w:div>
                            <w:div w:id="628633859">
                              <w:marLeft w:val="0"/>
                              <w:marRight w:val="0"/>
                              <w:marTop w:val="0"/>
                              <w:marBottom w:val="0"/>
                              <w:divBdr>
                                <w:top w:val="none" w:sz="0" w:space="0" w:color="auto"/>
                                <w:left w:val="none" w:sz="0" w:space="0" w:color="auto"/>
                                <w:bottom w:val="none" w:sz="0" w:space="0" w:color="auto"/>
                                <w:right w:val="none" w:sz="0" w:space="0" w:color="auto"/>
                              </w:divBdr>
                            </w:div>
                            <w:div w:id="628633860">
                              <w:marLeft w:val="0"/>
                              <w:marRight w:val="0"/>
                              <w:marTop w:val="0"/>
                              <w:marBottom w:val="0"/>
                              <w:divBdr>
                                <w:top w:val="none" w:sz="0" w:space="0" w:color="auto"/>
                                <w:left w:val="none" w:sz="0" w:space="0" w:color="auto"/>
                                <w:bottom w:val="none" w:sz="0" w:space="0" w:color="auto"/>
                                <w:right w:val="none" w:sz="0" w:space="0" w:color="auto"/>
                              </w:divBdr>
                            </w:div>
                            <w:div w:id="628633861">
                              <w:marLeft w:val="0"/>
                              <w:marRight w:val="0"/>
                              <w:marTop w:val="0"/>
                              <w:marBottom w:val="0"/>
                              <w:divBdr>
                                <w:top w:val="none" w:sz="0" w:space="0" w:color="auto"/>
                                <w:left w:val="none" w:sz="0" w:space="0" w:color="auto"/>
                                <w:bottom w:val="none" w:sz="0" w:space="0" w:color="auto"/>
                                <w:right w:val="none" w:sz="0" w:space="0" w:color="auto"/>
                              </w:divBdr>
                            </w:div>
                            <w:div w:id="628633862">
                              <w:marLeft w:val="0"/>
                              <w:marRight w:val="0"/>
                              <w:marTop w:val="0"/>
                              <w:marBottom w:val="0"/>
                              <w:divBdr>
                                <w:top w:val="none" w:sz="0" w:space="0" w:color="auto"/>
                                <w:left w:val="none" w:sz="0" w:space="0" w:color="auto"/>
                                <w:bottom w:val="none" w:sz="0" w:space="0" w:color="auto"/>
                                <w:right w:val="none" w:sz="0" w:space="0" w:color="auto"/>
                              </w:divBdr>
                            </w:div>
                            <w:div w:id="628633863">
                              <w:marLeft w:val="0"/>
                              <w:marRight w:val="0"/>
                              <w:marTop w:val="0"/>
                              <w:marBottom w:val="0"/>
                              <w:divBdr>
                                <w:top w:val="none" w:sz="0" w:space="0" w:color="auto"/>
                                <w:left w:val="none" w:sz="0" w:space="0" w:color="auto"/>
                                <w:bottom w:val="none" w:sz="0" w:space="0" w:color="auto"/>
                                <w:right w:val="none" w:sz="0" w:space="0" w:color="auto"/>
                              </w:divBdr>
                            </w:div>
                            <w:div w:id="628633864">
                              <w:marLeft w:val="0"/>
                              <w:marRight w:val="0"/>
                              <w:marTop w:val="0"/>
                              <w:marBottom w:val="0"/>
                              <w:divBdr>
                                <w:top w:val="none" w:sz="0" w:space="0" w:color="auto"/>
                                <w:left w:val="none" w:sz="0" w:space="0" w:color="auto"/>
                                <w:bottom w:val="none" w:sz="0" w:space="0" w:color="auto"/>
                                <w:right w:val="none" w:sz="0" w:space="0" w:color="auto"/>
                              </w:divBdr>
                            </w:div>
                            <w:div w:id="628633865">
                              <w:marLeft w:val="0"/>
                              <w:marRight w:val="0"/>
                              <w:marTop w:val="0"/>
                              <w:marBottom w:val="0"/>
                              <w:divBdr>
                                <w:top w:val="none" w:sz="0" w:space="0" w:color="auto"/>
                                <w:left w:val="none" w:sz="0" w:space="0" w:color="auto"/>
                                <w:bottom w:val="none" w:sz="0" w:space="0" w:color="auto"/>
                                <w:right w:val="none" w:sz="0" w:space="0" w:color="auto"/>
                              </w:divBdr>
                            </w:div>
                            <w:div w:id="628633867">
                              <w:marLeft w:val="0"/>
                              <w:marRight w:val="0"/>
                              <w:marTop w:val="0"/>
                              <w:marBottom w:val="0"/>
                              <w:divBdr>
                                <w:top w:val="none" w:sz="0" w:space="0" w:color="auto"/>
                                <w:left w:val="none" w:sz="0" w:space="0" w:color="auto"/>
                                <w:bottom w:val="none" w:sz="0" w:space="0" w:color="auto"/>
                                <w:right w:val="none" w:sz="0" w:space="0" w:color="auto"/>
                              </w:divBdr>
                            </w:div>
                            <w:div w:id="628633868">
                              <w:marLeft w:val="0"/>
                              <w:marRight w:val="0"/>
                              <w:marTop w:val="0"/>
                              <w:marBottom w:val="0"/>
                              <w:divBdr>
                                <w:top w:val="none" w:sz="0" w:space="0" w:color="auto"/>
                                <w:left w:val="none" w:sz="0" w:space="0" w:color="auto"/>
                                <w:bottom w:val="none" w:sz="0" w:space="0" w:color="auto"/>
                                <w:right w:val="none" w:sz="0" w:space="0" w:color="auto"/>
                              </w:divBdr>
                            </w:div>
                            <w:div w:id="628633869">
                              <w:marLeft w:val="0"/>
                              <w:marRight w:val="0"/>
                              <w:marTop w:val="0"/>
                              <w:marBottom w:val="0"/>
                              <w:divBdr>
                                <w:top w:val="none" w:sz="0" w:space="0" w:color="auto"/>
                                <w:left w:val="none" w:sz="0" w:space="0" w:color="auto"/>
                                <w:bottom w:val="none" w:sz="0" w:space="0" w:color="auto"/>
                                <w:right w:val="none" w:sz="0" w:space="0" w:color="auto"/>
                              </w:divBdr>
                            </w:div>
                            <w:div w:id="628633870">
                              <w:marLeft w:val="0"/>
                              <w:marRight w:val="0"/>
                              <w:marTop w:val="0"/>
                              <w:marBottom w:val="0"/>
                              <w:divBdr>
                                <w:top w:val="none" w:sz="0" w:space="0" w:color="auto"/>
                                <w:left w:val="none" w:sz="0" w:space="0" w:color="auto"/>
                                <w:bottom w:val="none" w:sz="0" w:space="0" w:color="auto"/>
                                <w:right w:val="none" w:sz="0" w:space="0" w:color="auto"/>
                              </w:divBdr>
                            </w:div>
                            <w:div w:id="628633871">
                              <w:marLeft w:val="0"/>
                              <w:marRight w:val="0"/>
                              <w:marTop w:val="0"/>
                              <w:marBottom w:val="0"/>
                              <w:divBdr>
                                <w:top w:val="none" w:sz="0" w:space="0" w:color="auto"/>
                                <w:left w:val="none" w:sz="0" w:space="0" w:color="auto"/>
                                <w:bottom w:val="none" w:sz="0" w:space="0" w:color="auto"/>
                                <w:right w:val="none" w:sz="0" w:space="0" w:color="auto"/>
                              </w:divBdr>
                            </w:div>
                            <w:div w:id="628633872">
                              <w:marLeft w:val="0"/>
                              <w:marRight w:val="0"/>
                              <w:marTop w:val="0"/>
                              <w:marBottom w:val="0"/>
                              <w:divBdr>
                                <w:top w:val="none" w:sz="0" w:space="0" w:color="auto"/>
                                <w:left w:val="none" w:sz="0" w:space="0" w:color="auto"/>
                                <w:bottom w:val="none" w:sz="0" w:space="0" w:color="auto"/>
                                <w:right w:val="none" w:sz="0" w:space="0" w:color="auto"/>
                              </w:divBdr>
                              <w:divsChild>
                                <w:div w:id="628633888">
                                  <w:marLeft w:val="0"/>
                                  <w:marRight w:val="0"/>
                                  <w:marTop w:val="0"/>
                                  <w:marBottom w:val="0"/>
                                  <w:divBdr>
                                    <w:top w:val="none" w:sz="0" w:space="0" w:color="auto"/>
                                    <w:left w:val="none" w:sz="0" w:space="0" w:color="auto"/>
                                    <w:bottom w:val="none" w:sz="0" w:space="0" w:color="auto"/>
                                    <w:right w:val="none" w:sz="0" w:space="0" w:color="auto"/>
                                  </w:divBdr>
                                </w:div>
                              </w:divsChild>
                            </w:div>
                            <w:div w:id="628633875">
                              <w:marLeft w:val="0"/>
                              <w:marRight w:val="0"/>
                              <w:marTop w:val="0"/>
                              <w:marBottom w:val="0"/>
                              <w:divBdr>
                                <w:top w:val="none" w:sz="0" w:space="0" w:color="auto"/>
                                <w:left w:val="none" w:sz="0" w:space="0" w:color="auto"/>
                                <w:bottom w:val="none" w:sz="0" w:space="0" w:color="auto"/>
                                <w:right w:val="none" w:sz="0" w:space="0" w:color="auto"/>
                              </w:divBdr>
                            </w:div>
                            <w:div w:id="628633878">
                              <w:marLeft w:val="0"/>
                              <w:marRight w:val="0"/>
                              <w:marTop w:val="0"/>
                              <w:marBottom w:val="0"/>
                              <w:divBdr>
                                <w:top w:val="none" w:sz="0" w:space="0" w:color="auto"/>
                                <w:left w:val="none" w:sz="0" w:space="0" w:color="auto"/>
                                <w:bottom w:val="none" w:sz="0" w:space="0" w:color="auto"/>
                                <w:right w:val="none" w:sz="0" w:space="0" w:color="auto"/>
                              </w:divBdr>
                            </w:div>
                            <w:div w:id="628633880">
                              <w:marLeft w:val="0"/>
                              <w:marRight w:val="0"/>
                              <w:marTop w:val="0"/>
                              <w:marBottom w:val="0"/>
                              <w:divBdr>
                                <w:top w:val="none" w:sz="0" w:space="0" w:color="auto"/>
                                <w:left w:val="none" w:sz="0" w:space="0" w:color="auto"/>
                                <w:bottom w:val="none" w:sz="0" w:space="0" w:color="auto"/>
                                <w:right w:val="none" w:sz="0" w:space="0" w:color="auto"/>
                              </w:divBdr>
                            </w:div>
                            <w:div w:id="628633881">
                              <w:marLeft w:val="0"/>
                              <w:marRight w:val="0"/>
                              <w:marTop w:val="0"/>
                              <w:marBottom w:val="0"/>
                              <w:divBdr>
                                <w:top w:val="none" w:sz="0" w:space="0" w:color="auto"/>
                                <w:left w:val="none" w:sz="0" w:space="0" w:color="auto"/>
                                <w:bottom w:val="none" w:sz="0" w:space="0" w:color="auto"/>
                                <w:right w:val="none" w:sz="0" w:space="0" w:color="auto"/>
                              </w:divBdr>
                            </w:div>
                            <w:div w:id="628633882">
                              <w:marLeft w:val="0"/>
                              <w:marRight w:val="0"/>
                              <w:marTop w:val="0"/>
                              <w:marBottom w:val="0"/>
                              <w:divBdr>
                                <w:top w:val="none" w:sz="0" w:space="0" w:color="auto"/>
                                <w:left w:val="none" w:sz="0" w:space="0" w:color="auto"/>
                                <w:bottom w:val="none" w:sz="0" w:space="0" w:color="auto"/>
                                <w:right w:val="none" w:sz="0" w:space="0" w:color="auto"/>
                              </w:divBdr>
                            </w:div>
                            <w:div w:id="628633883">
                              <w:marLeft w:val="0"/>
                              <w:marRight w:val="0"/>
                              <w:marTop w:val="0"/>
                              <w:marBottom w:val="0"/>
                              <w:divBdr>
                                <w:top w:val="none" w:sz="0" w:space="0" w:color="auto"/>
                                <w:left w:val="none" w:sz="0" w:space="0" w:color="auto"/>
                                <w:bottom w:val="none" w:sz="0" w:space="0" w:color="auto"/>
                                <w:right w:val="none" w:sz="0" w:space="0" w:color="auto"/>
                              </w:divBdr>
                            </w:div>
                            <w:div w:id="628633884">
                              <w:marLeft w:val="0"/>
                              <w:marRight w:val="0"/>
                              <w:marTop w:val="0"/>
                              <w:marBottom w:val="0"/>
                              <w:divBdr>
                                <w:top w:val="none" w:sz="0" w:space="0" w:color="auto"/>
                                <w:left w:val="none" w:sz="0" w:space="0" w:color="auto"/>
                                <w:bottom w:val="none" w:sz="0" w:space="0" w:color="auto"/>
                                <w:right w:val="none" w:sz="0" w:space="0" w:color="auto"/>
                              </w:divBdr>
                            </w:div>
                            <w:div w:id="628633885">
                              <w:marLeft w:val="0"/>
                              <w:marRight w:val="0"/>
                              <w:marTop w:val="0"/>
                              <w:marBottom w:val="0"/>
                              <w:divBdr>
                                <w:top w:val="none" w:sz="0" w:space="0" w:color="auto"/>
                                <w:left w:val="none" w:sz="0" w:space="0" w:color="auto"/>
                                <w:bottom w:val="none" w:sz="0" w:space="0" w:color="auto"/>
                                <w:right w:val="none" w:sz="0" w:space="0" w:color="auto"/>
                              </w:divBdr>
                            </w:div>
                            <w:div w:id="628633886">
                              <w:marLeft w:val="0"/>
                              <w:marRight w:val="0"/>
                              <w:marTop w:val="0"/>
                              <w:marBottom w:val="0"/>
                              <w:divBdr>
                                <w:top w:val="none" w:sz="0" w:space="0" w:color="auto"/>
                                <w:left w:val="none" w:sz="0" w:space="0" w:color="auto"/>
                                <w:bottom w:val="none" w:sz="0" w:space="0" w:color="auto"/>
                                <w:right w:val="none" w:sz="0" w:space="0" w:color="auto"/>
                              </w:divBdr>
                            </w:div>
                            <w:div w:id="628633887">
                              <w:marLeft w:val="0"/>
                              <w:marRight w:val="0"/>
                              <w:marTop w:val="0"/>
                              <w:marBottom w:val="0"/>
                              <w:divBdr>
                                <w:top w:val="none" w:sz="0" w:space="0" w:color="auto"/>
                                <w:left w:val="none" w:sz="0" w:space="0" w:color="auto"/>
                                <w:bottom w:val="none" w:sz="0" w:space="0" w:color="auto"/>
                                <w:right w:val="none" w:sz="0" w:space="0" w:color="auto"/>
                              </w:divBdr>
                              <w:divsChild>
                                <w:div w:id="628633849">
                                  <w:marLeft w:val="0"/>
                                  <w:marRight w:val="0"/>
                                  <w:marTop w:val="0"/>
                                  <w:marBottom w:val="0"/>
                                  <w:divBdr>
                                    <w:top w:val="none" w:sz="0" w:space="0" w:color="auto"/>
                                    <w:left w:val="none" w:sz="0" w:space="0" w:color="auto"/>
                                    <w:bottom w:val="none" w:sz="0" w:space="0" w:color="auto"/>
                                    <w:right w:val="none" w:sz="0" w:space="0" w:color="auto"/>
                                  </w:divBdr>
                                </w:div>
                              </w:divsChild>
                            </w:div>
                            <w:div w:id="628633889">
                              <w:marLeft w:val="0"/>
                              <w:marRight w:val="0"/>
                              <w:marTop w:val="0"/>
                              <w:marBottom w:val="0"/>
                              <w:divBdr>
                                <w:top w:val="none" w:sz="0" w:space="0" w:color="auto"/>
                                <w:left w:val="none" w:sz="0" w:space="0" w:color="auto"/>
                                <w:bottom w:val="none" w:sz="0" w:space="0" w:color="auto"/>
                                <w:right w:val="none" w:sz="0" w:space="0" w:color="auto"/>
                              </w:divBdr>
                            </w:div>
                            <w:div w:id="628633890">
                              <w:marLeft w:val="0"/>
                              <w:marRight w:val="0"/>
                              <w:marTop w:val="0"/>
                              <w:marBottom w:val="0"/>
                              <w:divBdr>
                                <w:top w:val="none" w:sz="0" w:space="0" w:color="auto"/>
                                <w:left w:val="none" w:sz="0" w:space="0" w:color="auto"/>
                                <w:bottom w:val="none" w:sz="0" w:space="0" w:color="auto"/>
                                <w:right w:val="none" w:sz="0" w:space="0" w:color="auto"/>
                              </w:divBdr>
                            </w:div>
                            <w:div w:id="628633891">
                              <w:marLeft w:val="0"/>
                              <w:marRight w:val="0"/>
                              <w:marTop w:val="0"/>
                              <w:marBottom w:val="0"/>
                              <w:divBdr>
                                <w:top w:val="none" w:sz="0" w:space="0" w:color="auto"/>
                                <w:left w:val="none" w:sz="0" w:space="0" w:color="auto"/>
                                <w:bottom w:val="none" w:sz="0" w:space="0" w:color="auto"/>
                                <w:right w:val="none" w:sz="0" w:space="0" w:color="auto"/>
                              </w:divBdr>
                            </w:div>
                            <w:div w:id="628633892">
                              <w:marLeft w:val="0"/>
                              <w:marRight w:val="0"/>
                              <w:marTop w:val="0"/>
                              <w:marBottom w:val="0"/>
                              <w:divBdr>
                                <w:top w:val="none" w:sz="0" w:space="0" w:color="auto"/>
                                <w:left w:val="none" w:sz="0" w:space="0" w:color="auto"/>
                                <w:bottom w:val="none" w:sz="0" w:space="0" w:color="auto"/>
                                <w:right w:val="none" w:sz="0" w:space="0" w:color="auto"/>
                              </w:divBdr>
                            </w:div>
                            <w:div w:id="628633894">
                              <w:marLeft w:val="0"/>
                              <w:marRight w:val="0"/>
                              <w:marTop w:val="0"/>
                              <w:marBottom w:val="0"/>
                              <w:divBdr>
                                <w:top w:val="none" w:sz="0" w:space="0" w:color="auto"/>
                                <w:left w:val="none" w:sz="0" w:space="0" w:color="auto"/>
                                <w:bottom w:val="none" w:sz="0" w:space="0" w:color="auto"/>
                                <w:right w:val="none" w:sz="0" w:space="0" w:color="auto"/>
                              </w:divBdr>
                            </w:div>
                            <w:div w:id="628633895">
                              <w:marLeft w:val="0"/>
                              <w:marRight w:val="0"/>
                              <w:marTop w:val="0"/>
                              <w:marBottom w:val="0"/>
                              <w:divBdr>
                                <w:top w:val="none" w:sz="0" w:space="0" w:color="auto"/>
                                <w:left w:val="none" w:sz="0" w:space="0" w:color="auto"/>
                                <w:bottom w:val="none" w:sz="0" w:space="0" w:color="auto"/>
                                <w:right w:val="none" w:sz="0" w:space="0" w:color="auto"/>
                              </w:divBdr>
                            </w:div>
                            <w:div w:id="628633897">
                              <w:marLeft w:val="0"/>
                              <w:marRight w:val="0"/>
                              <w:marTop w:val="0"/>
                              <w:marBottom w:val="0"/>
                              <w:divBdr>
                                <w:top w:val="none" w:sz="0" w:space="0" w:color="auto"/>
                                <w:left w:val="none" w:sz="0" w:space="0" w:color="auto"/>
                                <w:bottom w:val="none" w:sz="0" w:space="0" w:color="auto"/>
                                <w:right w:val="none" w:sz="0" w:space="0" w:color="auto"/>
                              </w:divBdr>
                            </w:div>
                            <w:div w:id="628633902">
                              <w:marLeft w:val="0"/>
                              <w:marRight w:val="0"/>
                              <w:marTop w:val="0"/>
                              <w:marBottom w:val="0"/>
                              <w:divBdr>
                                <w:top w:val="none" w:sz="0" w:space="0" w:color="auto"/>
                                <w:left w:val="none" w:sz="0" w:space="0" w:color="auto"/>
                                <w:bottom w:val="none" w:sz="0" w:space="0" w:color="auto"/>
                                <w:right w:val="none" w:sz="0" w:space="0" w:color="auto"/>
                              </w:divBdr>
                            </w:div>
                            <w:div w:id="628633903">
                              <w:marLeft w:val="0"/>
                              <w:marRight w:val="0"/>
                              <w:marTop w:val="0"/>
                              <w:marBottom w:val="0"/>
                              <w:divBdr>
                                <w:top w:val="none" w:sz="0" w:space="0" w:color="auto"/>
                                <w:left w:val="none" w:sz="0" w:space="0" w:color="auto"/>
                                <w:bottom w:val="none" w:sz="0" w:space="0" w:color="auto"/>
                                <w:right w:val="none" w:sz="0" w:space="0" w:color="auto"/>
                              </w:divBdr>
                            </w:div>
                            <w:div w:id="628633904">
                              <w:marLeft w:val="0"/>
                              <w:marRight w:val="0"/>
                              <w:marTop w:val="0"/>
                              <w:marBottom w:val="0"/>
                              <w:divBdr>
                                <w:top w:val="none" w:sz="0" w:space="0" w:color="auto"/>
                                <w:left w:val="none" w:sz="0" w:space="0" w:color="auto"/>
                                <w:bottom w:val="none" w:sz="0" w:space="0" w:color="auto"/>
                                <w:right w:val="none" w:sz="0" w:space="0" w:color="auto"/>
                              </w:divBdr>
                            </w:div>
                            <w:div w:id="628633906">
                              <w:marLeft w:val="0"/>
                              <w:marRight w:val="0"/>
                              <w:marTop w:val="0"/>
                              <w:marBottom w:val="0"/>
                              <w:divBdr>
                                <w:top w:val="none" w:sz="0" w:space="0" w:color="auto"/>
                                <w:left w:val="none" w:sz="0" w:space="0" w:color="auto"/>
                                <w:bottom w:val="none" w:sz="0" w:space="0" w:color="auto"/>
                                <w:right w:val="none" w:sz="0" w:space="0" w:color="auto"/>
                              </w:divBdr>
                            </w:div>
                            <w:div w:id="628633907">
                              <w:marLeft w:val="0"/>
                              <w:marRight w:val="0"/>
                              <w:marTop w:val="0"/>
                              <w:marBottom w:val="0"/>
                              <w:divBdr>
                                <w:top w:val="none" w:sz="0" w:space="0" w:color="auto"/>
                                <w:left w:val="none" w:sz="0" w:space="0" w:color="auto"/>
                                <w:bottom w:val="none" w:sz="0" w:space="0" w:color="auto"/>
                                <w:right w:val="none" w:sz="0" w:space="0" w:color="auto"/>
                              </w:divBdr>
                            </w:div>
                            <w:div w:id="628633908">
                              <w:marLeft w:val="0"/>
                              <w:marRight w:val="0"/>
                              <w:marTop w:val="0"/>
                              <w:marBottom w:val="0"/>
                              <w:divBdr>
                                <w:top w:val="none" w:sz="0" w:space="0" w:color="auto"/>
                                <w:left w:val="none" w:sz="0" w:space="0" w:color="auto"/>
                                <w:bottom w:val="none" w:sz="0" w:space="0" w:color="auto"/>
                                <w:right w:val="none" w:sz="0" w:space="0" w:color="auto"/>
                              </w:divBdr>
                            </w:div>
                            <w:div w:id="628633909">
                              <w:marLeft w:val="0"/>
                              <w:marRight w:val="0"/>
                              <w:marTop w:val="0"/>
                              <w:marBottom w:val="0"/>
                              <w:divBdr>
                                <w:top w:val="none" w:sz="0" w:space="0" w:color="auto"/>
                                <w:left w:val="none" w:sz="0" w:space="0" w:color="auto"/>
                                <w:bottom w:val="none" w:sz="0" w:space="0" w:color="auto"/>
                                <w:right w:val="none" w:sz="0" w:space="0" w:color="auto"/>
                              </w:divBdr>
                            </w:div>
                            <w:div w:id="628633910">
                              <w:marLeft w:val="0"/>
                              <w:marRight w:val="0"/>
                              <w:marTop w:val="0"/>
                              <w:marBottom w:val="0"/>
                              <w:divBdr>
                                <w:top w:val="none" w:sz="0" w:space="0" w:color="auto"/>
                                <w:left w:val="none" w:sz="0" w:space="0" w:color="auto"/>
                                <w:bottom w:val="none" w:sz="0" w:space="0" w:color="auto"/>
                                <w:right w:val="none" w:sz="0" w:space="0" w:color="auto"/>
                              </w:divBdr>
                            </w:div>
                            <w:div w:id="628633912">
                              <w:marLeft w:val="0"/>
                              <w:marRight w:val="0"/>
                              <w:marTop w:val="0"/>
                              <w:marBottom w:val="0"/>
                              <w:divBdr>
                                <w:top w:val="none" w:sz="0" w:space="0" w:color="auto"/>
                                <w:left w:val="none" w:sz="0" w:space="0" w:color="auto"/>
                                <w:bottom w:val="none" w:sz="0" w:space="0" w:color="auto"/>
                                <w:right w:val="none" w:sz="0" w:space="0" w:color="auto"/>
                              </w:divBdr>
                            </w:div>
                            <w:div w:id="628633913">
                              <w:marLeft w:val="0"/>
                              <w:marRight w:val="0"/>
                              <w:marTop w:val="0"/>
                              <w:marBottom w:val="0"/>
                              <w:divBdr>
                                <w:top w:val="none" w:sz="0" w:space="0" w:color="auto"/>
                                <w:left w:val="none" w:sz="0" w:space="0" w:color="auto"/>
                                <w:bottom w:val="none" w:sz="0" w:space="0" w:color="auto"/>
                                <w:right w:val="none" w:sz="0" w:space="0" w:color="auto"/>
                              </w:divBdr>
                            </w:div>
                            <w:div w:id="628633914">
                              <w:marLeft w:val="0"/>
                              <w:marRight w:val="0"/>
                              <w:marTop w:val="0"/>
                              <w:marBottom w:val="0"/>
                              <w:divBdr>
                                <w:top w:val="none" w:sz="0" w:space="0" w:color="auto"/>
                                <w:left w:val="none" w:sz="0" w:space="0" w:color="auto"/>
                                <w:bottom w:val="none" w:sz="0" w:space="0" w:color="auto"/>
                                <w:right w:val="none" w:sz="0" w:space="0" w:color="auto"/>
                              </w:divBdr>
                            </w:div>
                            <w:div w:id="628633915">
                              <w:marLeft w:val="0"/>
                              <w:marRight w:val="0"/>
                              <w:marTop w:val="0"/>
                              <w:marBottom w:val="0"/>
                              <w:divBdr>
                                <w:top w:val="none" w:sz="0" w:space="0" w:color="auto"/>
                                <w:left w:val="none" w:sz="0" w:space="0" w:color="auto"/>
                                <w:bottom w:val="none" w:sz="0" w:space="0" w:color="auto"/>
                                <w:right w:val="none" w:sz="0" w:space="0" w:color="auto"/>
                              </w:divBdr>
                            </w:div>
                            <w:div w:id="628633918">
                              <w:marLeft w:val="0"/>
                              <w:marRight w:val="0"/>
                              <w:marTop w:val="0"/>
                              <w:marBottom w:val="0"/>
                              <w:divBdr>
                                <w:top w:val="none" w:sz="0" w:space="0" w:color="auto"/>
                                <w:left w:val="none" w:sz="0" w:space="0" w:color="auto"/>
                                <w:bottom w:val="none" w:sz="0" w:space="0" w:color="auto"/>
                                <w:right w:val="none" w:sz="0" w:space="0" w:color="auto"/>
                              </w:divBdr>
                            </w:div>
                            <w:div w:id="628633919">
                              <w:marLeft w:val="0"/>
                              <w:marRight w:val="0"/>
                              <w:marTop w:val="0"/>
                              <w:marBottom w:val="0"/>
                              <w:divBdr>
                                <w:top w:val="none" w:sz="0" w:space="0" w:color="auto"/>
                                <w:left w:val="none" w:sz="0" w:space="0" w:color="auto"/>
                                <w:bottom w:val="none" w:sz="0" w:space="0" w:color="auto"/>
                                <w:right w:val="none" w:sz="0" w:space="0" w:color="auto"/>
                              </w:divBdr>
                            </w:div>
                            <w:div w:id="628633924">
                              <w:marLeft w:val="0"/>
                              <w:marRight w:val="0"/>
                              <w:marTop w:val="0"/>
                              <w:marBottom w:val="0"/>
                              <w:divBdr>
                                <w:top w:val="none" w:sz="0" w:space="0" w:color="auto"/>
                                <w:left w:val="none" w:sz="0" w:space="0" w:color="auto"/>
                                <w:bottom w:val="none" w:sz="0" w:space="0" w:color="auto"/>
                                <w:right w:val="none" w:sz="0" w:space="0" w:color="auto"/>
                              </w:divBdr>
                            </w:div>
                            <w:div w:id="628633929">
                              <w:marLeft w:val="0"/>
                              <w:marRight w:val="0"/>
                              <w:marTop w:val="0"/>
                              <w:marBottom w:val="0"/>
                              <w:divBdr>
                                <w:top w:val="none" w:sz="0" w:space="0" w:color="auto"/>
                                <w:left w:val="none" w:sz="0" w:space="0" w:color="auto"/>
                                <w:bottom w:val="none" w:sz="0" w:space="0" w:color="auto"/>
                                <w:right w:val="none" w:sz="0" w:space="0" w:color="auto"/>
                              </w:divBdr>
                            </w:div>
                            <w:div w:id="628633930">
                              <w:marLeft w:val="0"/>
                              <w:marRight w:val="0"/>
                              <w:marTop w:val="0"/>
                              <w:marBottom w:val="0"/>
                              <w:divBdr>
                                <w:top w:val="none" w:sz="0" w:space="0" w:color="auto"/>
                                <w:left w:val="none" w:sz="0" w:space="0" w:color="auto"/>
                                <w:bottom w:val="none" w:sz="0" w:space="0" w:color="auto"/>
                                <w:right w:val="none" w:sz="0" w:space="0" w:color="auto"/>
                              </w:divBdr>
                            </w:div>
                            <w:div w:id="628633931">
                              <w:marLeft w:val="0"/>
                              <w:marRight w:val="0"/>
                              <w:marTop w:val="0"/>
                              <w:marBottom w:val="0"/>
                              <w:divBdr>
                                <w:top w:val="none" w:sz="0" w:space="0" w:color="auto"/>
                                <w:left w:val="none" w:sz="0" w:space="0" w:color="auto"/>
                                <w:bottom w:val="none" w:sz="0" w:space="0" w:color="auto"/>
                                <w:right w:val="none" w:sz="0" w:space="0" w:color="auto"/>
                              </w:divBdr>
                            </w:div>
                            <w:div w:id="628633933">
                              <w:marLeft w:val="0"/>
                              <w:marRight w:val="0"/>
                              <w:marTop w:val="0"/>
                              <w:marBottom w:val="0"/>
                              <w:divBdr>
                                <w:top w:val="none" w:sz="0" w:space="0" w:color="auto"/>
                                <w:left w:val="none" w:sz="0" w:space="0" w:color="auto"/>
                                <w:bottom w:val="none" w:sz="0" w:space="0" w:color="auto"/>
                                <w:right w:val="none" w:sz="0" w:space="0" w:color="auto"/>
                              </w:divBdr>
                            </w:div>
                            <w:div w:id="628633934">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628633938">
                              <w:marLeft w:val="0"/>
                              <w:marRight w:val="0"/>
                              <w:marTop w:val="0"/>
                              <w:marBottom w:val="0"/>
                              <w:divBdr>
                                <w:top w:val="none" w:sz="0" w:space="0" w:color="auto"/>
                                <w:left w:val="none" w:sz="0" w:space="0" w:color="auto"/>
                                <w:bottom w:val="none" w:sz="0" w:space="0" w:color="auto"/>
                                <w:right w:val="none" w:sz="0" w:space="0" w:color="auto"/>
                              </w:divBdr>
                            </w:div>
                            <w:div w:id="628633939">
                              <w:marLeft w:val="0"/>
                              <w:marRight w:val="0"/>
                              <w:marTop w:val="0"/>
                              <w:marBottom w:val="0"/>
                              <w:divBdr>
                                <w:top w:val="none" w:sz="0" w:space="0" w:color="auto"/>
                                <w:left w:val="none" w:sz="0" w:space="0" w:color="auto"/>
                                <w:bottom w:val="none" w:sz="0" w:space="0" w:color="auto"/>
                                <w:right w:val="none" w:sz="0" w:space="0" w:color="auto"/>
                              </w:divBdr>
                            </w:div>
                            <w:div w:id="628633941">
                              <w:marLeft w:val="0"/>
                              <w:marRight w:val="0"/>
                              <w:marTop w:val="0"/>
                              <w:marBottom w:val="0"/>
                              <w:divBdr>
                                <w:top w:val="none" w:sz="0" w:space="0" w:color="auto"/>
                                <w:left w:val="none" w:sz="0" w:space="0" w:color="auto"/>
                                <w:bottom w:val="none" w:sz="0" w:space="0" w:color="auto"/>
                                <w:right w:val="none" w:sz="0" w:space="0" w:color="auto"/>
                              </w:divBdr>
                            </w:div>
                            <w:div w:id="628633942">
                              <w:marLeft w:val="0"/>
                              <w:marRight w:val="0"/>
                              <w:marTop w:val="0"/>
                              <w:marBottom w:val="0"/>
                              <w:divBdr>
                                <w:top w:val="none" w:sz="0" w:space="0" w:color="auto"/>
                                <w:left w:val="none" w:sz="0" w:space="0" w:color="auto"/>
                                <w:bottom w:val="none" w:sz="0" w:space="0" w:color="auto"/>
                                <w:right w:val="none" w:sz="0" w:space="0" w:color="auto"/>
                              </w:divBdr>
                            </w:div>
                            <w:div w:id="628633943">
                              <w:marLeft w:val="0"/>
                              <w:marRight w:val="0"/>
                              <w:marTop w:val="0"/>
                              <w:marBottom w:val="0"/>
                              <w:divBdr>
                                <w:top w:val="none" w:sz="0" w:space="0" w:color="auto"/>
                                <w:left w:val="none" w:sz="0" w:space="0" w:color="auto"/>
                                <w:bottom w:val="none" w:sz="0" w:space="0" w:color="auto"/>
                                <w:right w:val="none" w:sz="0" w:space="0" w:color="auto"/>
                              </w:divBdr>
                            </w:div>
                            <w:div w:id="628633944">
                              <w:marLeft w:val="0"/>
                              <w:marRight w:val="0"/>
                              <w:marTop w:val="0"/>
                              <w:marBottom w:val="0"/>
                              <w:divBdr>
                                <w:top w:val="none" w:sz="0" w:space="0" w:color="auto"/>
                                <w:left w:val="none" w:sz="0" w:space="0" w:color="auto"/>
                                <w:bottom w:val="none" w:sz="0" w:space="0" w:color="auto"/>
                                <w:right w:val="none" w:sz="0" w:space="0" w:color="auto"/>
                              </w:divBdr>
                            </w:div>
                            <w:div w:id="628633947">
                              <w:marLeft w:val="0"/>
                              <w:marRight w:val="0"/>
                              <w:marTop w:val="0"/>
                              <w:marBottom w:val="0"/>
                              <w:divBdr>
                                <w:top w:val="none" w:sz="0" w:space="0" w:color="auto"/>
                                <w:left w:val="none" w:sz="0" w:space="0" w:color="auto"/>
                                <w:bottom w:val="none" w:sz="0" w:space="0" w:color="auto"/>
                                <w:right w:val="none" w:sz="0" w:space="0" w:color="auto"/>
                              </w:divBdr>
                              <w:divsChild>
                                <w:div w:id="628633827">
                                  <w:marLeft w:val="0"/>
                                  <w:marRight w:val="0"/>
                                  <w:marTop w:val="0"/>
                                  <w:marBottom w:val="0"/>
                                  <w:divBdr>
                                    <w:top w:val="none" w:sz="0" w:space="0" w:color="auto"/>
                                    <w:left w:val="none" w:sz="0" w:space="0" w:color="auto"/>
                                    <w:bottom w:val="none" w:sz="0" w:space="0" w:color="auto"/>
                                    <w:right w:val="none" w:sz="0" w:space="0" w:color="auto"/>
                                  </w:divBdr>
                                </w:div>
                              </w:divsChild>
                            </w:div>
                            <w:div w:id="628633948">
                              <w:marLeft w:val="0"/>
                              <w:marRight w:val="0"/>
                              <w:marTop w:val="0"/>
                              <w:marBottom w:val="0"/>
                              <w:divBdr>
                                <w:top w:val="none" w:sz="0" w:space="0" w:color="auto"/>
                                <w:left w:val="none" w:sz="0" w:space="0" w:color="auto"/>
                                <w:bottom w:val="none" w:sz="0" w:space="0" w:color="auto"/>
                                <w:right w:val="none" w:sz="0" w:space="0" w:color="auto"/>
                              </w:divBdr>
                            </w:div>
                            <w:div w:id="628633949">
                              <w:marLeft w:val="0"/>
                              <w:marRight w:val="0"/>
                              <w:marTop w:val="0"/>
                              <w:marBottom w:val="0"/>
                              <w:divBdr>
                                <w:top w:val="none" w:sz="0" w:space="0" w:color="auto"/>
                                <w:left w:val="none" w:sz="0" w:space="0" w:color="auto"/>
                                <w:bottom w:val="none" w:sz="0" w:space="0" w:color="auto"/>
                                <w:right w:val="none" w:sz="0" w:space="0" w:color="auto"/>
                              </w:divBdr>
                            </w:div>
                            <w:div w:id="628633952">
                              <w:marLeft w:val="0"/>
                              <w:marRight w:val="0"/>
                              <w:marTop w:val="0"/>
                              <w:marBottom w:val="0"/>
                              <w:divBdr>
                                <w:top w:val="none" w:sz="0" w:space="0" w:color="auto"/>
                                <w:left w:val="none" w:sz="0" w:space="0" w:color="auto"/>
                                <w:bottom w:val="none" w:sz="0" w:space="0" w:color="auto"/>
                                <w:right w:val="none" w:sz="0" w:space="0" w:color="auto"/>
                              </w:divBdr>
                            </w:div>
                            <w:div w:id="628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876">
      <w:marLeft w:val="0"/>
      <w:marRight w:val="0"/>
      <w:marTop w:val="0"/>
      <w:marBottom w:val="0"/>
      <w:divBdr>
        <w:top w:val="none" w:sz="0" w:space="0" w:color="auto"/>
        <w:left w:val="none" w:sz="0" w:space="0" w:color="auto"/>
        <w:bottom w:val="none" w:sz="0" w:space="0" w:color="auto"/>
        <w:right w:val="none" w:sz="0" w:space="0" w:color="auto"/>
      </w:divBdr>
    </w:div>
    <w:div w:id="628633900">
      <w:marLeft w:val="0"/>
      <w:marRight w:val="0"/>
      <w:marTop w:val="0"/>
      <w:marBottom w:val="0"/>
      <w:divBdr>
        <w:top w:val="none" w:sz="0" w:space="0" w:color="auto"/>
        <w:left w:val="none" w:sz="0" w:space="0" w:color="auto"/>
        <w:bottom w:val="none" w:sz="0" w:space="0" w:color="auto"/>
        <w:right w:val="none" w:sz="0" w:space="0" w:color="auto"/>
      </w:divBdr>
    </w:div>
    <w:div w:id="628633901">
      <w:marLeft w:val="0"/>
      <w:marRight w:val="0"/>
      <w:marTop w:val="0"/>
      <w:marBottom w:val="0"/>
      <w:divBdr>
        <w:top w:val="none" w:sz="0" w:space="0" w:color="auto"/>
        <w:left w:val="none" w:sz="0" w:space="0" w:color="auto"/>
        <w:bottom w:val="none" w:sz="0" w:space="0" w:color="auto"/>
        <w:right w:val="none" w:sz="0" w:space="0" w:color="auto"/>
      </w:divBdr>
    </w:div>
    <w:div w:id="628633917">
      <w:marLeft w:val="0"/>
      <w:marRight w:val="0"/>
      <w:marTop w:val="0"/>
      <w:marBottom w:val="0"/>
      <w:divBdr>
        <w:top w:val="none" w:sz="0" w:space="0" w:color="auto"/>
        <w:left w:val="none" w:sz="0" w:space="0" w:color="auto"/>
        <w:bottom w:val="none" w:sz="0" w:space="0" w:color="auto"/>
        <w:right w:val="none" w:sz="0" w:space="0" w:color="auto"/>
      </w:divBdr>
    </w:div>
    <w:div w:id="628633921">
      <w:marLeft w:val="0"/>
      <w:marRight w:val="0"/>
      <w:marTop w:val="0"/>
      <w:marBottom w:val="0"/>
      <w:divBdr>
        <w:top w:val="none" w:sz="0" w:space="0" w:color="auto"/>
        <w:left w:val="none" w:sz="0" w:space="0" w:color="auto"/>
        <w:bottom w:val="none" w:sz="0" w:space="0" w:color="auto"/>
        <w:right w:val="none" w:sz="0" w:space="0" w:color="auto"/>
      </w:divBdr>
    </w:div>
    <w:div w:id="628633922">
      <w:marLeft w:val="0"/>
      <w:marRight w:val="0"/>
      <w:marTop w:val="0"/>
      <w:marBottom w:val="0"/>
      <w:divBdr>
        <w:top w:val="none" w:sz="0" w:space="0" w:color="auto"/>
        <w:left w:val="none" w:sz="0" w:space="0" w:color="auto"/>
        <w:bottom w:val="none" w:sz="0" w:space="0" w:color="auto"/>
        <w:right w:val="none" w:sz="0" w:space="0" w:color="auto"/>
      </w:divBdr>
      <w:divsChild>
        <w:div w:id="628633785">
          <w:marLeft w:val="0"/>
          <w:marRight w:val="0"/>
          <w:marTop w:val="0"/>
          <w:marBottom w:val="0"/>
          <w:divBdr>
            <w:top w:val="none" w:sz="0" w:space="0" w:color="auto"/>
            <w:left w:val="none" w:sz="0" w:space="0" w:color="auto"/>
            <w:bottom w:val="none" w:sz="0" w:space="0" w:color="auto"/>
            <w:right w:val="none" w:sz="0" w:space="0" w:color="auto"/>
          </w:divBdr>
          <w:divsChild>
            <w:div w:id="628633740">
              <w:marLeft w:val="0"/>
              <w:marRight w:val="0"/>
              <w:marTop w:val="0"/>
              <w:marBottom w:val="0"/>
              <w:divBdr>
                <w:top w:val="none" w:sz="0" w:space="0" w:color="auto"/>
                <w:left w:val="none" w:sz="0" w:space="0" w:color="auto"/>
                <w:bottom w:val="none" w:sz="0" w:space="0" w:color="auto"/>
                <w:right w:val="none" w:sz="0" w:space="0" w:color="auto"/>
              </w:divBdr>
              <w:divsChild>
                <w:div w:id="628633833">
                  <w:marLeft w:val="0"/>
                  <w:marRight w:val="0"/>
                  <w:marTop w:val="0"/>
                  <w:marBottom w:val="0"/>
                  <w:divBdr>
                    <w:top w:val="none" w:sz="0" w:space="0" w:color="auto"/>
                    <w:left w:val="none" w:sz="0" w:space="0" w:color="auto"/>
                    <w:bottom w:val="none" w:sz="0" w:space="0" w:color="auto"/>
                    <w:right w:val="none" w:sz="0" w:space="0" w:color="auto"/>
                  </w:divBdr>
                  <w:divsChild>
                    <w:div w:id="628633951">
                      <w:marLeft w:val="0"/>
                      <w:marRight w:val="0"/>
                      <w:marTop w:val="0"/>
                      <w:marBottom w:val="0"/>
                      <w:divBdr>
                        <w:top w:val="none" w:sz="0" w:space="0" w:color="auto"/>
                        <w:left w:val="none" w:sz="0" w:space="0" w:color="auto"/>
                        <w:bottom w:val="none" w:sz="0" w:space="0" w:color="auto"/>
                        <w:right w:val="none" w:sz="0" w:space="0" w:color="auto"/>
                      </w:divBdr>
                      <w:divsChild>
                        <w:div w:id="628633911">
                          <w:marLeft w:val="0"/>
                          <w:marRight w:val="0"/>
                          <w:marTop w:val="0"/>
                          <w:marBottom w:val="0"/>
                          <w:divBdr>
                            <w:top w:val="none" w:sz="0" w:space="0" w:color="auto"/>
                            <w:left w:val="none" w:sz="0" w:space="0" w:color="auto"/>
                            <w:bottom w:val="none" w:sz="0" w:space="0" w:color="auto"/>
                            <w:right w:val="none" w:sz="0" w:space="0" w:color="auto"/>
                          </w:divBdr>
                          <w:divsChild>
                            <w:div w:id="628633743">
                              <w:marLeft w:val="0"/>
                              <w:marRight w:val="0"/>
                              <w:marTop w:val="0"/>
                              <w:marBottom w:val="0"/>
                              <w:divBdr>
                                <w:top w:val="none" w:sz="0" w:space="0" w:color="auto"/>
                                <w:left w:val="none" w:sz="0" w:space="0" w:color="auto"/>
                                <w:bottom w:val="none" w:sz="0" w:space="0" w:color="auto"/>
                                <w:right w:val="none" w:sz="0" w:space="0" w:color="auto"/>
                              </w:divBdr>
                            </w:div>
                            <w:div w:id="628633745">
                              <w:marLeft w:val="0"/>
                              <w:marRight w:val="0"/>
                              <w:marTop w:val="0"/>
                              <w:marBottom w:val="0"/>
                              <w:divBdr>
                                <w:top w:val="none" w:sz="0" w:space="0" w:color="auto"/>
                                <w:left w:val="none" w:sz="0" w:space="0" w:color="auto"/>
                                <w:bottom w:val="none" w:sz="0" w:space="0" w:color="auto"/>
                                <w:right w:val="none" w:sz="0" w:space="0" w:color="auto"/>
                              </w:divBdr>
                            </w:div>
                            <w:div w:id="628633751">
                              <w:marLeft w:val="0"/>
                              <w:marRight w:val="0"/>
                              <w:marTop w:val="0"/>
                              <w:marBottom w:val="0"/>
                              <w:divBdr>
                                <w:top w:val="none" w:sz="0" w:space="0" w:color="auto"/>
                                <w:left w:val="none" w:sz="0" w:space="0" w:color="auto"/>
                                <w:bottom w:val="none" w:sz="0" w:space="0" w:color="auto"/>
                                <w:right w:val="none" w:sz="0" w:space="0" w:color="auto"/>
                              </w:divBdr>
                            </w:div>
                            <w:div w:id="628633757">
                              <w:marLeft w:val="0"/>
                              <w:marRight w:val="0"/>
                              <w:marTop w:val="0"/>
                              <w:marBottom w:val="0"/>
                              <w:divBdr>
                                <w:top w:val="none" w:sz="0" w:space="0" w:color="auto"/>
                                <w:left w:val="none" w:sz="0" w:space="0" w:color="auto"/>
                                <w:bottom w:val="none" w:sz="0" w:space="0" w:color="auto"/>
                                <w:right w:val="none" w:sz="0" w:space="0" w:color="auto"/>
                              </w:divBdr>
                            </w:div>
                            <w:div w:id="628633773">
                              <w:marLeft w:val="0"/>
                              <w:marRight w:val="0"/>
                              <w:marTop w:val="0"/>
                              <w:marBottom w:val="0"/>
                              <w:divBdr>
                                <w:top w:val="none" w:sz="0" w:space="0" w:color="auto"/>
                                <w:left w:val="none" w:sz="0" w:space="0" w:color="auto"/>
                                <w:bottom w:val="none" w:sz="0" w:space="0" w:color="auto"/>
                                <w:right w:val="none" w:sz="0" w:space="0" w:color="auto"/>
                              </w:divBdr>
                            </w:div>
                            <w:div w:id="628633776">
                              <w:marLeft w:val="0"/>
                              <w:marRight w:val="0"/>
                              <w:marTop w:val="0"/>
                              <w:marBottom w:val="0"/>
                              <w:divBdr>
                                <w:top w:val="none" w:sz="0" w:space="0" w:color="auto"/>
                                <w:left w:val="none" w:sz="0" w:space="0" w:color="auto"/>
                                <w:bottom w:val="none" w:sz="0" w:space="0" w:color="auto"/>
                                <w:right w:val="none" w:sz="0" w:space="0" w:color="auto"/>
                              </w:divBdr>
                            </w:div>
                            <w:div w:id="628633782">
                              <w:marLeft w:val="0"/>
                              <w:marRight w:val="0"/>
                              <w:marTop w:val="0"/>
                              <w:marBottom w:val="0"/>
                              <w:divBdr>
                                <w:top w:val="none" w:sz="0" w:space="0" w:color="auto"/>
                                <w:left w:val="none" w:sz="0" w:space="0" w:color="auto"/>
                                <w:bottom w:val="none" w:sz="0" w:space="0" w:color="auto"/>
                                <w:right w:val="none" w:sz="0" w:space="0" w:color="auto"/>
                              </w:divBdr>
                            </w:div>
                            <w:div w:id="628633783">
                              <w:marLeft w:val="0"/>
                              <w:marRight w:val="0"/>
                              <w:marTop w:val="0"/>
                              <w:marBottom w:val="0"/>
                              <w:divBdr>
                                <w:top w:val="none" w:sz="0" w:space="0" w:color="auto"/>
                                <w:left w:val="none" w:sz="0" w:space="0" w:color="auto"/>
                                <w:bottom w:val="none" w:sz="0" w:space="0" w:color="auto"/>
                                <w:right w:val="none" w:sz="0" w:space="0" w:color="auto"/>
                              </w:divBdr>
                              <w:divsChild>
                                <w:div w:id="628633830">
                                  <w:marLeft w:val="0"/>
                                  <w:marRight w:val="0"/>
                                  <w:marTop w:val="0"/>
                                  <w:marBottom w:val="0"/>
                                  <w:divBdr>
                                    <w:top w:val="none" w:sz="0" w:space="0" w:color="auto"/>
                                    <w:left w:val="none" w:sz="0" w:space="0" w:color="auto"/>
                                    <w:bottom w:val="none" w:sz="0" w:space="0" w:color="auto"/>
                                    <w:right w:val="none" w:sz="0" w:space="0" w:color="auto"/>
                                  </w:divBdr>
                                </w:div>
                              </w:divsChild>
                            </w:div>
                            <w:div w:id="628633790">
                              <w:marLeft w:val="0"/>
                              <w:marRight w:val="0"/>
                              <w:marTop w:val="0"/>
                              <w:marBottom w:val="0"/>
                              <w:divBdr>
                                <w:top w:val="none" w:sz="0" w:space="0" w:color="auto"/>
                                <w:left w:val="none" w:sz="0" w:space="0" w:color="auto"/>
                                <w:bottom w:val="none" w:sz="0" w:space="0" w:color="auto"/>
                                <w:right w:val="none" w:sz="0" w:space="0" w:color="auto"/>
                              </w:divBdr>
                            </w:div>
                            <w:div w:id="628633792">
                              <w:marLeft w:val="0"/>
                              <w:marRight w:val="0"/>
                              <w:marTop w:val="0"/>
                              <w:marBottom w:val="0"/>
                              <w:divBdr>
                                <w:top w:val="none" w:sz="0" w:space="0" w:color="auto"/>
                                <w:left w:val="none" w:sz="0" w:space="0" w:color="auto"/>
                                <w:bottom w:val="none" w:sz="0" w:space="0" w:color="auto"/>
                                <w:right w:val="none" w:sz="0" w:space="0" w:color="auto"/>
                              </w:divBdr>
                            </w:div>
                            <w:div w:id="628633793">
                              <w:marLeft w:val="0"/>
                              <w:marRight w:val="0"/>
                              <w:marTop w:val="0"/>
                              <w:marBottom w:val="0"/>
                              <w:divBdr>
                                <w:top w:val="none" w:sz="0" w:space="0" w:color="auto"/>
                                <w:left w:val="none" w:sz="0" w:space="0" w:color="auto"/>
                                <w:bottom w:val="none" w:sz="0" w:space="0" w:color="auto"/>
                                <w:right w:val="none" w:sz="0" w:space="0" w:color="auto"/>
                              </w:divBdr>
                            </w:div>
                            <w:div w:id="628633801">
                              <w:marLeft w:val="0"/>
                              <w:marRight w:val="0"/>
                              <w:marTop w:val="0"/>
                              <w:marBottom w:val="0"/>
                              <w:divBdr>
                                <w:top w:val="none" w:sz="0" w:space="0" w:color="auto"/>
                                <w:left w:val="none" w:sz="0" w:space="0" w:color="auto"/>
                                <w:bottom w:val="none" w:sz="0" w:space="0" w:color="auto"/>
                                <w:right w:val="none" w:sz="0" w:space="0" w:color="auto"/>
                              </w:divBdr>
                            </w:div>
                            <w:div w:id="628633805">
                              <w:marLeft w:val="0"/>
                              <w:marRight w:val="0"/>
                              <w:marTop w:val="0"/>
                              <w:marBottom w:val="0"/>
                              <w:divBdr>
                                <w:top w:val="none" w:sz="0" w:space="0" w:color="auto"/>
                                <w:left w:val="none" w:sz="0" w:space="0" w:color="auto"/>
                                <w:bottom w:val="none" w:sz="0" w:space="0" w:color="auto"/>
                                <w:right w:val="none" w:sz="0" w:space="0" w:color="auto"/>
                              </w:divBdr>
                            </w:div>
                            <w:div w:id="628633812">
                              <w:marLeft w:val="0"/>
                              <w:marRight w:val="0"/>
                              <w:marTop w:val="0"/>
                              <w:marBottom w:val="0"/>
                              <w:divBdr>
                                <w:top w:val="none" w:sz="0" w:space="0" w:color="auto"/>
                                <w:left w:val="none" w:sz="0" w:space="0" w:color="auto"/>
                                <w:bottom w:val="none" w:sz="0" w:space="0" w:color="auto"/>
                                <w:right w:val="none" w:sz="0" w:space="0" w:color="auto"/>
                              </w:divBdr>
                            </w:div>
                            <w:div w:id="628633818">
                              <w:marLeft w:val="0"/>
                              <w:marRight w:val="0"/>
                              <w:marTop w:val="0"/>
                              <w:marBottom w:val="0"/>
                              <w:divBdr>
                                <w:top w:val="none" w:sz="0" w:space="0" w:color="auto"/>
                                <w:left w:val="none" w:sz="0" w:space="0" w:color="auto"/>
                                <w:bottom w:val="none" w:sz="0" w:space="0" w:color="auto"/>
                                <w:right w:val="none" w:sz="0" w:space="0" w:color="auto"/>
                              </w:divBdr>
                            </w:div>
                            <w:div w:id="628633821">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628633836">
                              <w:marLeft w:val="0"/>
                              <w:marRight w:val="0"/>
                              <w:marTop w:val="0"/>
                              <w:marBottom w:val="0"/>
                              <w:divBdr>
                                <w:top w:val="none" w:sz="0" w:space="0" w:color="auto"/>
                                <w:left w:val="none" w:sz="0" w:space="0" w:color="auto"/>
                                <w:bottom w:val="none" w:sz="0" w:space="0" w:color="auto"/>
                                <w:right w:val="none" w:sz="0" w:space="0" w:color="auto"/>
                              </w:divBdr>
                            </w:div>
                            <w:div w:id="628633838">
                              <w:marLeft w:val="0"/>
                              <w:marRight w:val="0"/>
                              <w:marTop w:val="0"/>
                              <w:marBottom w:val="0"/>
                              <w:divBdr>
                                <w:top w:val="none" w:sz="0" w:space="0" w:color="auto"/>
                                <w:left w:val="none" w:sz="0" w:space="0" w:color="auto"/>
                                <w:bottom w:val="none" w:sz="0" w:space="0" w:color="auto"/>
                                <w:right w:val="none" w:sz="0" w:space="0" w:color="auto"/>
                              </w:divBdr>
                            </w:div>
                            <w:div w:id="628633839">
                              <w:marLeft w:val="0"/>
                              <w:marRight w:val="0"/>
                              <w:marTop w:val="0"/>
                              <w:marBottom w:val="0"/>
                              <w:divBdr>
                                <w:top w:val="none" w:sz="0" w:space="0" w:color="auto"/>
                                <w:left w:val="none" w:sz="0" w:space="0" w:color="auto"/>
                                <w:bottom w:val="none" w:sz="0" w:space="0" w:color="auto"/>
                                <w:right w:val="none" w:sz="0" w:space="0" w:color="auto"/>
                              </w:divBdr>
                            </w:div>
                            <w:div w:id="628633843">
                              <w:marLeft w:val="0"/>
                              <w:marRight w:val="0"/>
                              <w:marTop w:val="0"/>
                              <w:marBottom w:val="0"/>
                              <w:divBdr>
                                <w:top w:val="none" w:sz="0" w:space="0" w:color="auto"/>
                                <w:left w:val="none" w:sz="0" w:space="0" w:color="auto"/>
                                <w:bottom w:val="none" w:sz="0" w:space="0" w:color="auto"/>
                                <w:right w:val="none" w:sz="0" w:space="0" w:color="auto"/>
                              </w:divBdr>
                              <w:divsChild>
                                <w:div w:id="628633858">
                                  <w:marLeft w:val="0"/>
                                  <w:marRight w:val="0"/>
                                  <w:marTop w:val="0"/>
                                  <w:marBottom w:val="0"/>
                                  <w:divBdr>
                                    <w:top w:val="none" w:sz="0" w:space="0" w:color="auto"/>
                                    <w:left w:val="none" w:sz="0" w:space="0" w:color="auto"/>
                                    <w:bottom w:val="none" w:sz="0" w:space="0" w:color="auto"/>
                                    <w:right w:val="none" w:sz="0" w:space="0" w:color="auto"/>
                                  </w:divBdr>
                                </w:div>
                              </w:divsChild>
                            </w:div>
                            <w:div w:id="628633851">
                              <w:marLeft w:val="0"/>
                              <w:marRight w:val="0"/>
                              <w:marTop w:val="0"/>
                              <w:marBottom w:val="0"/>
                              <w:divBdr>
                                <w:top w:val="none" w:sz="0" w:space="0" w:color="auto"/>
                                <w:left w:val="none" w:sz="0" w:space="0" w:color="auto"/>
                                <w:bottom w:val="none" w:sz="0" w:space="0" w:color="auto"/>
                                <w:right w:val="none" w:sz="0" w:space="0" w:color="auto"/>
                              </w:divBdr>
                            </w:div>
                            <w:div w:id="628633866">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628633877">
                              <w:marLeft w:val="0"/>
                              <w:marRight w:val="0"/>
                              <w:marTop w:val="0"/>
                              <w:marBottom w:val="0"/>
                              <w:divBdr>
                                <w:top w:val="none" w:sz="0" w:space="0" w:color="auto"/>
                                <w:left w:val="none" w:sz="0" w:space="0" w:color="auto"/>
                                <w:bottom w:val="none" w:sz="0" w:space="0" w:color="auto"/>
                                <w:right w:val="none" w:sz="0" w:space="0" w:color="auto"/>
                              </w:divBdr>
                            </w:div>
                            <w:div w:id="628633879">
                              <w:marLeft w:val="0"/>
                              <w:marRight w:val="0"/>
                              <w:marTop w:val="0"/>
                              <w:marBottom w:val="0"/>
                              <w:divBdr>
                                <w:top w:val="none" w:sz="0" w:space="0" w:color="auto"/>
                                <w:left w:val="none" w:sz="0" w:space="0" w:color="auto"/>
                                <w:bottom w:val="none" w:sz="0" w:space="0" w:color="auto"/>
                                <w:right w:val="none" w:sz="0" w:space="0" w:color="auto"/>
                              </w:divBdr>
                            </w:div>
                            <w:div w:id="628633893">
                              <w:marLeft w:val="0"/>
                              <w:marRight w:val="0"/>
                              <w:marTop w:val="0"/>
                              <w:marBottom w:val="0"/>
                              <w:divBdr>
                                <w:top w:val="none" w:sz="0" w:space="0" w:color="auto"/>
                                <w:left w:val="none" w:sz="0" w:space="0" w:color="auto"/>
                                <w:bottom w:val="none" w:sz="0" w:space="0" w:color="auto"/>
                                <w:right w:val="none" w:sz="0" w:space="0" w:color="auto"/>
                              </w:divBdr>
                            </w:div>
                            <w:div w:id="628633896">
                              <w:marLeft w:val="0"/>
                              <w:marRight w:val="0"/>
                              <w:marTop w:val="0"/>
                              <w:marBottom w:val="0"/>
                              <w:divBdr>
                                <w:top w:val="none" w:sz="0" w:space="0" w:color="auto"/>
                                <w:left w:val="none" w:sz="0" w:space="0" w:color="auto"/>
                                <w:bottom w:val="none" w:sz="0" w:space="0" w:color="auto"/>
                                <w:right w:val="none" w:sz="0" w:space="0" w:color="auto"/>
                              </w:divBdr>
                            </w:div>
                            <w:div w:id="628633898">
                              <w:marLeft w:val="0"/>
                              <w:marRight w:val="0"/>
                              <w:marTop w:val="0"/>
                              <w:marBottom w:val="0"/>
                              <w:divBdr>
                                <w:top w:val="none" w:sz="0" w:space="0" w:color="auto"/>
                                <w:left w:val="none" w:sz="0" w:space="0" w:color="auto"/>
                                <w:bottom w:val="none" w:sz="0" w:space="0" w:color="auto"/>
                                <w:right w:val="none" w:sz="0" w:space="0" w:color="auto"/>
                              </w:divBdr>
                            </w:div>
                            <w:div w:id="628633899">
                              <w:marLeft w:val="0"/>
                              <w:marRight w:val="0"/>
                              <w:marTop w:val="0"/>
                              <w:marBottom w:val="0"/>
                              <w:divBdr>
                                <w:top w:val="none" w:sz="0" w:space="0" w:color="auto"/>
                                <w:left w:val="none" w:sz="0" w:space="0" w:color="auto"/>
                                <w:bottom w:val="none" w:sz="0" w:space="0" w:color="auto"/>
                                <w:right w:val="none" w:sz="0" w:space="0" w:color="auto"/>
                              </w:divBdr>
                            </w:div>
                            <w:div w:id="628633916">
                              <w:marLeft w:val="0"/>
                              <w:marRight w:val="0"/>
                              <w:marTop w:val="0"/>
                              <w:marBottom w:val="0"/>
                              <w:divBdr>
                                <w:top w:val="none" w:sz="0" w:space="0" w:color="auto"/>
                                <w:left w:val="none" w:sz="0" w:space="0" w:color="auto"/>
                                <w:bottom w:val="none" w:sz="0" w:space="0" w:color="auto"/>
                                <w:right w:val="none" w:sz="0" w:space="0" w:color="auto"/>
                              </w:divBdr>
                              <w:divsChild>
                                <w:div w:id="628633925">
                                  <w:marLeft w:val="0"/>
                                  <w:marRight w:val="0"/>
                                  <w:marTop w:val="0"/>
                                  <w:marBottom w:val="0"/>
                                  <w:divBdr>
                                    <w:top w:val="none" w:sz="0" w:space="0" w:color="auto"/>
                                    <w:left w:val="none" w:sz="0" w:space="0" w:color="auto"/>
                                    <w:bottom w:val="none" w:sz="0" w:space="0" w:color="auto"/>
                                    <w:right w:val="none" w:sz="0" w:space="0" w:color="auto"/>
                                  </w:divBdr>
                                </w:div>
                              </w:divsChild>
                            </w:div>
                            <w:div w:id="628633920">
                              <w:marLeft w:val="0"/>
                              <w:marRight w:val="0"/>
                              <w:marTop w:val="0"/>
                              <w:marBottom w:val="0"/>
                              <w:divBdr>
                                <w:top w:val="none" w:sz="0" w:space="0" w:color="auto"/>
                                <w:left w:val="none" w:sz="0" w:space="0" w:color="auto"/>
                                <w:bottom w:val="none" w:sz="0" w:space="0" w:color="auto"/>
                                <w:right w:val="none" w:sz="0" w:space="0" w:color="auto"/>
                              </w:divBdr>
                              <w:divsChild>
                                <w:div w:id="628633770">
                                  <w:marLeft w:val="0"/>
                                  <w:marRight w:val="0"/>
                                  <w:marTop w:val="0"/>
                                  <w:marBottom w:val="0"/>
                                  <w:divBdr>
                                    <w:top w:val="none" w:sz="0" w:space="0" w:color="auto"/>
                                    <w:left w:val="none" w:sz="0" w:space="0" w:color="auto"/>
                                    <w:bottom w:val="none" w:sz="0" w:space="0" w:color="auto"/>
                                    <w:right w:val="none" w:sz="0" w:space="0" w:color="auto"/>
                                  </w:divBdr>
                                </w:div>
                              </w:divsChild>
                            </w:div>
                            <w:div w:id="628633923">
                              <w:marLeft w:val="0"/>
                              <w:marRight w:val="0"/>
                              <w:marTop w:val="0"/>
                              <w:marBottom w:val="0"/>
                              <w:divBdr>
                                <w:top w:val="none" w:sz="0" w:space="0" w:color="auto"/>
                                <w:left w:val="none" w:sz="0" w:space="0" w:color="auto"/>
                                <w:bottom w:val="none" w:sz="0" w:space="0" w:color="auto"/>
                                <w:right w:val="none" w:sz="0" w:space="0" w:color="auto"/>
                              </w:divBdr>
                            </w:div>
                            <w:div w:id="628633928">
                              <w:marLeft w:val="0"/>
                              <w:marRight w:val="0"/>
                              <w:marTop w:val="0"/>
                              <w:marBottom w:val="0"/>
                              <w:divBdr>
                                <w:top w:val="none" w:sz="0" w:space="0" w:color="auto"/>
                                <w:left w:val="none" w:sz="0" w:space="0" w:color="auto"/>
                                <w:bottom w:val="none" w:sz="0" w:space="0" w:color="auto"/>
                                <w:right w:val="none" w:sz="0" w:space="0" w:color="auto"/>
                              </w:divBdr>
                            </w:div>
                            <w:div w:id="628633932">
                              <w:marLeft w:val="0"/>
                              <w:marRight w:val="0"/>
                              <w:marTop w:val="0"/>
                              <w:marBottom w:val="0"/>
                              <w:divBdr>
                                <w:top w:val="none" w:sz="0" w:space="0" w:color="auto"/>
                                <w:left w:val="none" w:sz="0" w:space="0" w:color="auto"/>
                                <w:bottom w:val="none" w:sz="0" w:space="0" w:color="auto"/>
                                <w:right w:val="none" w:sz="0" w:space="0" w:color="auto"/>
                              </w:divBdr>
                            </w:div>
                            <w:div w:id="628633935">
                              <w:marLeft w:val="0"/>
                              <w:marRight w:val="0"/>
                              <w:marTop w:val="0"/>
                              <w:marBottom w:val="0"/>
                              <w:divBdr>
                                <w:top w:val="none" w:sz="0" w:space="0" w:color="auto"/>
                                <w:left w:val="none" w:sz="0" w:space="0" w:color="auto"/>
                                <w:bottom w:val="none" w:sz="0" w:space="0" w:color="auto"/>
                                <w:right w:val="none" w:sz="0" w:space="0" w:color="auto"/>
                              </w:divBdr>
                            </w:div>
                            <w:div w:id="628633937">
                              <w:marLeft w:val="0"/>
                              <w:marRight w:val="0"/>
                              <w:marTop w:val="0"/>
                              <w:marBottom w:val="0"/>
                              <w:divBdr>
                                <w:top w:val="none" w:sz="0" w:space="0" w:color="auto"/>
                                <w:left w:val="none" w:sz="0" w:space="0" w:color="auto"/>
                                <w:bottom w:val="none" w:sz="0" w:space="0" w:color="auto"/>
                                <w:right w:val="none" w:sz="0" w:space="0" w:color="auto"/>
                              </w:divBdr>
                            </w:div>
                            <w:div w:id="628633945">
                              <w:marLeft w:val="0"/>
                              <w:marRight w:val="0"/>
                              <w:marTop w:val="0"/>
                              <w:marBottom w:val="0"/>
                              <w:divBdr>
                                <w:top w:val="none" w:sz="0" w:space="0" w:color="auto"/>
                                <w:left w:val="none" w:sz="0" w:space="0" w:color="auto"/>
                                <w:bottom w:val="none" w:sz="0" w:space="0" w:color="auto"/>
                                <w:right w:val="none" w:sz="0" w:space="0" w:color="auto"/>
                              </w:divBdr>
                            </w:div>
                            <w:div w:id="628633946">
                              <w:marLeft w:val="0"/>
                              <w:marRight w:val="0"/>
                              <w:marTop w:val="0"/>
                              <w:marBottom w:val="0"/>
                              <w:divBdr>
                                <w:top w:val="none" w:sz="0" w:space="0" w:color="auto"/>
                                <w:left w:val="none" w:sz="0" w:space="0" w:color="auto"/>
                                <w:bottom w:val="none" w:sz="0" w:space="0" w:color="auto"/>
                                <w:right w:val="none" w:sz="0" w:space="0" w:color="auto"/>
                              </w:divBdr>
                            </w:div>
                            <w:div w:id="6286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955">
      <w:marLeft w:val="0"/>
      <w:marRight w:val="0"/>
      <w:marTop w:val="0"/>
      <w:marBottom w:val="0"/>
      <w:divBdr>
        <w:top w:val="none" w:sz="0" w:space="0" w:color="auto"/>
        <w:left w:val="none" w:sz="0" w:space="0" w:color="auto"/>
        <w:bottom w:val="none" w:sz="0" w:space="0" w:color="auto"/>
        <w:right w:val="none" w:sz="0" w:space="0" w:color="auto"/>
      </w:divBdr>
      <w:divsChild>
        <w:div w:id="628633956">
          <w:marLeft w:val="0"/>
          <w:marRight w:val="0"/>
          <w:marTop w:val="0"/>
          <w:marBottom w:val="0"/>
          <w:divBdr>
            <w:top w:val="none" w:sz="0" w:space="0" w:color="auto"/>
            <w:left w:val="none" w:sz="0" w:space="0" w:color="auto"/>
            <w:bottom w:val="none" w:sz="0" w:space="0" w:color="auto"/>
            <w:right w:val="none" w:sz="0" w:space="0" w:color="auto"/>
          </w:divBdr>
        </w:div>
        <w:div w:id="628633957">
          <w:marLeft w:val="0"/>
          <w:marRight w:val="0"/>
          <w:marTop w:val="0"/>
          <w:marBottom w:val="0"/>
          <w:divBdr>
            <w:top w:val="none" w:sz="0" w:space="0" w:color="auto"/>
            <w:left w:val="none" w:sz="0" w:space="0" w:color="auto"/>
            <w:bottom w:val="none" w:sz="0" w:space="0" w:color="auto"/>
            <w:right w:val="none" w:sz="0" w:space="0" w:color="auto"/>
          </w:divBdr>
        </w:div>
      </w:divsChild>
    </w:div>
    <w:div w:id="629092566">
      <w:bodyDiv w:val="1"/>
      <w:marLeft w:val="0"/>
      <w:marRight w:val="0"/>
      <w:marTop w:val="0"/>
      <w:marBottom w:val="0"/>
      <w:divBdr>
        <w:top w:val="none" w:sz="0" w:space="0" w:color="auto"/>
        <w:left w:val="none" w:sz="0" w:space="0" w:color="auto"/>
        <w:bottom w:val="none" w:sz="0" w:space="0" w:color="auto"/>
        <w:right w:val="none" w:sz="0" w:space="0" w:color="auto"/>
      </w:divBdr>
    </w:div>
    <w:div w:id="867328538">
      <w:bodyDiv w:val="1"/>
      <w:marLeft w:val="0"/>
      <w:marRight w:val="0"/>
      <w:marTop w:val="0"/>
      <w:marBottom w:val="0"/>
      <w:divBdr>
        <w:top w:val="none" w:sz="0" w:space="0" w:color="auto"/>
        <w:left w:val="none" w:sz="0" w:space="0" w:color="auto"/>
        <w:bottom w:val="none" w:sz="0" w:space="0" w:color="auto"/>
        <w:right w:val="none" w:sz="0" w:space="0" w:color="auto"/>
      </w:divBdr>
    </w:div>
    <w:div w:id="1101950568">
      <w:bodyDiv w:val="1"/>
      <w:marLeft w:val="0"/>
      <w:marRight w:val="0"/>
      <w:marTop w:val="0"/>
      <w:marBottom w:val="0"/>
      <w:divBdr>
        <w:top w:val="none" w:sz="0" w:space="0" w:color="auto"/>
        <w:left w:val="none" w:sz="0" w:space="0" w:color="auto"/>
        <w:bottom w:val="none" w:sz="0" w:space="0" w:color="auto"/>
        <w:right w:val="none" w:sz="0" w:space="0" w:color="auto"/>
      </w:divBdr>
    </w:div>
    <w:div w:id="1109275123">
      <w:bodyDiv w:val="1"/>
      <w:marLeft w:val="0"/>
      <w:marRight w:val="0"/>
      <w:marTop w:val="0"/>
      <w:marBottom w:val="0"/>
      <w:divBdr>
        <w:top w:val="none" w:sz="0" w:space="0" w:color="auto"/>
        <w:left w:val="none" w:sz="0" w:space="0" w:color="auto"/>
        <w:bottom w:val="none" w:sz="0" w:space="0" w:color="auto"/>
        <w:right w:val="none" w:sz="0" w:space="0" w:color="auto"/>
      </w:divBdr>
    </w:div>
    <w:div w:id="1212812713">
      <w:bodyDiv w:val="1"/>
      <w:marLeft w:val="0"/>
      <w:marRight w:val="0"/>
      <w:marTop w:val="0"/>
      <w:marBottom w:val="0"/>
      <w:divBdr>
        <w:top w:val="none" w:sz="0" w:space="0" w:color="auto"/>
        <w:left w:val="none" w:sz="0" w:space="0" w:color="auto"/>
        <w:bottom w:val="none" w:sz="0" w:space="0" w:color="auto"/>
        <w:right w:val="none" w:sz="0" w:space="0" w:color="auto"/>
      </w:divBdr>
      <w:divsChild>
        <w:div w:id="2030334369">
          <w:marLeft w:val="0"/>
          <w:marRight w:val="0"/>
          <w:marTop w:val="0"/>
          <w:marBottom w:val="0"/>
          <w:divBdr>
            <w:top w:val="none" w:sz="0" w:space="0" w:color="auto"/>
            <w:left w:val="none" w:sz="0" w:space="0" w:color="auto"/>
            <w:bottom w:val="none" w:sz="0" w:space="0" w:color="auto"/>
            <w:right w:val="none" w:sz="0" w:space="0" w:color="auto"/>
          </w:divBdr>
          <w:divsChild>
            <w:div w:id="280234554">
              <w:marLeft w:val="0"/>
              <w:marRight w:val="0"/>
              <w:marTop w:val="0"/>
              <w:marBottom w:val="0"/>
              <w:divBdr>
                <w:top w:val="none" w:sz="0" w:space="0" w:color="auto"/>
                <w:left w:val="none" w:sz="0" w:space="0" w:color="auto"/>
                <w:bottom w:val="none" w:sz="0" w:space="0" w:color="auto"/>
                <w:right w:val="none" w:sz="0" w:space="0" w:color="auto"/>
              </w:divBdr>
              <w:divsChild>
                <w:div w:id="1457678680">
                  <w:marLeft w:val="0"/>
                  <w:marRight w:val="0"/>
                  <w:marTop w:val="0"/>
                  <w:marBottom w:val="0"/>
                  <w:divBdr>
                    <w:top w:val="none" w:sz="0" w:space="0" w:color="auto"/>
                    <w:left w:val="none" w:sz="0" w:space="0" w:color="auto"/>
                    <w:bottom w:val="none" w:sz="0" w:space="0" w:color="auto"/>
                    <w:right w:val="none" w:sz="0" w:space="0" w:color="auto"/>
                  </w:divBdr>
                  <w:divsChild>
                    <w:div w:id="158543929">
                      <w:marLeft w:val="0"/>
                      <w:marRight w:val="0"/>
                      <w:marTop w:val="0"/>
                      <w:marBottom w:val="0"/>
                      <w:divBdr>
                        <w:top w:val="none" w:sz="0" w:space="0" w:color="auto"/>
                        <w:left w:val="none" w:sz="0" w:space="0" w:color="auto"/>
                        <w:bottom w:val="none" w:sz="0" w:space="0" w:color="auto"/>
                        <w:right w:val="none" w:sz="0" w:space="0" w:color="auto"/>
                      </w:divBdr>
                      <w:divsChild>
                        <w:div w:id="997921406">
                          <w:marLeft w:val="0"/>
                          <w:marRight w:val="0"/>
                          <w:marTop w:val="0"/>
                          <w:marBottom w:val="0"/>
                          <w:divBdr>
                            <w:top w:val="none" w:sz="0" w:space="0" w:color="auto"/>
                            <w:left w:val="none" w:sz="0" w:space="0" w:color="auto"/>
                            <w:bottom w:val="none" w:sz="0" w:space="0" w:color="auto"/>
                            <w:right w:val="none" w:sz="0" w:space="0" w:color="auto"/>
                          </w:divBdr>
                          <w:divsChild>
                            <w:div w:id="160976013">
                              <w:marLeft w:val="0"/>
                              <w:marRight w:val="0"/>
                              <w:marTop w:val="0"/>
                              <w:marBottom w:val="0"/>
                              <w:divBdr>
                                <w:top w:val="none" w:sz="0" w:space="0" w:color="auto"/>
                                <w:left w:val="none" w:sz="0" w:space="0" w:color="auto"/>
                                <w:bottom w:val="none" w:sz="0" w:space="0" w:color="auto"/>
                                <w:right w:val="none" w:sz="0" w:space="0" w:color="auto"/>
                              </w:divBdr>
                            </w:div>
                            <w:div w:id="175308924">
                              <w:marLeft w:val="0"/>
                              <w:marRight w:val="0"/>
                              <w:marTop w:val="0"/>
                              <w:marBottom w:val="0"/>
                              <w:divBdr>
                                <w:top w:val="none" w:sz="0" w:space="0" w:color="auto"/>
                                <w:left w:val="none" w:sz="0" w:space="0" w:color="auto"/>
                                <w:bottom w:val="none" w:sz="0" w:space="0" w:color="auto"/>
                                <w:right w:val="none" w:sz="0" w:space="0" w:color="auto"/>
                              </w:divBdr>
                            </w:div>
                            <w:div w:id="378363048">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 w:id="512648695">
                              <w:marLeft w:val="0"/>
                              <w:marRight w:val="0"/>
                              <w:marTop w:val="0"/>
                              <w:marBottom w:val="0"/>
                              <w:divBdr>
                                <w:top w:val="none" w:sz="0" w:space="0" w:color="auto"/>
                                <w:left w:val="none" w:sz="0" w:space="0" w:color="auto"/>
                                <w:bottom w:val="none" w:sz="0" w:space="0" w:color="auto"/>
                                <w:right w:val="none" w:sz="0" w:space="0" w:color="auto"/>
                              </w:divBdr>
                            </w:div>
                            <w:div w:id="714890325">
                              <w:marLeft w:val="0"/>
                              <w:marRight w:val="0"/>
                              <w:marTop w:val="0"/>
                              <w:marBottom w:val="0"/>
                              <w:divBdr>
                                <w:top w:val="none" w:sz="0" w:space="0" w:color="auto"/>
                                <w:left w:val="none" w:sz="0" w:space="0" w:color="auto"/>
                                <w:bottom w:val="none" w:sz="0" w:space="0" w:color="auto"/>
                                <w:right w:val="none" w:sz="0" w:space="0" w:color="auto"/>
                              </w:divBdr>
                              <w:divsChild>
                                <w:div w:id="1986618066">
                                  <w:marLeft w:val="0"/>
                                  <w:marRight w:val="0"/>
                                  <w:marTop w:val="0"/>
                                  <w:marBottom w:val="0"/>
                                  <w:divBdr>
                                    <w:top w:val="none" w:sz="0" w:space="0" w:color="auto"/>
                                    <w:left w:val="none" w:sz="0" w:space="0" w:color="auto"/>
                                    <w:bottom w:val="none" w:sz="0" w:space="0" w:color="auto"/>
                                    <w:right w:val="none" w:sz="0" w:space="0" w:color="auto"/>
                                  </w:divBdr>
                                </w:div>
                              </w:divsChild>
                            </w:div>
                            <w:div w:id="810749656">
                              <w:marLeft w:val="0"/>
                              <w:marRight w:val="0"/>
                              <w:marTop w:val="0"/>
                              <w:marBottom w:val="0"/>
                              <w:divBdr>
                                <w:top w:val="none" w:sz="0" w:space="0" w:color="auto"/>
                                <w:left w:val="none" w:sz="0" w:space="0" w:color="auto"/>
                                <w:bottom w:val="none" w:sz="0" w:space="0" w:color="auto"/>
                                <w:right w:val="none" w:sz="0" w:space="0" w:color="auto"/>
                              </w:divBdr>
                            </w:div>
                            <w:div w:id="976105362">
                              <w:marLeft w:val="0"/>
                              <w:marRight w:val="0"/>
                              <w:marTop w:val="0"/>
                              <w:marBottom w:val="0"/>
                              <w:divBdr>
                                <w:top w:val="none" w:sz="0" w:space="0" w:color="auto"/>
                                <w:left w:val="none" w:sz="0" w:space="0" w:color="auto"/>
                                <w:bottom w:val="none" w:sz="0" w:space="0" w:color="auto"/>
                                <w:right w:val="none" w:sz="0" w:space="0" w:color="auto"/>
                              </w:divBdr>
                            </w:div>
                            <w:div w:id="1183133330">
                              <w:marLeft w:val="0"/>
                              <w:marRight w:val="0"/>
                              <w:marTop w:val="0"/>
                              <w:marBottom w:val="0"/>
                              <w:divBdr>
                                <w:top w:val="none" w:sz="0" w:space="0" w:color="auto"/>
                                <w:left w:val="none" w:sz="0" w:space="0" w:color="auto"/>
                                <w:bottom w:val="none" w:sz="0" w:space="0" w:color="auto"/>
                                <w:right w:val="none" w:sz="0" w:space="0" w:color="auto"/>
                              </w:divBdr>
                            </w:div>
                            <w:div w:id="1256326947">
                              <w:marLeft w:val="0"/>
                              <w:marRight w:val="0"/>
                              <w:marTop w:val="0"/>
                              <w:marBottom w:val="0"/>
                              <w:divBdr>
                                <w:top w:val="none" w:sz="0" w:space="0" w:color="auto"/>
                                <w:left w:val="none" w:sz="0" w:space="0" w:color="auto"/>
                                <w:bottom w:val="none" w:sz="0" w:space="0" w:color="auto"/>
                                <w:right w:val="none" w:sz="0" w:space="0" w:color="auto"/>
                              </w:divBdr>
                              <w:divsChild>
                                <w:div w:id="1961958784">
                                  <w:marLeft w:val="0"/>
                                  <w:marRight w:val="0"/>
                                  <w:marTop w:val="0"/>
                                  <w:marBottom w:val="0"/>
                                  <w:divBdr>
                                    <w:top w:val="none" w:sz="0" w:space="0" w:color="auto"/>
                                    <w:left w:val="none" w:sz="0" w:space="0" w:color="auto"/>
                                    <w:bottom w:val="none" w:sz="0" w:space="0" w:color="auto"/>
                                    <w:right w:val="none" w:sz="0" w:space="0" w:color="auto"/>
                                  </w:divBdr>
                                </w:div>
                              </w:divsChild>
                            </w:div>
                            <w:div w:id="1702315785">
                              <w:marLeft w:val="0"/>
                              <w:marRight w:val="0"/>
                              <w:marTop w:val="0"/>
                              <w:marBottom w:val="0"/>
                              <w:divBdr>
                                <w:top w:val="none" w:sz="0" w:space="0" w:color="auto"/>
                                <w:left w:val="none" w:sz="0" w:space="0" w:color="auto"/>
                                <w:bottom w:val="none" w:sz="0" w:space="0" w:color="auto"/>
                                <w:right w:val="none" w:sz="0" w:space="0" w:color="auto"/>
                              </w:divBdr>
                            </w:div>
                            <w:div w:id="1771703897">
                              <w:marLeft w:val="0"/>
                              <w:marRight w:val="0"/>
                              <w:marTop w:val="0"/>
                              <w:marBottom w:val="0"/>
                              <w:divBdr>
                                <w:top w:val="none" w:sz="0" w:space="0" w:color="auto"/>
                                <w:left w:val="none" w:sz="0" w:space="0" w:color="auto"/>
                                <w:bottom w:val="none" w:sz="0" w:space="0" w:color="auto"/>
                                <w:right w:val="none" w:sz="0" w:space="0" w:color="auto"/>
                              </w:divBdr>
                            </w:div>
                            <w:div w:id="1860850611">
                              <w:marLeft w:val="0"/>
                              <w:marRight w:val="0"/>
                              <w:marTop w:val="0"/>
                              <w:marBottom w:val="0"/>
                              <w:divBdr>
                                <w:top w:val="none" w:sz="0" w:space="0" w:color="auto"/>
                                <w:left w:val="none" w:sz="0" w:space="0" w:color="auto"/>
                                <w:bottom w:val="none" w:sz="0" w:space="0" w:color="auto"/>
                                <w:right w:val="none" w:sz="0" w:space="0" w:color="auto"/>
                              </w:divBdr>
                            </w:div>
                            <w:div w:id="1989548560">
                              <w:marLeft w:val="0"/>
                              <w:marRight w:val="0"/>
                              <w:marTop w:val="0"/>
                              <w:marBottom w:val="0"/>
                              <w:divBdr>
                                <w:top w:val="none" w:sz="0" w:space="0" w:color="auto"/>
                                <w:left w:val="none" w:sz="0" w:space="0" w:color="auto"/>
                                <w:bottom w:val="none" w:sz="0" w:space="0" w:color="auto"/>
                                <w:right w:val="none" w:sz="0" w:space="0" w:color="auto"/>
                              </w:divBdr>
                            </w:div>
                            <w:div w:id="2036884117">
                              <w:marLeft w:val="0"/>
                              <w:marRight w:val="0"/>
                              <w:marTop w:val="0"/>
                              <w:marBottom w:val="0"/>
                              <w:divBdr>
                                <w:top w:val="none" w:sz="0" w:space="0" w:color="auto"/>
                                <w:left w:val="none" w:sz="0" w:space="0" w:color="auto"/>
                                <w:bottom w:val="none" w:sz="0" w:space="0" w:color="auto"/>
                                <w:right w:val="none" w:sz="0" w:space="0" w:color="auto"/>
                              </w:divBdr>
                            </w:div>
                            <w:div w:id="2070154751">
                              <w:marLeft w:val="0"/>
                              <w:marRight w:val="0"/>
                              <w:marTop w:val="0"/>
                              <w:marBottom w:val="0"/>
                              <w:divBdr>
                                <w:top w:val="none" w:sz="0" w:space="0" w:color="auto"/>
                                <w:left w:val="none" w:sz="0" w:space="0" w:color="auto"/>
                                <w:bottom w:val="none" w:sz="0" w:space="0" w:color="auto"/>
                                <w:right w:val="none" w:sz="0" w:space="0" w:color="auto"/>
                              </w:divBdr>
                            </w:div>
                            <w:div w:id="2076657659">
                              <w:marLeft w:val="0"/>
                              <w:marRight w:val="0"/>
                              <w:marTop w:val="0"/>
                              <w:marBottom w:val="0"/>
                              <w:divBdr>
                                <w:top w:val="none" w:sz="0" w:space="0" w:color="auto"/>
                                <w:left w:val="none" w:sz="0" w:space="0" w:color="auto"/>
                                <w:bottom w:val="none" w:sz="0" w:space="0" w:color="auto"/>
                                <w:right w:val="none" w:sz="0" w:space="0" w:color="auto"/>
                              </w:divBdr>
                              <w:divsChild>
                                <w:div w:id="9156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8364640">
      <w:bodyDiv w:val="1"/>
      <w:marLeft w:val="0"/>
      <w:marRight w:val="0"/>
      <w:marTop w:val="0"/>
      <w:marBottom w:val="0"/>
      <w:divBdr>
        <w:top w:val="none" w:sz="0" w:space="0" w:color="auto"/>
        <w:left w:val="none" w:sz="0" w:space="0" w:color="auto"/>
        <w:bottom w:val="none" w:sz="0" w:space="0" w:color="auto"/>
        <w:right w:val="none" w:sz="0" w:space="0" w:color="auto"/>
      </w:divBdr>
      <w:divsChild>
        <w:div w:id="1798910963">
          <w:marLeft w:val="0"/>
          <w:marRight w:val="0"/>
          <w:marTop w:val="0"/>
          <w:marBottom w:val="0"/>
          <w:divBdr>
            <w:top w:val="none" w:sz="0" w:space="0" w:color="auto"/>
            <w:left w:val="none" w:sz="0" w:space="0" w:color="auto"/>
            <w:bottom w:val="none" w:sz="0" w:space="0" w:color="auto"/>
            <w:right w:val="none" w:sz="0" w:space="0" w:color="auto"/>
          </w:divBdr>
          <w:divsChild>
            <w:div w:id="490875855">
              <w:marLeft w:val="0"/>
              <w:marRight w:val="0"/>
              <w:marTop w:val="0"/>
              <w:marBottom w:val="0"/>
              <w:divBdr>
                <w:top w:val="none" w:sz="0" w:space="0" w:color="auto"/>
                <w:left w:val="none" w:sz="0" w:space="0" w:color="auto"/>
                <w:bottom w:val="none" w:sz="0" w:space="0" w:color="auto"/>
                <w:right w:val="none" w:sz="0" w:space="0" w:color="auto"/>
              </w:divBdr>
              <w:divsChild>
                <w:div w:id="1628655953">
                  <w:marLeft w:val="0"/>
                  <w:marRight w:val="0"/>
                  <w:marTop w:val="0"/>
                  <w:marBottom w:val="0"/>
                  <w:divBdr>
                    <w:top w:val="none" w:sz="0" w:space="0" w:color="auto"/>
                    <w:left w:val="none" w:sz="0" w:space="0" w:color="auto"/>
                    <w:bottom w:val="none" w:sz="0" w:space="0" w:color="auto"/>
                    <w:right w:val="none" w:sz="0" w:space="0" w:color="auto"/>
                  </w:divBdr>
                  <w:divsChild>
                    <w:div w:id="202181483">
                      <w:marLeft w:val="0"/>
                      <w:marRight w:val="0"/>
                      <w:marTop w:val="0"/>
                      <w:marBottom w:val="0"/>
                      <w:divBdr>
                        <w:top w:val="none" w:sz="0" w:space="0" w:color="auto"/>
                        <w:left w:val="none" w:sz="0" w:space="0" w:color="auto"/>
                        <w:bottom w:val="none" w:sz="0" w:space="0" w:color="auto"/>
                        <w:right w:val="none" w:sz="0" w:space="0" w:color="auto"/>
                      </w:divBdr>
                      <w:divsChild>
                        <w:div w:id="1799685898">
                          <w:marLeft w:val="0"/>
                          <w:marRight w:val="0"/>
                          <w:marTop w:val="0"/>
                          <w:marBottom w:val="0"/>
                          <w:divBdr>
                            <w:top w:val="none" w:sz="0" w:space="0" w:color="auto"/>
                            <w:left w:val="none" w:sz="0" w:space="0" w:color="auto"/>
                            <w:bottom w:val="none" w:sz="0" w:space="0" w:color="auto"/>
                            <w:right w:val="none" w:sz="0" w:space="0" w:color="auto"/>
                          </w:divBdr>
                          <w:divsChild>
                            <w:div w:id="10959337">
                              <w:marLeft w:val="0"/>
                              <w:marRight w:val="0"/>
                              <w:marTop w:val="0"/>
                              <w:marBottom w:val="0"/>
                              <w:divBdr>
                                <w:top w:val="none" w:sz="0" w:space="0" w:color="auto"/>
                                <w:left w:val="none" w:sz="0" w:space="0" w:color="auto"/>
                                <w:bottom w:val="none" w:sz="0" w:space="0" w:color="auto"/>
                                <w:right w:val="none" w:sz="0" w:space="0" w:color="auto"/>
                              </w:divBdr>
                            </w:div>
                            <w:div w:id="14036600">
                              <w:marLeft w:val="0"/>
                              <w:marRight w:val="0"/>
                              <w:marTop w:val="0"/>
                              <w:marBottom w:val="0"/>
                              <w:divBdr>
                                <w:top w:val="none" w:sz="0" w:space="0" w:color="auto"/>
                                <w:left w:val="none" w:sz="0" w:space="0" w:color="auto"/>
                                <w:bottom w:val="none" w:sz="0" w:space="0" w:color="auto"/>
                                <w:right w:val="none" w:sz="0" w:space="0" w:color="auto"/>
                              </w:divBdr>
                            </w:div>
                            <w:div w:id="61678933">
                              <w:marLeft w:val="0"/>
                              <w:marRight w:val="0"/>
                              <w:marTop w:val="0"/>
                              <w:marBottom w:val="0"/>
                              <w:divBdr>
                                <w:top w:val="none" w:sz="0" w:space="0" w:color="auto"/>
                                <w:left w:val="none" w:sz="0" w:space="0" w:color="auto"/>
                                <w:bottom w:val="none" w:sz="0" w:space="0" w:color="auto"/>
                                <w:right w:val="none" w:sz="0" w:space="0" w:color="auto"/>
                              </w:divBdr>
                            </w:div>
                            <w:div w:id="77406523">
                              <w:marLeft w:val="0"/>
                              <w:marRight w:val="0"/>
                              <w:marTop w:val="0"/>
                              <w:marBottom w:val="0"/>
                              <w:divBdr>
                                <w:top w:val="none" w:sz="0" w:space="0" w:color="auto"/>
                                <w:left w:val="none" w:sz="0" w:space="0" w:color="auto"/>
                                <w:bottom w:val="none" w:sz="0" w:space="0" w:color="auto"/>
                                <w:right w:val="none" w:sz="0" w:space="0" w:color="auto"/>
                              </w:divBdr>
                            </w:div>
                            <w:div w:id="83378630">
                              <w:marLeft w:val="0"/>
                              <w:marRight w:val="0"/>
                              <w:marTop w:val="0"/>
                              <w:marBottom w:val="0"/>
                              <w:divBdr>
                                <w:top w:val="none" w:sz="0" w:space="0" w:color="auto"/>
                                <w:left w:val="none" w:sz="0" w:space="0" w:color="auto"/>
                                <w:bottom w:val="none" w:sz="0" w:space="0" w:color="auto"/>
                                <w:right w:val="none" w:sz="0" w:space="0" w:color="auto"/>
                              </w:divBdr>
                            </w:div>
                            <w:div w:id="89550606">
                              <w:marLeft w:val="0"/>
                              <w:marRight w:val="0"/>
                              <w:marTop w:val="0"/>
                              <w:marBottom w:val="0"/>
                              <w:divBdr>
                                <w:top w:val="none" w:sz="0" w:space="0" w:color="auto"/>
                                <w:left w:val="none" w:sz="0" w:space="0" w:color="auto"/>
                                <w:bottom w:val="none" w:sz="0" w:space="0" w:color="auto"/>
                                <w:right w:val="none" w:sz="0" w:space="0" w:color="auto"/>
                              </w:divBdr>
                            </w:div>
                            <w:div w:id="94792510">
                              <w:marLeft w:val="0"/>
                              <w:marRight w:val="0"/>
                              <w:marTop w:val="0"/>
                              <w:marBottom w:val="0"/>
                              <w:divBdr>
                                <w:top w:val="none" w:sz="0" w:space="0" w:color="auto"/>
                                <w:left w:val="none" w:sz="0" w:space="0" w:color="auto"/>
                                <w:bottom w:val="none" w:sz="0" w:space="0" w:color="auto"/>
                                <w:right w:val="none" w:sz="0" w:space="0" w:color="auto"/>
                              </w:divBdr>
                            </w:div>
                            <w:div w:id="109663719">
                              <w:marLeft w:val="0"/>
                              <w:marRight w:val="0"/>
                              <w:marTop w:val="0"/>
                              <w:marBottom w:val="0"/>
                              <w:divBdr>
                                <w:top w:val="none" w:sz="0" w:space="0" w:color="auto"/>
                                <w:left w:val="none" w:sz="0" w:space="0" w:color="auto"/>
                                <w:bottom w:val="none" w:sz="0" w:space="0" w:color="auto"/>
                                <w:right w:val="none" w:sz="0" w:space="0" w:color="auto"/>
                              </w:divBdr>
                            </w:div>
                            <w:div w:id="116415739">
                              <w:marLeft w:val="0"/>
                              <w:marRight w:val="0"/>
                              <w:marTop w:val="0"/>
                              <w:marBottom w:val="0"/>
                              <w:divBdr>
                                <w:top w:val="none" w:sz="0" w:space="0" w:color="auto"/>
                                <w:left w:val="none" w:sz="0" w:space="0" w:color="auto"/>
                                <w:bottom w:val="none" w:sz="0" w:space="0" w:color="auto"/>
                                <w:right w:val="none" w:sz="0" w:space="0" w:color="auto"/>
                              </w:divBdr>
                            </w:div>
                            <w:div w:id="142547775">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169294942">
                              <w:marLeft w:val="0"/>
                              <w:marRight w:val="0"/>
                              <w:marTop w:val="0"/>
                              <w:marBottom w:val="0"/>
                              <w:divBdr>
                                <w:top w:val="none" w:sz="0" w:space="0" w:color="auto"/>
                                <w:left w:val="none" w:sz="0" w:space="0" w:color="auto"/>
                                <w:bottom w:val="none" w:sz="0" w:space="0" w:color="auto"/>
                                <w:right w:val="none" w:sz="0" w:space="0" w:color="auto"/>
                              </w:divBdr>
                            </w:div>
                            <w:div w:id="176585379">
                              <w:marLeft w:val="0"/>
                              <w:marRight w:val="0"/>
                              <w:marTop w:val="0"/>
                              <w:marBottom w:val="0"/>
                              <w:divBdr>
                                <w:top w:val="none" w:sz="0" w:space="0" w:color="auto"/>
                                <w:left w:val="none" w:sz="0" w:space="0" w:color="auto"/>
                                <w:bottom w:val="none" w:sz="0" w:space="0" w:color="auto"/>
                                <w:right w:val="none" w:sz="0" w:space="0" w:color="auto"/>
                              </w:divBdr>
                            </w:div>
                            <w:div w:id="183398353">
                              <w:marLeft w:val="0"/>
                              <w:marRight w:val="0"/>
                              <w:marTop w:val="0"/>
                              <w:marBottom w:val="0"/>
                              <w:divBdr>
                                <w:top w:val="none" w:sz="0" w:space="0" w:color="auto"/>
                                <w:left w:val="none" w:sz="0" w:space="0" w:color="auto"/>
                                <w:bottom w:val="none" w:sz="0" w:space="0" w:color="auto"/>
                                <w:right w:val="none" w:sz="0" w:space="0" w:color="auto"/>
                              </w:divBdr>
                            </w:div>
                            <w:div w:id="187304855">
                              <w:marLeft w:val="0"/>
                              <w:marRight w:val="0"/>
                              <w:marTop w:val="0"/>
                              <w:marBottom w:val="0"/>
                              <w:divBdr>
                                <w:top w:val="none" w:sz="0" w:space="0" w:color="auto"/>
                                <w:left w:val="none" w:sz="0" w:space="0" w:color="auto"/>
                                <w:bottom w:val="none" w:sz="0" w:space="0" w:color="auto"/>
                                <w:right w:val="none" w:sz="0" w:space="0" w:color="auto"/>
                              </w:divBdr>
                            </w:div>
                            <w:div w:id="199586399">
                              <w:marLeft w:val="0"/>
                              <w:marRight w:val="0"/>
                              <w:marTop w:val="0"/>
                              <w:marBottom w:val="0"/>
                              <w:divBdr>
                                <w:top w:val="none" w:sz="0" w:space="0" w:color="auto"/>
                                <w:left w:val="none" w:sz="0" w:space="0" w:color="auto"/>
                                <w:bottom w:val="none" w:sz="0" w:space="0" w:color="auto"/>
                                <w:right w:val="none" w:sz="0" w:space="0" w:color="auto"/>
                              </w:divBdr>
                              <w:divsChild>
                                <w:div w:id="2140800985">
                                  <w:marLeft w:val="0"/>
                                  <w:marRight w:val="0"/>
                                  <w:marTop w:val="0"/>
                                  <w:marBottom w:val="0"/>
                                  <w:divBdr>
                                    <w:top w:val="none" w:sz="0" w:space="0" w:color="auto"/>
                                    <w:left w:val="none" w:sz="0" w:space="0" w:color="auto"/>
                                    <w:bottom w:val="none" w:sz="0" w:space="0" w:color="auto"/>
                                    <w:right w:val="none" w:sz="0" w:space="0" w:color="auto"/>
                                  </w:divBdr>
                                </w:div>
                              </w:divsChild>
                            </w:div>
                            <w:div w:id="204564075">
                              <w:marLeft w:val="0"/>
                              <w:marRight w:val="0"/>
                              <w:marTop w:val="0"/>
                              <w:marBottom w:val="0"/>
                              <w:divBdr>
                                <w:top w:val="none" w:sz="0" w:space="0" w:color="auto"/>
                                <w:left w:val="none" w:sz="0" w:space="0" w:color="auto"/>
                                <w:bottom w:val="none" w:sz="0" w:space="0" w:color="auto"/>
                                <w:right w:val="none" w:sz="0" w:space="0" w:color="auto"/>
                              </w:divBdr>
                            </w:div>
                            <w:div w:id="206064543">
                              <w:marLeft w:val="0"/>
                              <w:marRight w:val="0"/>
                              <w:marTop w:val="0"/>
                              <w:marBottom w:val="0"/>
                              <w:divBdr>
                                <w:top w:val="none" w:sz="0" w:space="0" w:color="auto"/>
                                <w:left w:val="none" w:sz="0" w:space="0" w:color="auto"/>
                                <w:bottom w:val="none" w:sz="0" w:space="0" w:color="auto"/>
                                <w:right w:val="none" w:sz="0" w:space="0" w:color="auto"/>
                              </w:divBdr>
                            </w:div>
                            <w:div w:id="212157445">
                              <w:marLeft w:val="0"/>
                              <w:marRight w:val="0"/>
                              <w:marTop w:val="0"/>
                              <w:marBottom w:val="0"/>
                              <w:divBdr>
                                <w:top w:val="none" w:sz="0" w:space="0" w:color="auto"/>
                                <w:left w:val="none" w:sz="0" w:space="0" w:color="auto"/>
                                <w:bottom w:val="none" w:sz="0" w:space="0" w:color="auto"/>
                                <w:right w:val="none" w:sz="0" w:space="0" w:color="auto"/>
                              </w:divBdr>
                            </w:div>
                            <w:div w:id="216432570">
                              <w:marLeft w:val="0"/>
                              <w:marRight w:val="0"/>
                              <w:marTop w:val="0"/>
                              <w:marBottom w:val="0"/>
                              <w:divBdr>
                                <w:top w:val="none" w:sz="0" w:space="0" w:color="auto"/>
                                <w:left w:val="none" w:sz="0" w:space="0" w:color="auto"/>
                                <w:bottom w:val="none" w:sz="0" w:space="0" w:color="auto"/>
                                <w:right w:val="none" w:sz="0" w:space="0" w:color="auto"/>
                              </w:divBdr>
                            </w:div>
                            <w:div w:id="239945735">
                              <w:marLeft w:val="0"/>
                              <w:marRight w:val="0"/>
                              <w:marTop w:val="0"/>
                              <w:marBottom w:val="0"/>
                              <w:divBdr>
                                <w:top w:val="none" w:sz="0" w:space="0" w:color="auto"/>
                                <w:left w:val="none" w:sz="0" w:space="0" w:color="auto"/>
                                <w:bottom w:val="none" w:sz="0" w:space="0" w:color="auto"/>
                                <w:right w:val="none" w:sz="0" w:space="0" w:color="auto"/>
                              </w:divBdr>
                            </w:div>
                            <w:div w:id="247277364">
                              <w:marLeft w:val="0"/>
                              <w:marRight w:val="0"/>
                              <w:marTop w:val="0"/>
                              <w:marBottom w:val="0"/>
                              <w:divBdr>
                                <w:top w:val="none" w:sz="0" w:space="0" w:color="auto"/>
                                <w:left w:val="none" w:sz="0" w:space="0" w:color="auto"/>
                                <w:bottom w:val="none" w:sz="0" w:space="0" w:color="auto"/>
                                <w:right w:val="none" w:sz="0" w:space="0" w:color="auto"/>
                              </w:divBdr>
                            </w:div>
                            <w:div w:id="263652683">
                              <w:marLeft w:val="0"/>
                              <w:marRight w:val="0"/>
                              <w:marTop w:val="0"/>
                              <w:marBottom w:val="0"/>
                              <w:divBdr>
                                <w:top w:val="none" w:sz="0" w:space="0" w:color="auto"/>
                                <w:left w:val="none" w:sz="0" w:space="0" w:color="auto"/>
                                <w:bottom w:val="none" w:sz="0" w:space="0" w:color="auto"/>
                                <w:right w:val="none" w:sz="0" w:space="0" w:color="auto"/>
                              </w:divBdr>
                            </w:div>
                            <w:div w:id="289284687">
                              <w:marLeft w:val="0"/>
                              <w:marRight w:val="0"/>
                              <w:marTop w:val="0"/>
                              <w:marBottom w:val="0"/>
                              <w:divBdr>
                                <w:top w:val="none" w:sz="0" w:space="0" w:color="auto"/>
                                <w:left w:val="none" w:sz="0" w:space="0" w:color="auto"/>
                                <w:bottom w:val="none" w:sz="0" w:space="0" w:color="auto"/>
                                <w:right w:val="none" w:sz="0" w:space="0" w:color="auto"/>
                              </w:divBdr>
                            </w:div>
                            <w:div w:id="318963739">
                              <w:marLeft w:val="0"/>
                              <w:marRight w:val="0"/>
                              <w:marTop w:val="0"/>
                              <w:marBottom w:val="0"/>
                              <w:divBdr>
                                <w:top w:val="none" w:sz="0" w:space="0" w:color="auto"/>
                                <w:left w:val="none" w:sz="0" w:space="0" w:color="auto"/>
                                <w:bottom w:val="none" w:sz="0" w:space="0" w:color="auto"/>
                                <w:right w:val="none" w:sz="0" w:space="0" w:color="auto"/>
                              </w:divBdr>
                            </w:div>
                            <w:div w:id="326518913">
                              <w:marLeft w:val="0"/>
                              <w:marRight w:val="0"/>
                              <w:marTop w:val="0"/>
                              <w:marBottom w:val="0"/>
                              <w:divBdr>
                                <w:top w:val="none" w:sz="0" w:space="0" w:color="auto"/>
                                <w:left w:val="none" w:sz="0" w:space="0" w:color="auto"/>
                                <w:bottom w:val="none" w:sz="0" w:space="0" w:color="auto"/>
                                <w:right w:val="none" w:sz="0" w:space="0" w:color="auto"/>
                              </w:divBdr>
                            </w:div>
                            <w:div w:id="332878449">
                              <w:marLeft w:val="0"/>
                              <w:marRight w:val="0"/>
                              <w:marTop w:val="0"/>
                              <w:marBottom w:val="0"/>
                              <w:divBdr>
                                <w:top w:val="none" w:sz="0" w:space="0" w:color="auto"/>
                                <w:left w:val="none" w:sz="0" w:space="0" w:color="auto"/>
                                <w:bottom w:val="none" w:sz="0" w:space="0" w:color="auto"/>
                                <w:right w:val="none" w:sz="0" w:space="0" w:color="auto"/>
                              </w:divBdr>
                            </w:div>
                            <w:div w:id="339083870">
                              <w:marLeft w:val="0"/>
                              <w:marRight w:val="0"/>
                              <w:marTop w:val="0"/>
                              <w:marBottom w:val="0"/>
                              <w:divBdr>
                                <w:top w:val="none" w:sz="0" w:space="0" w:color="auto"/>
                                <w:left w:val="none" w:sz="0" w:space="0" w:color="auto"/>
                                <w:bottom w:val="none" w:sz="0" w:space="0" w:color="auto"/>
                                <w:right w:val="none" w:sz="0" w:space="0" w:color="auto"/>
                              </w:divBdr>
                            </w:div>
                            <w:div w:id="348875301">
                              <w:marLeft w:val="0"/>
                              <w:marRight w:val="0"/>
                              <w:marTop w:val="0"/>
                              <w:marBottom w:val="0"/>
                              <w:divBdr>
                                <w:top w:val="none" w:sz="0" w:space="0" w:color="auto"/>
                                <w:left w:val="none" w:sz="0" w:space="0" w:color="auto"/>
                                <w:bottom w:val="none" w:sz="0" w:space="0" w:color="auto"/>
                                <w:right w:val="none" w:sz="0" w:space="0" w:color="auto"/>
                              </w:divBdr>
                            </w:div>
                            <w:div w:id="368145129">
                              <w:marLeft w:val="0"/>
                              <w:marRight w:val="0"/>
                              <w:marTop w:val="0"/>
                              <w:marBottom w:val="0"/>
                              <w:divBdr>
                                <w:top w:val="none" w:sz="0" w:space="0" w:color="auto"/>
                                <w:left w:val="none" w:sz="0" w:space="0" w:color="auto"/>
                                <w:bottom w:val="none" w:sz="0" w:space="0" w:color="auto"/>
                                <w:right w:val="none" w:sz="0" w:space="0" w:color="auto"/>
                              </w:divBdr>
                            </w:div>
                            <w:div w:id="382826837">
                              <w:marLeft w:val="0"/>
                              <w:marRight w:val="0"/>
                              <w:marTop w:val="0"/>
                              <w:marBottom w:val="0"/>
                              <w:divBdr>
                                <w:top w:val="none" w:sz="0" w:space="0" w:color="auto"/>
                                <w:left w:val="none" w:sz="0" w:space="0" w:color="auto"/>
                                <w:bottom w:val="none" w:sz="0" w:space="0" w:color="auto"/>
                                <w:right w:val="none" w:sz="0" w:space="0" w:color="auto"/>
                              </w:divBdr>
                            </w:div>
                            <w:div w:id="383261399">
                              <w:marLeft w:val="0"/>
                              <w:marRight w:val="0"/>
                              <w:marTop w:val="0"/>
                              <w:marBottom w:val="0"/>
                              <w:divBdr>
                                <w:top w:val="none" w:sz="0" w:space="0" w:color="auto"/>
                                <w:left w:val="none" w:sz="0" w:space="0" w:color="auto"/>
                                <w:bottom w:val="none" w:sz="0" w:space="0" w:color="auto"/>
                                <w:right w:val="none" w:sz="0" w:space="0" w:color="auto"/>
                              </w:divBdr>
                            </w:div>
                            <w:div w:id="384181190">
                              <w:marLeft w:val="0"/>
                              <w:marRight w:val="0"/>
                              <w:marTop w:val="0"/>
                              <w:marBottom w:val="0"/>
                              <w:divBdr>
                                <w:top w:val="none" w:sz="0" w:space="0" w:color="auto"/>
                                <w:left w:val="none" w:sz="0" w:space="0" w:color="auto"/>
                                <w:bottom w:val="none" w:sz="0" w:space="0" w:color="auto"/>
                                <w:right w:val="none" w:sz="0" w:space="0" w:color="auto"/>
                              </w:divBdr>
                            </w:div>
                            <w:div w:id="406683607">
                              <w:marLeft w:val="0"/>
                              <w:marRight w:val="0"/>
                              <w:marTop w:val="0"/>
                              <w:marBottom w:val="0"/>
                              <w:divBdr>
                                <w:top w:val="none" w:sz="0" w:space="0" w:color="auto"/>
                                <w:left w:val="none" w:sz="0" w:space="0" w:color="auto"/>
                                <w:bottom w:val="none" w:sz="0" w:space="0" w:color="auto"/>
                                <w:right w:val="none" w:sz="0" w:space="0" w:color="auto"/>
                              </w:divBdr>
                            </w:div>
                            <w:div w:id="433063207">
                              <w:marLeft w:val="0"/>
                              <w:marRight w:val="0"/>
                              <w:marTop w:val="0"/>
                              <w:marBottom w:val="0"/>
                              <w:divBdr>
                                <w:top w:val="none" w:sz="0" w:space="0" w:color="auto"/>
                                <w:left w:val="none" w:sz="0" w:space="0" w:color="auto"/>
                                <w:bottom w:val="none" w:sz="0" w:space="0" w:color="auto"/>
                                <w:right w:val="none" w:sz="0" w:space="0" w:color="auto"/>
                              </w:divBdr>
                            </w:div>
                            <w:div w:id="466123649">
                              <w:marLeft w:val="0"/>
                              <w:marRight w:val="0"/>
                              <w:marTop w:val="0"/>
                              <w:marBottom w:val="0"/>
                              <w:divBdr>
                                <w:top w:val="none" w:sz="0" w:space="0" w:color="auto"/>
                                <w:left w:val="none" w:sz="0" w:space="0" w:color="auto"/>
                                <w:bottom w:val="none" w:sz="0" w:space="0" w:color="auto"/>
                                <w:right w:val="none" w:sz="0" w:space="0" w:color="auto"/>
                              </w:divBdr>
                            </w:div>
                            <w:div w:id="469136239">
                              <w:marLeft w:val="0"/>
                              <w:marRight w:val="0"/>
                              <w:marTop w:val="0"/>
                              <w:marBottom w:val="0"/>
                              <w:divBdr>
                                <w:top w:val="none" w:sz="0" w:space="0" w:color="auto"/>
                                <w:left w:val="none" w:sz="0" w:space="0" w:color="auto"/>
                                <w:bottom w:val="none" w:sz="0" w:space="0" w:color="auto"/>
                                <w:right w:val="none" w:sz="0" w:space="0" w:color="auto"/>
                              </w:divBdr>
                            </w:div>
                            <w:div w:id="475951900">
                              <w:marLeft w:val="0"/>
                              <w:marRight w:val="0"/>
                              <w:marTop w:val="0"/>
                              <w:marBottom w:val="0"/>
                              <w:divBdr>
                                <w:top w:val="none" w:sz="0" w:space="0" w:color="auto"/>
                                <w:left w:val="none" w:sz="0" w:space="0" w:color="auto"/>
                                <w:bottom w:val="none" w:sz="0" w:space="0" w:color="auto"/>
                                <w:right w:val="none" w:sz="0" w:space="0" w:color="auto"/>
                              </w:divBdr>
                            </w:div>
                            <w:div w:id="483400069">
                              <w:marLeft w:val="0"/>
                              <w:marRight w:val="0"/>
                              <w:marTop w:val="0"/>
                              <w:marBottom w:val="0"/>
                              <w:divBdr>
                                <w:top w:val="none" w:sz="0" w:space="0" w:color="auto"/>
                                <w:left w:val="none" w:sz="0" w:space="0" w:color="auto"/>
                                <w:bottom w:val="none" w:sz="0" w:space="0" w:color="auto"/>
                                <w:right w:val="none" w:sz="0" w:space="0" w:color="auto"/>
                              </w:divBdr>
                            </w:div>
                            <w:div w:id="498155810">
                              <w:marLeft w:val="0"/>
                              <w:marRight w:val="0"/>
                              <w:marTop w:val="0"/>
                              <w:marBottom w:val="0"/>
                              <w:divBdr>
                                <w:top w:val="none" w:sz="0" w:space="0" w:color="auto"/>
                                <w:left w:val="none" w:sz="0" w:space="0" w:color="auto"/>
                                <w:bottom w:val="none" w:sz="0" w:space="0" w:color="auto"/>
                                <w:right w:val="none" w:sz="0" w:space="0" w:color="auto"/>
                              </w:divBdr>
                            </w:div>
                            <w:div w:id="516311243">
                              <w:marLeft w:val="0"/>
                              <w:marRight w:val="0"/>
                              <w:marTop w:val="0"/>
                              <w:marBottom w:val="0"/>
                              <w:divBdr>
                                <w:top w:val="none" w:sz="0" w:space="0" w:color="auto"/>
                                <w:left w:val="none" w:sz="0" w:space="0" w:color="auto"/>
                                <w:bottom w:val="none" w:sz="0" w:space="0" w:color="auto"/>
                                <w:right w:val="none" w:sz="0" w:space="0" w:color="auto"/>
                              </w:divBdr>
                            </w:div>
                            <w:div w:id="528957463">
                              <w:marLeft w:val="0"/>
                              <w:marRight w:val="0"/>
                              <w:marTop w:val="0"/>
                              <w:marBottom w:val="0"/>
                              <w:divBdr>
                                <w:top w:val="none" w:sz="0" w:space="0" w:color="auto"/>
                                <w:left w:val="none" w:sz="0" w:space="0" w:color="auto"/>
                                <w:bottom w:val="none" w:sz="0" w:space="0" w:color="auto"/>
                                <w:right w:val="none" w:sz="0" w:space="0" w:color="auto"/>
                              </w:divBdr>
                            </w:div>
                            <w:div w:id="540366630">
                              <w:marLeft w:val="0"/>
                              <w:marRight w:val="0"/>
                              <w:marTop w:val="0"/>
                              <w:marBottom w:val="0"/>
                              <w:divBdr>
                                <w:top w:val="none" w:sz="0" w:space="0" w:color="auto"/>
                                <w:left w:val="none" w:sz="0" w:space="0" w:color="auto"/>
                                <w:bottom w:val="none" w:sz="0" w:space="0" w:color="auto"/>
                                <w:right w:val="none" w:sz="0" w:space="0" w:color="auto"/>
                              </w:divBdr>
                              <w:divsChild>
                                <w:div w:id="624890518">
                                  <w:marLeft w:val="0"/>
                                  <w:marRight w:val="0"/>
                                  <w:marTop w:val="0"/>
                                  <w:marBottom w:val="0"/>
                                  <w:divBdr>
                                    <w:top w:val="none" w:sz="0" w:space="0" w:color="auto"/>
                                    <w:left w:val="none" w:sz="0" w:space="0" w:color="auto"/>
                                    <w:bottom w:val="none" w:sz="0" w:space="0" w:color="auto"/>
                                    <w:right w:val="none" w:sz="0" w:space="0" w:color="auto"/>
                                  </w:divBdr>
                                </w:div>
                              </w:divsChild>
                            </w:div>
                            <w:div w:id="584388312">
                              <w:marLeft w:val="0"/>
                              <w:marRight w:val="0"/>
                              <w:marTop w:val="0"/>
                              <w:marBottom w:val="0"/>
                              <w:divBdr>
                                <w:top w:val="none" w:sz="0" w:space="0" w:color="auto"/>
                                <w:left w:val="none" w:sz="0" w:space="0" w:color="auto"/>
                                <w:bottom w:val="none" w:sz="0" w:space="0" w:color="auto"/>
                                <w:right w:val="none" w:sz="0" w:space="0" w:color="auto"/>
                              </w:divBdr>
                            </w:div>
                            <w:div w:id="621809428">
                              <w:marLeft w:val="0"/>
                              <w:marRight w:val="0"/>
                              <w:marTop w:val="0"/>
                              <w:marBottom w:val="0"/>
                              <w:divBdr>
                                <w:top w:val="none" w:sz="0" w:space="0" w:color="auto"/>
                                <w:left w:val="none" w:sz="0" w:space="0" w:color="auto"/>
                                <w:bottom w:val="none" w:sz="0" w:space="0" w:color="auto"/>
                                <w:right w:val="none" w:sz="0" w:space="0" w:color="auto"/>
                              </w:divBdr>
                            </w:div>
                            <w:div w:id="632060703">
                              <w:marLeft w:val="0"/>
                              <w:marRight w:val="0"/>
                              <w:marTop w:val="0"/>
                              <w:marBottom w:val="0"/>
                              <w:divBdr>
                                <w:top w:val="none" w:sz="0" w:space="0" w:color="auto"/>
                                <w:left w:val="none" w:sz="0" w:space="0" w:color="auto"/>
                                <w:bottom w:val="none" w:sz="0" w:space="0" w:color="auto"/>
                                <w:right w:val="none" w:sz="0" w:space="0" w:color="auto"/>
                              </w:divBdr>
                            </w:div>
                            <w:div w:id="635717829">
                              <w:marLeft w:val="0"/>
                              <w:marRight w:val="0"/>
                              <w:marTop w:val="0"/>
                              <w:marBottom w:val="0"/>
                              <w:divBdr>
                                <w:top w:val="none" w:sz="0" w:space="0" w:color="auto"/>
                                <w:left w:val="none" w:sz="0" w:space="0" w:color="auto"/>
                                <w:bottom w:val="none" w:sz="0" w:space="0" w:color="auto"/>
                                <w:right w:val="none" w:sz="0" w:space="0" w:color="auto"/>
                              </w:divBdr>
                            </w:div>
                            <w:div w:id="660700338">
                              <w:marLeft w:val="0"/>
                              <w:marRight w:val="0"/>
                              <w:marTop w:val="0"/>
                              <w:marBottom w:val="0"/>
                              <w:divBdr>
                                <w:top w:val="none" w:sz="0" w:space="0" w:color="auto"/>
                                <w:left w:val="none" w:sz="0" w:space="0" w:color="auto"/>
                                <w:bottom w:val="none" w:sz="0" w:space="0" w:color="auto"/>
                                <w:right w:val="none" w:sz="0" w:space="0" w:color="auto"/>
                              </w:divBdr>
                            </w:div>
                            <w:div w:id="669328753">
                              <w:marLeft w:val="0"/>
                              <w:marRight w:val="0"/>
                              <w:marTop w:val="0"/>
                              <w:marBottom w:val="0"/>
                              <w:divBdr>
                                <w:top w:val="none" w:sz="0" w:space="0" w:color="auto"/>
                                <w:left w:val="none" w:sz="0" w:space="0" w:color="auto"/>
                                <w:bottom w:val="none" w:sz="0" w:space="0" w:color="auto"/>
                                <w:right w:val="none" w:sz="0" w:space="0" w:color="auto"/>
                              </w:divBdr>
                            </w:div>
                            <w:div w:id="701900586">
                              <w:marLeft w:val="0"/>
                              <w:marRight w:val="0"/>
                              <w:marTop w:val="0"/>
                              <w:marBottom w:val="0"/>
                              <w:divBdr>
                                <w:top w:val="none" w:sz="0" w:space="0" w:color="auto"/>
                                <w:left w:val="none" w:sz="0" w:space="0" w:color="auto"/>
                                <w:bottom w:val="none" w:sz="0" w:space="0" w:color="auto"/>
                                <w:right w:val="none" w:sz="0" w:space="0" w:color="auto"/>
                              </w:divBdr>
                            </w:div>
                            <w:div w:id="717047463">
                              <w:marLeft w:val="0"/>
                              <w:marRight w:val="0"/>
                              <w:marTop w:val="0"/>
                              <w:marBottom w:val="0"/>
                              <w:divBdr>
                                <w:top w:val="none" w:sz="0" w:space="0" w:color="auto"/>
                                <w:left w:val="none" w:sz="0" w:space="0" w:color="auto"/>
                                <w:bottom w:val="none" w:sz="0" w:space="0" w:color="auto"/>
                                <w:right w:val="none" w:sz="0" w:space="0" w:color="auto"/>
                              </w:divBdr>
                            </w:div>
                            <w:div w:id="736441448">
                              <w:marLeft w:val="0"/>
                              <w:marRight w:val="0"/>
                              <w:marTop w:val="0"/>
                              <w:marBottom w:val="0"/>
                              <w:divBdr>
                                <w:top w:val="none" w:sz="0" w:space="0" w:color="auto"/>
                                <w:left w:val="none" w:sz="0" w:space="0" w:color="auto"/>
                                <w:bottom w:val="none" w:sz="0" w:space="0" w:color="auto"/>
                                <w:right w:val="none" w:sz="0" w:space="0" w:color="auto"/>
                              </w:divBdr>
                            </w:div>
                            <w:div w:id="743602037">
                              <w:marLeft w:val="0"/>
                              <w:marRight w:val="0"/>
                              <w:marTop w:val="0"/>
                              <w:marBottom w:val="0"/>
                              <w:divBdr>
                                <w:top w:val="none" w:sz="0" w:space="0" w:color="auto"/>
                                <w:left w:val="none" w:sz="0" w:space="0" w:color="auto"/>
                                <w:bottom w:val="none" w:sz="0" w:space="0" w:color="auto"/>
                                <w:right w:val="none" w:sz="0" w:space="0" w:color="auto"/>
                              </w:divBdr>
                            </w:div>
                            <w:div w:id="758212827">
                              <w:marLeft w:val="0"/>
                              <w:marRight w:val="0"/>
                              <w:marTop w:val="0"/>
                              <w:marBottom w:val="0"/>
                              <w:divBdr>
                                <w:top w:val="none" w:sz="0" w:space="0" w:color="auto"/>
                                <w:left w:val="none" w:sz="0" w:space="0" w:color="auto"/>
                                <w:bottom w:val="none" w:sz="0" w:space="0" w:color="auto"/>
                                <w:right w:val="none" w:sz="0" w:space="0" w:color="auto"/>
                              </w:divBdr>
                            </w:div>
                            <w:div w:id="761029535">
                              <w:marLeft w:val="0"/>
                              <w:marRight w:val="0"/>
                              <w:marTop w:val="0"/>
                              <w:marBottom w:val="0"/>
                              <w:divBdr>
                                <w:top w:val="none" w:sz="0" w:space="0" w:color="auto"/>
                                <w:left w:val="none" w:sz="0" w:space="0" w:color="auto"/>
                                <w:bottom w:val="none" w:sz="0" w:space="0" w:color="auto"/>
                                <w:right w:val="none" w:sz="0" w:space="0" w:color="auto"/>
                              </w:divBdr>
                            </w:div>
                            <w:div w:id="858129245">
                              <w:marLeft w:val="0"/>
                              <w:marRight w:val="0"/>
                              <w:marTop w:val="0"/>
                              <w:marBottom w:val="0"/>
                              <w:divBdr>
                                <w:top w:val="none" w:sz="0" w:space="0" w:color="auto"/>
                                <w:left w:val="none" w:sz="0" w:space="0" w:color="auto"/>
                                <w:bottom w:val="none" w:sz="0" w:space="0" w:color="auto"/>
                                <w:right w:val="none" w:sz="0" w:space="0" w:color="auto"/>
                              </w:divBdr>
                              <w:divsChild>
                                <w:div w:id="781874312">
                                  <w:marLeft w:val="0"/>
                                  <w:marRight w:val="0"/>
                                  <w:marTop w:val="0"/>
                                  <w:marBottom w:val="0"/>
                                  <w:divBdr>
                                    <w:top w:val="none" w:sz="0" w:space="0" w:color="auto"/>
                                    <w:left w:val="none" w:sz="0" w:space="0" w:color="auto"/>
                                    <w:bottom w:val="none" w:sz="0" w:space="0" w:color="auto"/>
                                    <w:right w:val="none" w:sz="0" w:space="0" w:color="auto"/>
                                  </w:divBdr>
                                </w:div>
                              </w:divsChild>
                            </w:div>
                            <w:div w:id="869301593">
                              <w:marLeft w:val="0"/>
                              <w:marRight w:val="0"/>
                              <w:marTop w:val="0"/>
                              <w:marBottom w:val="0"/>
                              <w:divBdr>
                                <w:top w:val="none" w:sz="0" w:space="0" w:color="auto"/>
                                <w:left w:val="none" w:sz="0" w:space="0" w:color="auto"/>
                                <w:bottom w:val="none" w:sz="0" w:space="0" w:color="auto"/>
                                <w:right w:val="none" w:sz="0" w:space="0" w:color="auto"/>
                              </w:divBdr>
                            </w:div>
                            <w:div w:id="902103087">
                              <w:marLeft w:val="0"/>
                              <w:marRight w:val="0"/>
                              <w:marTop w:val="0"/>
                              <w:marBottom w:val="0"/>
                              <w:divBdr>
                                <w:top w:val="none" w:sz="0" w:space="0" w:color="auto"/>
                                <w:left w:val="none" w:sz="0" w:space="0" w:color="auto"/>
                                <w:bottom w:val="none" w:sz="0" w:space="0" w:color="auto"/>
                                <w:right w:val="none" w:sz="0" w:space="0" w:color="auto"/>
                              </w:divBdr>
                            </w:div>
                            <w:div w:id="904417483">
                              <w:marLeft w:val="0"/>
                              <w:marRight w:val="0"/>
                              <w:marTop w:val="0"/>
                              <w:marBottom w:val="0"/>
                              <w:divBdr>
                                <w:top w:val="none" w:sz="0" w:space="0" w:color="auto"/>
                                <w:left w:val="none" w:sz="0" w:space="0" w:color="auto"/>
                                <w:bottom w:val="none" w:sz="0" w:space="0" w:color="auto"/>
                                <w:right w:val="none" w:sz="0" w:space="0" w:color="auto"/>
                              </w:divBdr>
                            </w:div>
                            <w:div w:id="939025647">
                              <w:marLeft w:val="0"/>
                              <w:marRight w:val="0"/>
                              <w:marTop w:val="0"/>
                              <w:marBottom w:val="0"/>
                              <w:divBdr>
                                <w:top w:val="none" w:sz="0" w:space="0" w:color="auto"/>
                                <w:left w:val="none" w:sz="0" w:space="0" w:color="auto"/>
                                <w:bottom w:val="none" w:sz="0" w:space="0" w:color="auto"/>
                                <w:right w:val="none" w:sz="0" w:space="0" w:color="auto"/>
                              </w:divBdr>
                            </w:div>
                            <w:div w:id="950546835">
                              <w:marLeft w:val="0"/>
                              <w:marRight w:val="0"/>
                              <w:marTop w:val="0"/>
                              <w:marBottom w:val="0"/>
                              <w:divBdr>
                                <w:top w:val="none" w:sz="0" w:space="0" w:color="auto"/>
                                <w:left w:val="none" w:sz="0" w:space="0" w:color="auto"/>
                                <w:bottom w:val="none" w:sz="0" w:space="0" w:color="auto"/>
                                <w:right w:val="none" w:sz="0" w:space="0" w:color="auto"/>
                              </w:divBdr>
                            </w:div>
                            <w:div w:id="954870570">
                              <w:marLeft w:val="0"/>
                              <w:marRight w:val="0"/>
                              <w:marTop w:val="0"/>
                              <w:marBottom w:val="0"/>
                              <w:divBdr>
                                <w:top w:val="none" w:sz="0" w:space="0" w:color="auto"/>
                                <w:left w:val="none" w:sz="0" w:space="0" w:color="auto"/>
                                <w:bottom w:val="none" w:sz="0" w:space="0" w:color="auto"/>
                                <w:right w:val="none" w:sz="0" w:space="0" w:color="auto"/>
                              </w:divBdr>
                            </w:div>
                            <w:div w:id="973603605">
                              <w:marLeft w:val="0"/>
                              <w:marRight w:val="0"/>
                              <w:marTop w:val="0"/>
                              <w:marBottom w:val="0"/>
                              <w:divBdr>
                                <w:top w:val="none" w:sz="0" w:space="0" w:color="auto"/>
                                <w:left w:val="none" w:sz="0" w:space="0" w:color="auto"/>
                                <w:bottom w:val="none" w:sz="0" w:space="0" w:color="auto"/>
                                <w:right w:val="none" w:sz="0" w:space="0" w:color="auto"/>
                              </w:divBdr>
                            </w:div>
                            <w:div w:id="986124838">
                              <w:marLeft w:val="0"/>
                              <w:marRight w:val="0"/>
                              <w:marTop w:val="0"/>
                              <w:marBottom w:val="0"/>
                              <w:divBdr>
                                <w:top w:val="none" w:sz="0" w:space="0" w:color="auto"/>
                                <w:left w:val="none" w:sz="0" w:space="0" w:color="auto"/>
                                <w:bottom w:val="none" w:sz="0" w:space="0" w:color="auto"/>
                                <w:right w:val="none" w:sz="0" w:space="0" w:color="auto"/>
                              </w:divBdr>
                            </w:div>
                            <w:div w:id="995375385">
                              <w:marLeft w:val="0"/>
                              <w:marRight w:val="0"/>
                              <w:marTop w:val="0"/>
                              <w:marBottom w:val="0"/>
                              <w:divBdr>
                                <w:top w:val="none" w:sz="0" w:space="0" w:color="auto"/>
                                <w:left w:val="none" w:sz="0" w:space="0" w:color="auto"/>
                                <w:bottom w:val="none" w:sz="0" w:space="0" w:color="auto"/>
                                <w:right w:val="none" w:sz="0" w:space="0" w:color="auto"/>
                              </w:divBdr>
                            </w:div>
                            <w:div w:id="1002320979">
                              <w:marLeft w:val="0"/>
                              <w:marRight w:val="0"/>
                              <w:marTop w:val="0"/>
                              <w:marBottom w:val="0"/>
                              <w:divBdr>
                                <w:top w:val="none" w:sz="0" w:space="0" w:color="auto"/>
                                <w:left w:val="none" w:sz="0" w:space="0" w:color="auto"/>
                                <w:bottom w:val="none" w:sz="0" w:space="0" w:color="auto"/>
                                <w:right w:val="none" w:sz="0" w:space="0" w:color="auto"/>
                              </w:divBdr>
                            </w:div>
                            <w:div w:id="1023018912">
                              <w:marLeft w:val="0"/>
                              <w:marRight w:val="0"/>
                              <w:marTop w:val="0"/>
                              <w:marBottom w:val="0"/>
                              <w:divBdr>
                                <w:top w:val="none" w:sz="0" w:space="0" w:color="auto"/>
                                <w:left w:val="none" w:sz="0" w:space="0" w:color="auto"/>
                                <w:bottom w:val="none" w:sz="0" w:space="0" w:color="auto"/>
                                <w:right w:val="none" w:sz="0" w:space="0" w:color="auto"/>
                              </w:divBdr>
                            </w:div>
                            <w:div w:id="1058698865">
                              <w:marLeft w:val="0"/>
                              <w:marRight w:val="0"/>
                              <w:marTop w:val="0"/>
                              <w:marBottom w:val="0"/>
                              <w:divBdr>
                                <w:top w:val="none" w:sz="0" w:space="0" w:color="auto"/>
                                <w:left w:val="none" w:sz="0" w:space="0" w:color="auto"/>
                                <w:bottom w:val="none" w:sz="0" w:space="0" w:color="auto"/>
                                <w:right w:val="none" w:sz="0" w:space="0" w:color="auto"/>
                              </w:divBdr>
                            </w:div>
                            <w:div w:id="1070467195">
                              <w:marLeft w:val="0"/>
                              <w:marRight w:val="0"/>
                              <w:marTop w:val="0"/>
                              <w:marBottom w:val="0"/>
                              <w:divBdr>
                                <w:top w:val="none" w:sz="0" w:space="0" w:color="auto"/>
                                <w:left w:val="none" w:sz="0" w:space="0" w:color="auto"/>
                                <w:bottom w:val="none" w:sz="0" w:space="0" w:color="auto"/>
                                <w:right w:val="none" w:sz="0" w:space="0" w:color="auto"/>
                              </w:divBdr>
                              <w:divsChild>
                                <w:div w:id="1142967226">
                                  <w:marLeft w:val="0"/>
                                  <w:marRight w:val="0"/>
                                  <w:marTop w:val="0"/>
                                  <w:marBottom w:val="0"/>
                                  <w:divBdr>
                                    <w:top w:val="none" w:sz="0" w:space="0" w:color="auto"/>
                                    <w:left w:val="none" w:sz="0" w:space="0" w:color="auto"/>
                                    <w:bottom w:val="none" w:sz="0" w:space="0" w:color="auto"/>
                                    <w:right w:val="none" w:sz="0" w:space="0" w:color="auto"/>
                                  </w:divBdr>
                                </w:div>
                              </w:divsChild>
                            </w:div>
                            <w:div w:id="1083255851">
                              <w:marLeft w:val="0"/>
                              <w:marRight w:val="0"/>
                              <w:marTop w:val="0"/>
                              <w:marBottom w:val="0"/>
                              <w:divBdr>
                                <w:top w:val="none" w:sz="0" w:space="0" w:color="auto"/>
                                <w:left w:val="none" w:sz="0" w:space="0" w:color="auto"/>
                                <w:bottom w:val="none" w:sz="0" w:space="0" w:color="auto"/>
                                <w:right w:val="none" w:sz="0" w:space="0" w:color="auto"/>
                              </w:divBdr>
                              <w:divsChild>
                                <w:div w:id="1988895655">
                                  <w:marLeft w:val="0"/>
                                  <w:marRight w:val="0"/>
                                  <w:marTop w:val="0"/>
                                  <w:marBottom w:val="0"/>
                                  <w:divBdr>
                                    <w:top w:val="none" w:sz="0" w:space="0" w:color="auto"/>
                                    <w:left w:val="none" w:sz="0" w:space="0" w:color="auto"/>
                                    <w:bottom w:val="none" w:sz="0" w:space="0" w:color="auto"/>
                                    <w:right w:val="none" w:sz="0" w:space="0" w:color="auto"/>
                                  </w:divBdr>
                                </w:div>
                              </w:divsChild>
                            </w:div>
                            <w:div w:id="1101337280">
                              <w:marLeft w:val="0"/>
                              <w:marRight w:val="0"/>
                              <w:marTop w:val="0"/>
                              <w:marBottom w:val="0"/>
                              <w:divBdr>
                                <w:top w:val="none" w:sz="0" w:space="0" w:color="auto"/>
                                <w:left w:val="none" w:sz="0" w:space="0" w:color="auto"/>
                                <w:bottom w:val="none" w:sz="0" w:space="0" w:color="auto"/>
                                <w:right w:val="none" w:sz="0" w:space="0" w:color="auto"/>
                              </w:divBdr>
                            </w:div>
                            <w:div w:id="1101995357">
                              <w:marLeft w:val="0"/>
                              <w:marRight w:val="0"/>
                              <w:marTop w:val="0"/>
                              <w:marBottom w:val="0"/>
                              <w:divBdr>
                                <w:top w:val="none" w:sz="0" w:space="0" w:color="auto"/>
                                <w:left w:val="none" w:sz="0" w:space="0" w:color="auto"/>
                                <w:bottom w:val="none" w:sz="0" w:space="0" w:color="auto"/>
                                <w:right w:val="none" w:sz="0" w:space="0" w:color="auto"/>
                              </w:divBdr>
                            </w:div>
                            <w:div w:id="1147551947">
                              <w:marLeft w:val="0"/>
                              <w:marRight w:val="0"/>
                              <w:marTop w:val="0"/>
                              <w:marBottom w:val="0"/>
                              <w:divBdr>
                                <w:top w:val="none" w:sz="0" w:space="0" w:color="auto"/>
                                <w:left w:val="none" w:sz="0" w:space="0" w:color="auto"/>
                                <w:bottom w:val="none" w:sz="0" w:space="0" w:color="auto"/>
                                <w:right w:val="none" w:sz="0" w:space="0" w:color="auto"/>
                              </w:divBdr>
                            </w:div>
                            <w:div w:id="1158888108">
                              <w:marLeft w:val="0"/>
                              <w:marRight w:val="0"/>
                              <w:marTop w:val="0"/>
                              <w:marBottom w:val="0"/>
                              <w:divBdr>
                                <w:top w:val="none" w:sz="0" w:space="0" w:color="auto"/>
                                <w:left w:val="none" w:sz="0" w:space="0" w:color="auto"/>
                                <w:bottom w:val="none" w:sz="0" w:space="0" w:color="auto"/>
                                <w:right w:val="none" w:sz="0" w:space="0" w:color="auto"/>
                              </w:divBdr>
                            </w:div>
                            <w:div w:id="1161579607">
                              <w:marLeft w:val="0"/>
                              <w:marRight w:val="0"/>
                              <w:marTop w:val="0"/>
                              <w:marBottom w:val="0"/>
                              <w:divBdr>
                                <w:top w:val="none" w:sz="0" w:space="0" w:color="auto"/>
                                <w:left w:val="none" w:sz="0" w:space="0" w:color="auto"/>
                                <w:bottom w:val="none" w:sz="0" w:space="0" w:color="auto"/>
                                <w:right w:val="none" w:sz="0" w:space="0" w:color="auto"/>
                              </w:divBdr>
                            </w:div>
                            <w:div w:id="1164320792">
                              <w:marLeft w:val="0"/>
                              <w:marRight w:val="0"/>
                              <w:marTop w:val="0"/>
                              <w:marBottom w:val="0"/>
                              <w:divBdr>
                                <w:top w:val="none" w:sz="0" w:space="0" w:color="auto"/>
                                <w:left w:val="none" w:sz="0" w:space="0" w:color="auto"/>
                                <w:bottom w:val="none" w:sz="0" w:space="0" w:color="auto"/>
                                <w:right w:val="none" w:sz="0" w:space="0" w:color="auto"/>
                              </w:divBdr>
                            </w:div>
                            <w:div w:id="1192493534">
                              <w:marLeft w:val="0"/>
                              <w:marRight w:val="0"/>
                              <w:marTop w:val="0"/>
                              <w:marBottom w:val="0"/>
                              <w:divBdr>
                                <w:top w:val="none" w:sz="0" w:space="0" w:color="auto"/>
                                <w:left w:val="none" w:sz="0" w:space="0" w:color="auto"/>
                                <w:bottom w:val="none" w:sz="0" w:space="0" w:color="auto"/>
                                <w:right w:val="none" w:sz="0" w:space="0" w:color="auto"/>
                              </w:divBdr>
                            </w:div>
                            <w:div w:id="1193030246">
                              <w:marLeft w:val="0"/>
                              <w:marRight w:val="0"/>
                              <w:marTop w:val="0"/>
                              <w:marBottom w:val="0"/>
                              <w:divBdr>
                                <w:top w:val="none" w:sz="0" w:space="0" w:color="auto"/>
                                <w:left w:val="none" w:sz="0" w:space="0" w:color="auto"/>
                                <w:bottom w:val="none" w:sz="0" w:space="0" w:color="auto"/>
                                <w:right w:val="none" w:sz="0" w:space="0" w:color="auto"/>
                              </w:divBdr>
                            </w:div>
                            <w:div w:id="1196192794">
                              <w:marLeft w:val="0"/>
                              <w:marRight w:val="0"/>
                              <w:marTop w:val="0"/>
                              <w:marBottom w:val="0"/>
                              <w:divBdr>
                                <w:top w:val="none" w:sz="0" w:space="0" w:color="auto"/>
                                <w:left w:val="none" w:sz="0" w:space="0" w:color="auto"/>
                                <w:bottom w:val="none" w:sz="0" w:space="0" w:color="auto"/>
                                <w:right w:val="none" w:sz="0" w:space="0" w:color="auto"/>
                              </w:divBdr>
                            </w:div>
                            <w:div w:id="1245651563">
                              <w:marLeft w:val="0"/>
                              <w:marRight w:val="0"/>
                              <w:marTop w:val="0"/>
                              <w:marBottom w:val="0"/>
                              <w:divBdr>
                                <w:top w:val="none" w:sz="0" w:space="0" w:color="auto"/>
                                <w:left w:val="none" w:sz="0" w:space="0" w:color="auto"/>
                                <w:bottom w:val="none" w:sz="0" w:space="0" w:color="auto"/>
                                <w:right w:val="none" w:sz="0" w:space="0" w:color="auto"/>
                              </w:divBdr>
                            </w:div>
                            <w:div w:id="1295794484">
                              <w:marLeft w:val="0"/>
                              <w:marRight w:val="0"/>
                              <w:marTop w:val="0"/>
                              <w:marBottom w:val="0"/>
                              <w:divBdr>
                                <w:top w:val="none" w:sz="0" w:space="0" w:color="auto"/>
                                <w:left w:val="none" w:sz="0" w:space="0" w:color="auto"/>
                                <w:bottom w:val="none" w:sz="0" w:space="0" w:color="auto"/>
                                <w:right w:val="none" w:sz="0" w:space="0" w:color="auto"/>
                              </w:divBdr>
                            </w:div>
                            <w:div w:id="1300764175">
                              <w:marLeft w:val="0"/>
                              <w:marRight w:val="0"/>
                              <w:marTop w:val="0"/>
                              <w:marBottom w:val="0"/>
                              <w:divBdr>
                                <w:top w:val="none" w:sz="0" w:space="0" w:color="auto"/>
                                <w:left w:val="none" w:sz="0" w:space="0" w:color="auto"/>
                                <w:bottom w:val="none" w:sz="0" w:space="0" w:color="auto"/>
                                <w:right w:val="none" w:sz="0" w:space="0" w:color="auto"/>
                              </w:divBdr>
                            </w:div>
                            <w:div w:id="1319193268">
                              <w:marLeft w:val="0"/>
                              <w:marRight w:val="0"/>
                              <w:marTop w:val="0"/>
                              <w:marBottom w:val="0"/>
                              <w:divBdr>
                                <w:top w:val="none" w:sz="0" w:space="0" w:color="auto"/>
                                <w:left w:val="none" w:sz="0" w:space="0" w:color="auto"/>
                                <w:bottom w:val="none" w:sz="0" w:space="0" w:color="auto"/>
                                <w:right w:val="none" w:sz="0" w:space="0" w:color="auto"/>
                              </w:divBdr>
                            </w:div>
                            <w:div w:id="1319306178">
                              <w:marLeft w:val="0"/>
                              <w:marRight w:val="0"/>
                              <w:marTop w:val="0"/>
                              <w:marBottom w:val="0"/>
                              <w:divBdr>
                                <w:top w:val="none" w:sz="0" w:space="0" w:color="auto"/>
                                <w:left w:val="none" w:sz="0" w:space="0" w:color="auto"/>
                                <w:bottom w:val="none" w:sz="0" w:space="0" w:color="auto"/>
                                <w:right w:val="none" w:sz="0" w:space="0" w:color="auto"/>
                              </w:divBdr>
                            </w:div>
                            <w:div w:id="1319921507">
                              <w:marLeft w:val="0"/>
                              <w:marRight w:val="0"/>
                              <w:marTop w:val="0"/>
                              <w:marBottom w:val="0"/>
                              <w:divBdr>
                                <w:top w:val="none" w:sz="0" w:space="0" w:color="auto"/>
                                <w:left w:val="none" w:sz="0" w:space="0" w:color="auto"/>
                                <w:bottom w:val="none" w:sz="0" w:space="0" w:color="auto"/>
                                <w:right w:val="none" w:sz="0" w:space="0" w:color="auto"/>
                              </w:divBdr>
                              <w:divsChild>
                                <w:div w:id="1477063359">
                                  <w:marLeft w:val="0"/>
                                  <w:marRight w:val="0"/>
                                  <w:marTop w:val="0"/>
                                  <w:marBottom w:val="0"/>
                                  <w:divBdr>
                                    <w:top w:val="none" w:sz="0" w:space="0" w:color="auto"/>
                                    <w:left w:val="none" w:sz="0" w:space="0" w:color="auto"/>
                                    <w:bottom w:val="none" w:sz="0" w:space="0" w:color="auto"/>
                                    <w:right w:val="none" w:sz="0" w:space="0" w:color="auto"/>
                                  </w:divBdr>
                                </w:div>
                              </w:divsChild>
                            </w:div>
                            <w:div w:id="1369572153">
                              <w:marLeft w:val="0"/>
                              <w:marRight w:val="0"/>
                              <w:marTop w:val="0"/>
                              <w:marBottom w:val="0"/>
                              <w:divBdr>
                                <w:top w:val="none" w:sz="0" w:space="0" w:color="auto"/>
                                <w:left w:val="none" w:sz="0" w:space="0" w:color="auto"/>
                                <w:bottom w:val="none" w:sz="0" w:space="0" w:color="auto"/>
                                <w:right w:val="none" w:sz="0" w:space="0" w:color="auto"/>
                              </w:divBdr>
                            </w:div>
                            <w:div w:id="1400832065">
                              <w:marLeft w:val="0"/>
                              <w:marRight w:val="0"/>
                              <w:marTop w:val="0"/>
                              <w:marBottom w:val="0"/>
                              <w:divBdr>
                                <w:top w:val="none" w:sz="0" w:space="0" w:color="auto"/>
                                <w:left w:val="none" w:sz="0" w:space="0" w:color="auto"/>
                                <w:bottom w:val="none" w:sz="0" w:space="0" w:color="auto"/>
                                <w:right w:val="none" w:sz="0" w:space="0" w:color="auto"/>
                              </w:divBdr>
                            </w:div>
                            <w:div w:id="1426342097">
                              <w:marLeft w:val="0"/>
                              <w:marRight w:val="0"/>
                              <w:marTop w:val="0"/>
                              <w:marBottom w:val="0"/>
                              <w:divBdr>
                                <w:top w:val="none" w:sz="0" w:space="0" w:color="auto"/>
                                <w:left w:val="none" w:sz="0" w:space="0" w:color="auto"/>
                                <w:bottom w:val="none" w:sz="0" w:space="0" w:color="auto"/>
                                <w:right w:val="none" w:sz="0" w:space="0" w:color="auto"/>
                              </w:divBdr>
                            </w:div>
                            <w:div w:id="1447122302">
                              <w:marLeft w:val="0"/>
                              <w:marRight w:val="0"/>
                              <w:marTop w:val="0"/>
                              <w:marBottom w:val="0"/>
                              <w:divBdr>
                                <w:top w:val="none" w:sz="0" w:space="0" w:color="auto"/>
                                <w:left w:val="none" w:sz="0" w:space="0" w:color="auto"/>
                                <w:bottom w:val="none" w:sz="0" w:space="0" w:color="auto"/>
                                <w:right w:val="none" w:sz="0" w:space="0" w:color="auto"/>
                              </w:divBdr>
                            </w:div>
                            <w:div w:id="1448427788">
                              <w:marLeft w:val="0"/>
                              <w:marRight w:val="0"/>
                              <w:marTop w:val="0"/>
                              <w:marBottom w:val="0"/>
                              <w:divBdr>
                                <w:top w:val="none" w:sz="0" w:space="0" w:color="auto"/>
                                <w:left w:val="none" w:sz="0" w:space="0" w:color="auto"/>
                                <w:bottom w:val="none" w:sz="0" w:space="0" w:color="auto"/>
                                <w:right w:val="none" w:sz="0" w:space="0" w:color="auto"/>
                              </w:divBdr>
                            </w:div>
                            <w:div w:id="1451557553">
                              <w:marLeft w:val="0"/>
                              <w:marRight w:val="0"/>
                              <w:marTop w:val="0"/>
                              <w:marBottom w:val="0"/>
                              <w:divBdr>
                                <w:top w:val="none" w:sz="0" w:space="0" w:color="auto"/>
                                <w:left w:val="none" w:sz="0" w:space="0" w:color="auto"/>
                                <w:bottom w:val="none" w:sz="0" w:space="0" w:color="auto"/>
                                <w:right w:val="none" w:sz="0" w:space="0" w:color="auto"/>
                              </w:divBdr>
                            </w:div>
                            <w:div w:id="1458064274">
                              <w:marLeft w:val="0"/>
                              <w:marRight w:val="0"/>
                              <w:marTop w:val="0"/>
                              <w:marBottom w:val="0"/>
                              <w:divBdr>
                                <w:top w:val="none" w:sz="0" w:space="0" w:color="auto"/>
                                <w:left w:val="none" w:sz="0" w:space="0" w:color="auto"/>
                                <w:bottom w:val="none" w:sz="0" w:space="0" w:color="auto"/>
                                <w:right w:val="none" w:sz="0" w:space="0" w:color="auto"/>
                              </w:divBdr>
                            </w:div>
                            <w:div w:id="1461991582">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472138855">
                              <w:marLeft w:val="0"/>
                              <w:marRight w:val="0"/>
                              <w:marTop w:val="0"/>
                              <w:marBottom w:val="0"/>
                              <w:divBdr>
                                <w:top w:val="none" w:sz="0" w:space="0" w:color="auto"/>
                                <w:left w:val="none" w:sz="0" w:space="0" w:color="auto"/>
                                <w:bottom w:val="none" w:sz="0" w:space="0" w:color="auto"/>
                                <w:right w:val="none" w:sz="0" w:space="0" w:color="auto"/>
                              </w:divBdr>
                              <w:divsChild>
                                <w:div w:id="1063721444">
                                  <w:marLeft w:val="0"/>
                                  <w:marRight w:val="0"/>
                                  <w:marTop w:val="0"/>
                                  <w:marBottom w:val="0"/>
                                  <w:divBdr>
                                    <w:top w:val="none" w:sz="0" w:space="0" w:color="auto"/>
                                    <w:left w:val="none" w:sz="0" w:space="0" w:color="auto"/>
                                    <w:bottom w:val="none" w:sz="0" w:space="0" w:color="auto"/>
                                    <w:right w:val="none" w:sz="0" w:space="0" w:color="auto"/>
                                  </w:divBdr>
                                </w:div>
                              </w:divsChild>
                            </w:div>
                            <w:div w:id="1484421711">
                              <w:marLeft w:val="0"/>
                              <w:marRight w:val="0"/>
                              <w:marTop w:val="0"/>
                              <w:marBottom w:val="0"/>
                              <w:divBdr>
                                <w:top w:val="none" w:sz="0" w:space="0" w:color="auto"/>
                                <w:left w:val="none" w:sz="0" w:space="0" w:color="auto"/>
                                <w:bottom w:val="none" w:sz="0" w:space="0" w:color="auto"/>
                                <w:right w:val="none" w:sz="0" w:space="0" w:color="auto"/>
                              </w:divBdr>
                            </w:div>
                            <w:div w:id="1508057809">
                              <w:marLeft w:val="0"/>
                              <w:marRight w:val="0"/>
                              <w:marTop w:val="0"/>
                              <w:marBottom w:val="0"/>
                              <w:divBdr>
                                <w:top w:val="none" w:sz="0" w:space="0" w:color="auto"/>
                                <w:left w:val="none" w:sz="0" w:space="0" w:color="auto"/>
                                <w:bottom w:val="none" w:sz="0" w:space="0" w:color="auto"/>
                                <w:right w:val="none" w:sz="0" w:space="0" w:color="auto"/>
                              </w:divBdr>
                            </w:div>
                            <w:div w:id="1508520415">
                              <w:marLeft w:val="0"/>
                              <w:marRight w:val="0"/>
                              <w:marTop w:val="0"/>
                              <w:marBottom w:val="0"/>
                              <w:divBdr>
                                <w:top w:val="none" w:sz="0" w:space="0" w:color="auto"/>
                                <w:left w:val="none" w:sz="0" w:space="0" w:color="auto"/>
                                <w:bottom w:val="none" w:sz="0" w:space="0" w:color="auto"/>
                                <w:right w:val="none" w:sz="0" w:space="0" w:color="auto"/>
                              </w:divBdr>
                            </w:div>
                            <w:div w:id="1512060962">
                              <w:marLeft w:val="0"/>
                              <w:marRight w:val="0"/>
                              <w:marTop w:val="0"/>
                              <w:marBottom w:val="0"/>
                              <w:divBdr>
                                <w:top w:val="none" w:sz="0" w:space="0" w:color="auto"/>
                                <w:left w:val="none" w:sz="0" w:space="0" w:color="auto"/>
                                <w:bottom w:val="none" w:sz="0" w:space="0" w:color="auto"/>
                                <w:right w:val="none" w:sz="0" w:space="0" w:color="auto"/>
                              </w:divBdr>
                            </w:div>
                            <w:div w:id="1533573053">
                              <w:marLeft w:val="0"/>
                              <w:marRight w:val="0"/>
                              <w:marTop w:val="0"/>
                              <w:marBottom w:val="0"/>
                              <w:divBdr>
                                <w:top w:val="none" w:sz="0" w:space="0" w:color="auto"/>
                                <w:left w:val="none" w:sz="0" w:space="0" w:color="auto"/>
                                <w:bottom w:val="none" w:sz="0" w:space="0" w:color="auto"/>
                                <w:right w:val="none" w:sz="0" w:space="0" w:color="auto"/>
                              </w:divBdr>
                            </w:div>
                            <w:div w:id="1534464556">
                              <w:marLeft w:val="0"/>
                              <w:marRight w:val="0"/>
                              <w:marTop w:val="0"/>
                              <w:marBottom w:val="0"/>
                              <w:divBdr>
                                <w:top w:val="none" w:sz="0" w:space="0" w:color="auto"/>
                                <w:left w:val="none" w:sz="0" w:space="0" w:color="auto"/>
                                <w:bottom w:val="none" w:sz="0" w:space="0" w:color="auto"/>
                                <w:right w:val="none" w:sz="0" w:space="0" w:color="auto"/>
                              </w:divBdr>
                            </w:div>
                            <w:div w:id="1541242767">
                              <w:marLeft w:val="0"/>
                              <w:marRight w:val="0"/>
                              <w:marTop w:val="0"/>
                              <w:marBottom w:val="0"/>
                              <w:divBdr>
                                <w:top w:val="none" w:sz="0" w:space="0" w:color="auto"/>
                                <w:left w:val="none" w:sz="0" w:space="0" w:color="auto"/>
                                <w:bottom w:val="none" w:sz="0" w:space="0" w:color="auto"/>
                                <w:right w:val="none" w:sz="0" w:space="0" w:color="auto"/>
                              </w:divBdr>
                            </w:div>
                            <w:div w:id="1577745923">
                              <w:marLeft w:val="0"/>
                              <w:marRight w:val="0"/>
                              <w:marTop w:val="0"/>
                              <w:marBottom w:val="0"/>
                              <w:divBdr>
                                <w:top w:val="none" w:sz="0" w:space="0" w:color="auto"/>
                                <w:left w:val="none" w:sz="0" w:space="0" w:color="auto"/>
                                <w:bottom w:val="none" w:sz="0" w:space="0" w:color="auto"/>
                                <w:right w:val="none" w:sz="0" w:space="0" w:color="auto"/>
                              </w:divBdr>
                            </w:div>
                            <w:div w:id="1596672743">
                              <w:marLeft w:val="0"/>
                              <w:marRight w:val="0"/>
                              <w:marTop w:val="0"/>
                              <w:marBottom w:val="0"/>
                              <w:divBdr>
                                <w:top w:val="none" w:sz="0" w:space="0" w:color="auto"/>
                                <w:left w:val="none" w:sz="0" w:space="0" w:color="auto"/>
                                <w:bottom w:val="none" w:sz="0" w:space="0" w:color="auto"/>
                                <w:right w:val="none" w:sz="0" w:space="0" w:color="auto"/>
                              </w:divBdr>
                            </w:div>
                            <w:div w:id="1607536466">
                              <w:marLeft w:val="0"/>
                              <w:marRight w:val="0"/>
                              <w:marTop w:val="0"/>
                              <w:marBottom w:val="0"/>
                              <w:divBdr>
                                <w:top w:val="none" w:sz="0" w:space="0" w:color="auto"/>
                                <w:left w:val="none" w:sz="0" w:space="0" w:color="auto"/>
                                <w:bottom w:val="none" w:sz="0" w:space="0" w:color="auto"/>
                                <w:right w:val="none" w:sz="0" w:space="0" w:color="auto"/>
                              </w:divBdr>
                            </w:div>
                            <w:div w:id="1629123326">
                              <w:marLeft w:val="0"/>
                              <w:marRight w:val="0"/>
                              <w:marTop w:val="0"/>
                              <w:marBottom w:val="0"/>
                              <w:divBdr>
                                <w:top w:val="none" w:sz="0" w:space="0" w:color="auto"/>
                                <w:left w:val="none" w:sz="0" w:space="0" w:color="auto"/>
                                <w:bottom w:val="none" w:sz="0" w:space="0" w:color="auto"/>
                                <w:right w:val="none" w:sz="0" w:space="0" w:color="auto"/>
                              </w:divBdr>
                            </w:div>
                            <w:div w:id="1630283960">
                              <w:marLeft w:val="0"/>
                              <w:marRight w:val="0"/>
                              <w:marTop w:val="0"/>
                              <w:marBottom w:val="0"/>
                              <w:divBdr>
                                <w:top w:val="none" w:sz="0" w:space="0" w:color="auto"/>
                                <w:left w:val="none" w:sz="0" w:space="0" w:color="auto"/>
                                <w:bottom w:val="none" w:sz="0" w:space="0" w:color="auto"/>
                                <w:right w:val="none" w:sz="0" w:space="0" w:color="auto"/>
                              </w:divBdr>
                            </w:div>
                            <w:div w:id="1634217143">
                              <w:marLeft w:val="0"/>
                              <w:marRight w:val="0"/>
                              <w:marTop w:val="0"/>
                              <w:marBottom w:val="0"/>
                              <w:divBdr>
                                <w:top w:val="none" w:sz="0" w:space="0" w:color="auto"/>
                                <w:left w:val="none" w:sz="0" w:space="0" w:color="auto"/>
                                <w:bottom w:val="none" w:sz="0" w:space="0" w:color="auto"/>
                                <w:right w:val="none" w:sz="0" w:space="0" w:color="auto"/>
                              </w:divBdr>
                            </w:div>
                            <w:div w:id="1642467922">
                              <w:marLeft w:val="0"/>
                              <w:marRight w:val="0"/>
                              <w:marTop w:val="0"/>
                              <w:marBottom w:val="0"/>
                              <w:divBdr>
                                <w:top w:val="none" w:sz="0" w:space="0" w:color="auto"/>
                                <w:left w:val="none" w:sz="0" w:space="0" w:color="auto"/>
                                <w:bottom w:val="none" w:sz="0" w:space="0" w:color="auto"/>
                                <w:right w:val="none" w:sz="0" w:space="0" w:color="auto"/>
                              </w:divBdr>
                            </w:div>
                            <w:div w:id="1647708730">
                              <w:marLeft w:val="0"/>
                              <w:marRight w:val="0"/>
                              <w:marTop w:val="0"/>
                              <w:marBottom w:val="0"/>
                              <w:divBdr>
                                <w:top w:val="none" w:sz="0" w:space="0" w:color="auto"/>
                                <w:left w:val="none" w:sz="0" w:space="0" w:color="auto"/>
                                <w:bottom w:val="none" w:sz="0" w:space="0" w:color="auto"/>
                                <w:right w:val="none" w:sz="0" w:space="0" w:color="auto"/>
                              </w:divBdr>
                            </w:div>
                            <w:div w:id="16588033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1690178183">
                              <w:marLeft w:val="0"/>
                              <w:marRight w:val="0"/>
                              <w:marTop w:val="0"/>
                              <w:marBottom w:val="0"/>
                              <w:divBdr>
                                <w:top w:val="none" w:sz="0" w:space="0" w:color="auto"/>
                                <w:left w:val="none" w:sz="0" w:space="0" w:color="auto"/>
                                <w:bottom w:val="none" w:sz="0" w:space="0" w:color="auto"/>
                                <w:right w:val="none" w:sz="0" w:space="0" w:color="auto"/>
                              </w:divBdr>
                            </w:div>
                            <w:div w:id="1702702631">
                              <w:marLeft w:val="0"/>
                              <w:marRight w:val="0"/>
                              <w:marTop w:val="0"/>
                              <w:marBottom w:val="0"/>
                              <w:divBdr>
                                <w:top w:val="none" w:sz="0" w:space="0" w:color="auto"/>
                                <w:left w:val="none" w:sz="0" w:space="0" w:color="auto"/>
                                <w:bottom w:val="none" w:sz="0" w:space="0" w:color="auto"/>
                                <w:right w:val="none" w:sz="0" w:space="0" w:color="auto"/>
                              </w:divBdr>
                            </w:div>
                            <w:div w:id="1720131826">
                              <w:marLeft w:val="0"/>
                              <w:marRight w:val="0"/>
                              <w:marTop w:val="0"/>
                              <w:marBottom w:val="0"/>
                              <w:divBdr>
                                <w:top w:val="none" w:sz="0" w:space="0" w:color="auto"/>
                                <w:left w:val="none" w:sz="0" w:space="0" w:color="auto"/>
                                <w:bottom w:val="none" w:sz="0" w:space="0" w:color="auto"/>
                                <w:right w:val="none" w:sz="0" w:space="0" w:color="auto"/>
                              </w:divBdr>
                            </w:div>
                            <w:div w:id="1727336454">
                              <w:marLeft w:val="0"/>
                              <w:marRight w:val="0"/>
                              <w:marTop w:val="0"/>
                              <w:marBottom w:val="0"/>
                              <w:divBdr>
                                <w:top w:val="none" w:sz="0" w:space="0" w:color="auto"/>
                                <w:left w:val="none" w:sz="0" w:space="0" w:color="auto"/>
                                <w:bottom w:val="none" w:sz="0" w:space="0" w:color="auto"/>
                                <w:right w:val="none" w:sz="0" w:space="0" w:color="auto"/>
                              </w:divBdr>
                            </w:div>
                            <w:div w:id="1773936770">
                              <w:marLeft w:val="0"/>
                              <w:marRight w:val="0"/>
                              <w:marTop w:val="0"/>
                              <w:marBottom w:val="0"/>
                              <w:divBdr>
                                <w:top w:val="none" w:sz="0" w:space="0" w:color="auto"/>
                                <w:left w:val="none" w:sz="0" w:space="0" w:color="auto"/>
                                <w:bottom w:val="none" w:sz="0" w:space="0" w:color="auto"/>
                                <w:right w:val="none" w:sz="0" w:space="0" w:color="auto"/>
                              </w:divBdr>
                            </w:div>
                            <w:div w:id="1812205999">
                              <w:marLeft w:val="0"/>
                              <w:marRight w:val="0"/>
                              <w:marTop w:val="0"/>
                              <w:marBottom w:val="0"/>
                              <w:divBdr>
                                <w:top w:val="none" w:sz="0" w:space="0" w:color="auto"/>
                                <w:left w:val="none" w:sz="0" w:space="0" w:color="auto"/>
                                <w:bottom w:val="none" w:sz="0" w:space="0" w:color="auto"/>
                                <w:right w:val="none" w:sz="0" w:space="0" w:color="auto"/>
                              </w:divBdr>
                            </w:div>
                            <w:div w:id="1824159262">
                              <w:marLeft w:val="0"/>
                              <w:marRight w:val="0"/>
                              <w:marTop w:val="0"/>
                              <w:marBottom w:val="0"/>
                              <w:divBdr>
                                <w:top w:val="none" w:sz="0" w:space="0" w:color="auto"/>
                                <w:left w:val="none" w:sz="0" w:space="0" w:color="auto"/>
                                <w:bottom w:val="none" w:sz="0" w:space="0" w:color="auto"/>
                                <w:right w:val="none" w:sz="0" w:space="0" w:color="auto"/>
                              </w:divBdr>
                            </w:div>
                            <w:div w:id="1828938632">
                              <w:marLeft w:val="0"/>
                              <w:marRight w:val="0"/>
                              <w:marTop w:val="0"/>
                              <w:marBottom w:val="0"/>
                              <w:divBdr>
                                <w:top w:val="none" w:sz="0" w:space="0" w:color="auto"/>
                                <w:left w:val="none" w:sz="0" w:space="0" w:color="auto"/>
                                <w:bottom w:val="none" w:sz="0" w:space="0" w:color="auto"/>
                                <w:right w:val="none" w:sz="0" w:space="0" w:color="auto"/>
                              </w:divBdr>
                            </w:div>
                            <w:div w:id="1843544141">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1909417031">
                              <w:marLeft w:val="0"/>
                              <w:marRight w:val="0"/>
                              <w:marTop w:val="0"/>
                              <w:marBottom w:val="0"/>
                              <w:divBdr>
                                <w:top w:val="none" w:sz="0" w:space="0" w:color="auto"/>
                                <w:left w:val="none" w:sz="0" w:space="0" w:color="auto"/>
                                <w:bottom w:val="none" w:sz="0" w:space="0" w:color="auto"/>
                                <w:right w:val="none" w:sz="0" w:space="0" w:color="auto"/>
                              </w:divBdr>
                            </w:div>
                            <w:div w:id="1965229698">
                              <w:marLeft w:val="0"/>
                              <w:marRight w:val="0"/>
                              <w:marTop w:val="0"/>
                              <w:marBottom w:val="0"/>
                              <w:divBdr>
                                <w:top w:val="none" w:sz="0" w:space="0" w:color="auto"/>
                                <w:left w:val="none" w:sz="0" w:space="0" w:color="auto"/>
                                <w:bottom w:val="none" w:sz="0" w:space="0" w:color="auto"/>
                                <w:right w:val="none" w:sz="0" w:space="0" w:color="auto"/>
                              </w:divBdr>
                            </w:div>
                            <w:div w:id="1967588087">
                              <w:marLeft w:val="0"/>
                              <w:marRight w:val="0"/>
                              <w:marTop w:val="0"/>
                              <w:marBottom w:val="0"/>
                              <w:divBdr>
                                <w:top w:val="none" w:sz="0" w:space="0" w:color="auto"/>
                                <w:left w:val="none" w:sz="0" w:space="0" w:color="auto"/>
                                <w:bottom w:val="none" w:sz="0" w:space="0" w:color="auto"/>
                                <w:right w:val="none" w:sz="0" w:space="0" w:color="auto"/>
                              </w:divBdr>
                            </w:div>
                            <w:div w:id="2013793305">
                              <w:marLeft w:val="0"/>
                              <w:marRight w:val="0"/>
                              <w:marTop w:val="0"/>
                              <w:marBottom w:val="0"/>
                              <w:divBdr>
                                <w:top w:val="none" w:sz="0" w:space="0" w:color="auto"/>
                                <w:left w:val="none" w:sz="0" w:space="0" w:color="auto"/>
                                <w:bottom w:val="none" w:sz="0" w:space="0" w:color="auto"/>
                                <w:right w:val="none" w:sz="0" w:space="0" w:color="auto"/>
                              </w:divBdr>
                            </w:div>
                            <w:div w:id="2022538745">
                              <w:marLeft w:val="0"/>
                              <w:marRight w:val="0"/>
                              <w:marTop w:val="0"/>
                              <w:marBottom w:val="0"/>
                              <w:divBdr>
                                <w:top w:val="none" w:sz="0" w:space="0" w:color="auto"/>
                                <w:left w:val="none" w:sz="0" w:space="0" w:color="auto"/>
                                <w:bottom w:val="none" w:sz="0" w:space="0" w:color="auto"/>
                                <w:right w:val="none" w:sz="0" w:space="0" w:color="auto"/>
                              </w:divBdr>
                            </w:div>
                            <w:div w:id="2044282245">
                              <w:marLeft w:val="0"/>
                              <w:marRight w:val="0"/>
                              <w:marTop w:val="0"/>
                              <w:marBottom w:val="0"/>
                              <w:divBdr>
                                <w:top w:val="none" w:sz="0" w:space="0" w:color="auto"/>
                                <w:left w:val="none" w:sz="0" w:space="0" w:color="auto"/>
                                <w:bottom w:val="none" w:sz="0" w:space="0" w:color="auto"/>
                                <w:right w:val="none" w:sz="0" w:space="0" w:color="auto"/>
                              </w:divBdr>
                            </w:div>
                            <w:div w:id="2047748985">
                              <w:marLeft w:val="0"/>
                              <w:marRight w:val="0"/>
                              <w:marTop w:val="0"/>
                              <w:marBottom w:val="0"/>
                              <w:divBdr>
                                <w:top w:val="none" w:sz="0" w:space="0" w:color="auto"/>
                                <w:left w:val="none" w:sz="0" w:space="0" w:color="auto"/>
                                <w:bottom w:val="none" w:sz="0" w:space="0" w:color="auto"/>
                                <w:right w:val="none" w:sz="0" w:space="0" w:color="auto"/>
                              </w:divBdr>
                            </w:div>
                            <w:div w:id="2067096244">
                              <w:marLeft w:val="0"/>
                              <w:marRight w:val="0"/>
                              <w:marTop w:val="0"/>
                              <w:marBottom w:val="0"/>
                              <w:divBdr>
                                <w:top w:val="none" w:sz="0" w:space="0" w:color="auto"/>
                                <w:left w:val="none" w:sz="0" w:space="0" w:color="auto"/>
                                <w:bottom w:val="none" w:sz="0" w:space="0" w:color="auto"/>
                                <w:right w:val="none" w:sz="0" w:space="0" w:color="auto"/>
                              </w:divBdr>
                              <w:divsChild>
                                <w:div w:id="808594942">
                                  <w:marLeft w:val="0"/>
                                  <w:marRight w:val="0"/>
                                  <w:marTop w:val="0"/>
                                  <w:marBottom w:val="0"/>
                                  <w:divBdr>
                                    <w:top w:val="none" w:sz="0" w:space="0" w:color="auto"/>
                                    <w:left w:val="none" w:sz="0" w:space="0" w:color="auto"/>
                                    <w:bottom w:val="none" w:sz="0" w:space="0" w:color="auto"/>
                                    <w:right w:val="none" w:sz="0" w:space="0" w:color="auto"/>
                                  </w:divBdr>
                                </w:div>
                              </w:divsChild>
                            </w:div>
                            <w:div w:id="2085368163">
                              <w:marLeft w:val="0"/>
                              <w:marRight w:val="0"/>
                              <w:marTop w:val="0"/>
                              <w:marBottom w:val="0"/>
                              <w:divBdr>
                                <w:top w:val="none" w:sz="0" w:space="0" w:color="auto"/>
                                <w:left w:val="none" w:sz="0" w:space="0" w:color="auto"/>
                                <w:bottom w:val="none" w:sz="0" w:space="0" w:color="auto"/>
                                <w:right w:val="none" w:sz="0" w:space="0" w:color="auto"/>
                              </w:divBdr>
                            </w:div>
                            <w:div w:id="2091924427">
                              <w:marLeft w:val="0"/>
                              <w:marRight w:val="0"/>
                              <w:marTop w:val="0"/>
                              <w:marBottom w:val="0"/>
                              <w:divBdr>
                                <w:top w:val="none" w:sz="0" w:space="0" w:color="auto"/>
                                <w:left w:val="none" w:sz="0" w:space="0" w:color="auto"/>
                                <w:bottom w:val="none" w:sz="0" w:space="0" w:color="auto"/>
                                <w:right w:val="none" w:sz="0" w:space="0" w:color="auto"/>
                              </w:divBdr>
                            </w:div>
                            <w:div w:id="2120297805">
                              <w:marLeft w:val="0"/>
                              <w:marRight w:val="0"/>
                              <w:marTop w:val="0"/>
                              <w:marBottom w:val="0"/>
                              <w:divBdr>
                                <w:top w:val="none" w:sz="0" w:space="0" w:color="auto"/>
                                <w:left w:val="none" w:sz="0" w:space="0" w:color="auto"/>
                                <w:bottom w:val="none" w:sz="0" w:space="0" w:color="auto"/>
                                <w:right w:val="none" w:sz="0" w:space="0" w:color="auto"/>
                              </w:divBdr>
                            </w:div>
                            <w:div w:id="21350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705069">
      <w:bodyDiv w:val="1"/>
      <w:marLeft w:val="0"/>
      <w:marRight w:val="0"/>
      <w:marTop w:val="0"/>
      <w:marBottom w:val="0"/>
      <w:divBdr>
        <w:top w:val="none" w:sz="0" w:space="0" w:color="auto"/>
        <w:left w:val="none" w:sz="0" w:space="0" w:color="auto"/>
        <w:bottom w:val="none" w:sz="0" w:space="0" w:color="auto"/>
        <w:right w:val="none" w:sz="0" w:space="0" w:color="auto"/>
      </w:divBdr>
    </w:div>
    <w:div w:id="1557006309">
      <w:bodyDiv w:val="1"/>
      <w:marLeft w:val="0"/>
      <w:marRight w:val="0"/>
      <w:marTop w:val="0"/>
      <w:marBottom w:val="0"/>
      <w:divBdr>
        <w:top w:val="none" w:sz="0" w:space="0" w:color="auto"/>
        <w:left w:val="none" w:sz="0" w:space="0" w:color="auto"/>
        <w:bottom w:val="none" w:sz="0" w:space="0" w:color="auto"/>
        <w:right w:val="none" w:sz="0" w:space="0" w:color="auto"/>
      </w:divBdr>
    </w:div>
    <w:div w:id="1577133477">
      <w:bodyDiv w:val="1"/>
      <w:marLeft w:val="0"/>
      <w:marRight w:val="0"/>
      <w:marTop w:val="0"/>
      <w:marBottom w:val="0"/>
      <w:divBdr>
        <w:top w:val="none" w:sz="0" w:space="0" w:color="auto"/>
        <w:left w:val="none" w:sz="0" w:space="0" w:color="auto"/>
        <w:bottom w:val="none" w:sz="0" w:space="0" w:color="auto"/>
        <w:right w:val="none" w:sz="0" w:space="0" w:color="auto"/>
      </w:divBdr>
    </w:div>
    <w:div w:id="1719234887">
      <w:bodyDiv w:val="1"/>
      <w:marLeft w:val="0"/>
      <w:marRight w:val="0"/>
      <w:marTop w:val="0"/>
      <w:marBottom w:val="0"/>
      <w:divBdr>
        <w:top w:val="none" w:sz="0" w:space="0" w:color="auto"/>
        <w:left w:val="none" w:sz="0" w:space="0" w:color="auto"/>
        <w:bottom w:val="none" w:sz="0" w:space="0" w:color="auto"/>
        <w:right w:val="none" w:sz="0" w:space="0" w:color="auto"/>
      </w:divBdr>
    </w:div>
    <w:div w:id="1741488254">
      <w:bodyDiv w:val="1"/>
      <w:marLeft w:val="0"/>
      <w:marRight w:val="0"/>
      <w:marTop w:val="0"/>
      <w:marBottom w:val="0"/>
      <w:divBdr>
        <w:top w:val="none" w:sz="0" w:space="0" w:color="auto"/>
        <w:left w:val="none" w:sz="0" w:space="0" w:color="auto"/>
        <w:bottom w:val="none" w:sz="0" w:space="0" w:color="auto"/>
        <w:right w:val="none" w:sz="0" w:space="0" w:color="auto"/>
      </w:divBdr>
    </w:div>
    <w:div w:id="1753770395">
      <w:bodyDiv w:val="1"/>
      <w:marLeft w:val="0"/>
      <w:marRight w:val="0"/>
      <w:marTop w:val="0"/>
      <w:marBottom w:val="0"/>
      <w:divBdr>
        <w:top w:val="none" w:sz="0" w:space="0" w:color="auto"/>
        <w:left w:val="none" w:sz="0" w:space="0" w:color="auto"/>
        <w:bottom w:val="none" w:sz="0" w:space="0" w:color="auto"/>
        <w:right w:val="none" w:sz="0" w:space="0" w:color="auto"/>
      </w:divBdr>
      <w:divsChild>
        <w:div w:id="371999796">
          <w:marLeft w:val="0"/>
          <w:marRight w:val="0"/>
          <w:marTop w:val="0"/>
          <w:marBottom w:val="0"/>
          <w:divBdr>
            <w:top w:val="none" w:sz="0" w:space="0" w:color="auto"/>
            <w:left w:val="none" w:sz="0" w:space="0" w:color="auto"/>
            <w:bottom w:val="none" w:sz="0" w:space="0" w:color="auto"/>
            <w:right w:val="none" w:sz="0" w:space="0" w:color="auto"/>
          </w:divBdr>
          <w:divsChild>
            <w:div w:id="13580935">
              <w:marLeft w:val="0"/>
              <w:marRight w:val="0"/>
              <w:marTop w:val="0"/>
              <w:marBottom w:val="0"/>
              <w:divBdr>
                <w:top w:val="none" w:sz="0" w:space="0" w:color="auto"/>
                <w:left w:val="none" w:sz="0" w:space="0" w:color="auto"/>
                <w:bottom w:val="none" w:sz="0" w:space="0" w:color="auto"/>
                <w:right w:val="none" w:sz="0" w:space="0" w:color="auto"/>
              </w:divBdr>
              <w:divsChild>
                <w:div w:id="876427695">
                  <w:marLeft w:val="0"/>
                  <w:marRight w:val="0"/>
                  <w:marTop w:val="0"/>
                  <w:marBottom w:val="0"/>
                  <w:divBdr>
                    <w:top w:val="none" w:sz="0" w:space="0" w:color="auto"/>
                    <w:left w:val="none" w:sz="0" w:space="0" w:color="auto"/>
                    <w:bottom w:val="none" w:sz="0" w:space="0" w:color="auto"/>
                    <w:right w:val="none" w:sz="0" w:space="0" w:color="auto"/>
                  </w:divBdr>
                  <w:divsChild>
                    <w:div w:id="2113669658">
                      <w:marLeft w:val="0"/>
                      <w:marRight w:val="0"/>
                      <w:marTop w:val="0"/>
                      <w:marBottom w:val="0"/>
                      <w:divBdr>
                        <w:top w:val="none" w:sz="0" w:space="0" w:color="auto"/>
                        <w:left w:val="none" w:sz="0" w:space="0" w:color="auto"/>
                        <w:bottom w:val="none" w:sz="0" w:space="0" w:color="auto"/>
                        <w:right w:val="none" w:sz="0" w:space="0" w:color="auto"/>
                      </w:divBdr>
                      <w:divsChild>
                        <w:div w:id="1655453112">
                          <w:marLeft w:val="0"/>
                          <w:marRight w:val="0"/>
                          <w:marTop w:val="0"/>
                          <w:marBottom w:val="0"/>
                          <w:divBdr>
                            <w:top w:val="none" w:sz="0" w:space="0" w:color="auto"/>
                            <w:left w:val="none" w:sz="0" w:space="0" w:color="auto"/>
                            <w:bottom w:val="none" w:sz="0" w:space="0" w:color="auto"/>
                            <w:right w:val="none" w:sz="0" w:space="0" w:color="auto"/>
                          </w:divBdr>
                          <w:divsChild>
                            <w:div w:id="36246530">
                              <w:marLeft w:val="0"/>
                              <w:marRight w:val="0"/>
                              <w:marTop w:val="0"/>
                              <w:marBottom w:val="0"/>
                              <w:divBdr>
                                <w:top w:val="none" w:sz="0" w:space="0" w:color="auto"/>
                                <w:left w:val="none" w:sz="0" w:space="0" w:color="auto"/>
                                <w:bottom w:val="none" w:sz="0" w:space="0" w:color="auto"/>
                                <w:right w:val="none" w:sz="0" w:space="0" w:color="auto"/>
                              </w:divBdr>
                            </w:div>
                            <w:div w:id="66727803">
                              <w:marLeft w:val="0"/>
                              <w:marRight w:val="0"/>
                              <w:marTop w:val="0"/>
                              <w:marBottom w:val="0"/>
                              <w:divBdr>
                                <w:top w:val="none" w:sz="0" w:space="0" w:color="auto"/>
                                <w:left w:val="none" w:sz="0" w:space="0" w:color="auto"/>
                                <w:bottom w:val="none" w:sz="0" w:space="0" w:color="auto"/>
                                <w:right w:val="none" w:sz="0" w:space="0" w:color="auto"/>
                              </w:divBdr>
                            </w:div>
                            <w:div w:id="96870365">
                              <w:marLeft w:val="0"/>
                              <w:marRight w:val="0"/>
                              <w:marTop w:val="0"/>
                              <w:marBottom w:val="0"/>
                              <w:divBdr>
                                <w:top w:val="none" w:sz="0" w:space="0" w:color="auto"/>
                                <w:left w:val="none" w:sz="0" w:space="0" w:color="auto"/>
                                <w:bottom w:val="none" w:sz="0" w:space="0" w:color="auto"/>
                                <w:right w:val="none" w:sz="0" w:space="0" w:color="auto"/>
                              </w:divBdr>
                            </w:div>
                            <w:div w:id="144015328">
                              <w:marLeft w:val="0"/>
                              <w:marRight w:val="0"/>
                              <w:marTop w:val="0"/>
                              <w:marBottom w:val="0"/>
                              <w:divBdr>
                                <w:top w:val="none" w:sz="0" w:space="0" w:color="auto"/>
                                <w:left w:val="none" w:sz="0" w:space="0" w:color="auto"/>
                                <w:bottom w:val="none" w:sz="0" w:space="0" w:color="auto"/>
                                <w:right w:val="none" w:sz="0" w:space="0" w:color="auto"/>
                              </w:divBdr>
                            </w:div>
                            <w:div w:id="261648953">
                              <w:marLeft w:val="0"/>
                              <w:marRight w:val="0"/>
                              <w:marTop w:val="0"/>
                              <w:marBottom w:val="0"/>
                              <w:divBdr>
                                <w:top w:val="none" w:sz="0" w:space="0" w:color="auto"/>
                                <w:left w:val="none" w:sz="0" w:space="0" w:color="auto"/>
                                <w:bottom w:val="none" w:sz="0" w:space="0" w:color="auto"/>
                                <w:right w:val="none" w:sz="0" w:space="0" w:color="auto"/>
                              </w:divBdr>
                            </w:div>
                            <w:div w:id="300619854">
                              <w:marLeft w:val="0"/>
                              <w:marRight w:val="0"/>
                              <w:marTop w:val="0"/>
                              <w:marBottom w:val="0"/>
                              <w:divBdr>
                                <w:top w:val="none" w:sz="0" w:space="0" w:color="auto"/>
                                <w:left w:val="none" w:sz="0" w:space="0" w:color="auto"/>
                                <w:bottom w:val="none" w:sz="0" w:space="0" w:color="auto"/>
                                <w:right w:val="none" w:sz="0" w:space="0" w:color="auto"/>
                              </w:divBdr>
                            </w:div>
                            <w:div w:id="354043525">
                              <w:marLeft w:val="0"/>
                              <w:marRight w:val="0"/>
                              <w:marTop w:val="0"/>
                              <w:marBottom w:val="0"/>
                              <w:divBdr>
                                <w:top w:val="none" w:sz="0" w:space="0" w:color="auto"/>
                                <w:left w:val="none" w:sz="0" w:space="0" w:color="auto"/>
                                <w:bottom w:val="none" w:sz="0" w:space="0" w:color="auto"/>
                                <w:right w:val="none" w:sz="0" w:space="0" w:color="auto"/>
                              </w:divBdr>
                            </w:div>
                            <w:div w:id="365910010">
                              <w:marLeft w:val="0"/>
                              <w:marRight w:val="0"/>
                              <w:marTop w:val="0"/>
                              <w:marBottom w:val="0"/>
                              <w:divBdr>
                                <w:top w:val="none" w:sz="0" w:space="0" w:color="auto"/>
                                <w:left w:val="none" w:sz="0" w:space="0" w:color="auto"/>
                                <w:bottom w:val="none" w:sz="0" w:space="0" w:color="auto"/>
                                <w:right w:val="none" w:sz="0" w:space="0" w:color="auto"/>
                              </w:divBdr>
                              <w:divsChild>
                                <w:div w:id="861239268">
                                  <w:marLeft w:val="0"/>
                                  <w:marRight w:val="0"/>
                                  <w:marTop w:val="0"/>
                                  <w:marBottom w:val="0"/>
                                  <w:divBdr>
                                    <w:top w:val="none" w:sz="0" w:space="0" w:color="auto"/>
                                    <w:left w:val="none" w:sz="0" w:space="0" w:color="auto"/>
                                    <w:bottom w:val="none" w:sz="0" w:space="0" w:color="auto"/>
                                    <w:right w:val="none" w:sz="0" w:space="0" w:color="auto"/>
                                  </w:divBdr>
                                </w:div>
                              </w:divsChild>
                            </w:div>
                            <w:div w:id="393041691">
                              <w:marLeft w:val="0"/>
                              <w:marRight w:val="0"/>
                              <w:marTop w:val="0"/>
                              <w:marBottom w:val="0"/>
                              <w:divBdr>
                                <w:top w:val="none" w:sz="0" w:space="0" w:color="auto"/>
                                <w:left w:val="none" w:sz="0" w:space="0" w:color="auto"/>
                                <w:bottom w:val="none" w:sz="0" w:space="0" w:color="auto"/>
                                <w:right w:val="none" w:sz="0" w:space="0" w:color="auto"/>
                              </w:divBdr>
                            </w:div>
                            <w:div w:id="400248724">
                              <w:marLeft w:val="0"/>
                              <w:marRight w:val="0"/>
                              <w:marTop w:val="0"/>
                              <w:marBottom w:val="0"/>
                              <w:divBdr>
                                <w:top w:val="none" w:sz="0" w:space="0" w:color="auto"/>
                                <w:left w:val="none" w:sz="0" w:space="0" w:color="auto"/>
                                <w:bottom w:val="none" w:sz="0" w:space="0" w:color="auto"/>
                                <w:right w:val="none" w:sz="0" w:space="0" w:color="auto"/>
                              </w:divBdr>
                            </w:div>
                            <w:div w:id="404694375">
                              <w:marLeft w:val="0"/>
                              <w:marRight w:val="0"/>
                              <w:marTop w:val="0"/>
                              <w:marBottom w:val="0"/>
                              <w:divBdr>
                                <w:top w:val="none" w:sz="0" w:space="0" w:color="auto"/>
                                <w:left w:val="none" w:sz="0" w:space="0" w:color="auto"/>
                                <w:bottom w:val="none" w:sz="0" w:space="0" w:color="auto"/>
                                <w:right w:val="none" w:sz="0" w:space="0" w:color="auto"/>
                              </w:divBdr>
                            </w:div>
                            <w:div w:id="490873821">
                              <w:marLeft w:val="0"/>
                              <w:marRight w:val="0"/>
                              <w:marTop w:val="0"/>
                              <w:marBottom w:val="0"/>
                              <w:divBdr>
                                <w:top w:val="none" w:sz="0" w:space="0" w:color="auto"/>
                                <w:left w:val="none" w:sz="0" w:space="0" w:color="auto"/>
                                <w:bottom w:val="none" w:sz="0" w:space="0" w:color="auto"/>
                                <w:right w:val="none" w:sz="0" w:space="0" w:color="auto"/>
                              </w:divBdr>
                            </w:div>
                            <w:div w:id="523137249">
                              <w:marLeft w:val="0"/>
                              <w:marRight w:val="0"/>
                              <w:marTop w:val="0"/>
                              <w:marBottom w:val="0"/>
                              <w:divBdr>
                                <w:top w:val="none" w:sz="0" w:space="0" w:color="auto"/>
                                <w:left w:val="none" w:sz="0" w:space="0" w:color="auto"/>
                                <w:bottom w:val="none" w:sz="0" w:space="0" w:color="auto"/>
                                <w:right w:val="none" w:sz="0" w:space="0" w:color="auto"/>
                              </w:divBdr>
                            </w:div>
                            <w:div w:id="627319814">
                              <w:marLeft w:val="0"/>
                              <w:marRight w:val="0"/>
                              <w:marTop w:val="0"/>
                              <w:marBottom w:val="0"/>
                              <w:divBdr>
                                <w:top w:val="none" w:sz="0" w:space="0" w:color="auto"/>
                                <w:left w:val="none" w:sz="0" w:space="0" w:color="auto"/>
                                <w:bottom w:val="none" w:sz="0" w:space="0" w:color="auto"/>
                                <w:right w:val="none" w:sz="0" w:space="0" w:color="auto"/>
                              </w:divBdr>
                            </w:div>
                            <w:div w:id="672687774">
                              <w:marLeft w:val="0"/>
                              <w:marRight w:val="0"/>
                              <w:marTop w:val="0"/>
                              <w:marBottom w:val="0"/>
                              <w:divBdr>
                                <w:top w:val="none" w:sz="0" w:space="0" w:color="auto"/>
                                <w:left w:val="none" w:sz="0" w:space="0" w:color="auto"/>
                                <w:bottom w:val="none" w:sz="0" w:space="0" w:color="auto"/>
                                <w:right w:val="none" w:sz="0" w:space="0" w:color="auto"/>
                              </w:divBdr>
                            </w:div>
                            <w:div w:id="732434641">
                              <w:marLeft w:val="0"/>
                              <w:marRight w:val="0"/>
                              <w:marTop w:val="0"/>
                              <w:marBottom w:val="0"/>
                              <w:divBdr>
                                <w:top w:val="none" w:sz="0" w:space="0" w:color="auto"/>
                                <w:left w:val="none" w:sz="0" w:space="0" w:color="auto"/>
                                <w:bottom w:val="none" w:sz="0" w:space="0" w:color="auto"/>
                                <w:right w:val="none" w:sz="0" w:space="0" w:color="auto"/>
                              </w:divBdr>
                            </w:div>
                            <w:div w:id="858735836">
                              <w:marLeft w:val="0"/>
                              <w:marRight w:val="0"/>
                              <w:marTop w:val="0"/>
                              <w:marBottom w:val="0"/>
                              <w:divBdr>
                                <w:top w:val="none" w:sz="0" w:space="0" w:color="auto"/>
                                <w:left w:val="none" w:sz="0" w:space="0" w:color="auto"/>
                                <w:bottom w:val="none" w:sz="0" w:space="0" w:color="auto"/>
                                <w:right w:val="none" w:sz="0" w:space="0" w:color="auto"/>
                              </w:divBdr>
                            </w:div>
                            <w:div w:id="927733006">
                              <w:marLeft w:val="0"/>
                              <w:marRight w:val="0"/>
                              <w:marTop w:val="0"/>
                              <w:marBottom w:val="0"/>
                              <w:divBdr>
                                <w:top w:val="none" w:sz="0" w:space="0" w:color="auto"/>
                                <w:left w:val="none" w:sz="0" w:space="0" w:color="auto"/>
                                <w:bottom w:val="none" w:sz="0" w:space="0" w:color="auto"/>
                                <w:right w:val="none" w:sz="0" w:space="0" w:color="auto"/>
                              </w:divBdr>
                            </w:div>
                            <w:div w:id="943341231">
                              <w:marLeft w:val="0"/>
                              <w:marRight w:val="0"/>
                              <w:marTop w:val="0"/>
                              <w:marBottom w:val="0"/>
                              <w:divBdr>
                                <w:top w:val="none" w:sz="0" w:space="0" w:color="auto"/>
                                <w:left w:val="none" w:sz="0" w:space="0" w:color="auto"/>
                                <w:bottom w:val="none" w:sz="0" w:space="0" w:color="auto"/>
                                <w:right w:val="none" w:sz="0" w:space="0" w:color="auto"/>
                              </w:divBdr>
                            </w:div>
                            <w:div w:id="950405214">
                              <w:marLeft w:val="0"/>
                              <w:marRight w:val="0"/>
                              <w:marTop w:val="0"/>
                              <w:marBottom w:val="0"/>
                              <w:divBdr>
                                <w:top w:val="none" w:sz="0" w:space="0" w:color="auto"/>
                                <w:left w:val="none" w:sz="0" w:space="0" w:color="auto"/>
                                <w:bottom w:val="none" w:sz="0" w:space="0" w:color="auto"/>
                                <w:right w:val="none" w:sz="0" w:space="0" w:color="auto"/>
                              </w:divBdr>
                            </w:div>
                            <w:div w:id="982851398">
                              <w:marLeft w:val="0"/>
                              <w:marRight w:val="0"/>
                              <w:marTop w:val="0"/>
                              <w:marBottom w:val="0"/>
                              <w:divBdr>
                                <w:top w:val="none" w:sz="0" w:space="0" w:color="auto"/>
                                <w:left w:val="none" w:sz="0" w:space="0" w:color="auto"/>
                                <w:bottom w:val="none" w:sz="0" w:space="0" w:color="auto"/>
                                <w:right w:val="none" w:sz="0" w:space="0" w:color="auto"/>
                              </w:divBdr>
                              <w:divsChild>
                                <w:div w:id="1146430077">
                                  <w:marLeft w:val="0"/>
                                  <w:marRight w:val="0"/>
                                  <w:marTop w:val="0"/>
                                  <w:marBottom w:val="0"/>
                                  <w:divBdr>
                                    <w:top w:val="none" w:sz="0" w:space="0" w:color="auto"/>
                                    <w:left w:val="none" w:sz="0" w:space="0" w:color="auto"/>
                                    <w:bottom w:val="none" w:sz="0" w:space="0" w:color="auto"/>
                                    <w:right w:val="none" w:sz="0" w:space="0" w:color="auto"/>
                                  </w:divBdr>
                                </w:div>
                              </w:divsChild>
                            </w:div>
                            <w:div w:id="1073699941">
                              <w:marLeft w:val="0"/>
                              <w:marRight w:val="0"/>
                              <w:marTop w:val="0"/>
                              <w:marBottom w:val="0"/>
                              <w:divBdr>
                                <w:top w:val="none" w:sz="0" w:space="0" w:color="auto"/>
                                <w:left w:val="none" w:sz="0" w:space="0" w:color="auto"/>
                                <w:bottom w:val="none" w:sz="0" w:space="0" w:color="auto"/>
                                <w:right w:val="none" w:sz="0" w:space="0" w:color="auto"/>
                              </w:divBdr>
                            </w:div>
                            <w:div w:id="1199274814">
                              <w:marLeft w:val="0"/>
                              <w:marRight w:val="0"/>
                              <w:marTop w:val="0"/>
                              <w:marBottom w:val="0"/>
                              <w:divBdr>
                                <w:top w:val="none" w:sz="0" w:space="0" w:color="auto"/>
                                <w:left w:val="none" w:sz="0" w:space="0" w:color="auto"/>
                                <w:bottom w:val="none" w:sz="0" w:space="0" w:color="auto"/>
                                <w:right w:val="none" w:sz="0" w:space="0" w:color="auto"/>
                              </w:divBdr>
                            </w:div>
                            <w:div w:id="1360086086">
                              <w:marLeft w:val="0"/>
                              <w:marRight w:val="0"/>
                              <w:marTop w:val="0"/>
                              <w:marBottom w:val="0"/>
                              <w:divBdr>
                                <w:top w:val="none" w:sz="0" w:space="0" w:color="auto"/>
                                <w:left w:val="none" w:sz="0" w:space="0" w:color="auto"/>
                                <w:bottom w:val="none" w:sz="0" w:space="0" w:color="auto"/>
                                <w:right w:val="none" w:sz="0" w:space="0" w:color="auto"/>
                              </w:divBdr>
                            </w:div>
                            <w:div w:id="1389721675">
                              <w:marLeft w:val="0"/>
                              <w:marRight w:val="0"/>
                              <w:marTop w:val="0"/>
                              <w:marBottom w:val="0"/>
                              <w:divBdr>
                                <w:top w:val="none" w:sz="0" w:space="0" w:color="auto"/>
                                <w:left w:val="none" w:sz="0" w:space="0" w:color="auto"/>
                                <w:bottom w:val="none" w:sz="0" w:space="0" w:color="auto"/>
                                <w:right w:val="none" w:sz="0" w:space="0" w:color="auto"/>
                              </w:divBdr>
                            </w:div>
                            <w:div w:id="1426221613">
                              <w:marLeft w:val="0"/>
                              <w:marRight w:val="0"/>
                              <w:marTop w:val="0"/>
                              <w:marBottom w:val="0"/>
                              <w:divBdr>
                                <w:top w:val="none" w:sz="0" w:space="0" w:color="auto"/>
                                <w:left w:val="none" w:sz="0" w:space="0" w:color="auto"/>
                                <w:bottom w:val="none" w:sz="0" w:space="0" w:color="auto"/>
                                <w:right w:val="none" w:sz="0" w:space="0" w:color="auto"/>
                              </w:divBdr>
                            </w:div>
                            <w:div w:id="1519730221">
                              <w:marLeft w:val="0"/>
                              <w:marRight w:val="0"/>
                              <w:marTop w:val="0"/>
                              <w:marBottom w:val="0"/>
                              <w:divBdr>
                                <w:top w:val="none" w:sz="0" w:space="0" w:color="auto"/>
                                <w:left w:val="none" w:sz="0" w:space="0" w:color="auto"/>
                                <w:bottom w:val="none" w:sz="0" w:space="0" w:color="auto"/>
                                <w:right w:val="none" w:sz="0" w:space="0" w:color="auto"/>
                              </w:divBdr>
                            </w:div>
                            <w:div w:id="1534806640">
                              <w:marLeft w:val="0"/>
                              <w:marRight w:val="0"/>
                              <w:marTop w:val="0"/>
                              <w:marBottom w:val="0"/>
                              <w:divBdr>
                                <w:top w:val="none" w:sz="0" w:space="0" w:color="auto"/>
                                <w:left w:val="none" w:sz="0" w:space="0" w:color="auto"/>
                                <w:bottom w:val="none" w:sz="0" w:space="0" w:color="auto"/>
                                <w:right w:val="none" w:sz="0" w:space="0" w:color="auto"/>
                              </w:divBdr>
                            </w:div>
                            <w:div w:id="1544903137">
                              <w:marLeft w:val="0"/>
                              <w:marRight w:val="0"/>
                              <w:marTop w:val="0"/>
                              <w:marBottom w:val="0"/>
                              <w:divBdr>
                                <w:top w:val="none" w:sz="0" w:space="0" w:color="auto"/>
                                <w:left w:val="none" w:sz="0" w:space="0" w:color="auto"/>
                                <w:bottom w:val="none" w:sz="0" w:space="0" w:color="auto"/>
                                <w:right w:val="none" w:sz="0" w:space="0" w:color="auto"/>
                              </w:divBdr>
                            </w:div>
                            <w:div w:id="1553418716">
                              <w:marLeft w:val="0"/>
                              <w:marRight w:val="0"/>
                              <w:marTop w:val="0"/>
                              <w:marBottom w:val="0"/>
                              <w:divBdr>
                                <w:top w:val="none" w:sz="0" w:space="0" w:color="auto"/>
                                <w:left w:val="none" w:sz="0" w:space="0" w:color="auto"/>
                                <w:bottom w:val="none" w:sz="0" w:space="0" w:color="auto"/>
                                <w:right w:val="none" w:sz="0" w:space="0" w:color="auto"/>
                              </w:divBdr>
                            </w:div>
                            <w:div w:id="1705402305">
                              <w:marLeft w:val="0"/>
                              <w:marRight w:val="0"/>
                              <w:marTop w:val="0"/>
                              <w:marBottom w:val="0"/>
                              <w:divBdr>
                                <w:top w:val="none" w:sz="0" w:space="0" w:color="auto"/>
                                <w:left w:val="none" w:sz="0" w:space="0" w:color="auto"/>
                                <w:bottom w:val="none" w:sz="0" w:space="0" w:color="auto"/>
                                <w:right w:val="none" w:sz="0" w:space="0" w:color="auto"/>
                              </w:divBdr>
                              <w:divsChild>
                                <w:div w:id="1792092709">
                                  <w:marLeft w:val="0"/>
                                  <w:marRight w:val="0"/>
                                  <w:marTop w:val="0"/>
                                  <w:marBottom w:val="0"/>
                                  <w:divBdr>
                                    <w:top w:val="none" w:sz="0" w:space="0" w:color="auto"/>
                                    <w:left w:val="none" w:sz="0" w:space="0" w:color="auto"/>
                                    <w:bottom w:val="none" w:sz="0" w:space="0" w:color="auto"/>
                                    <w:right w:val="none" w:sz="0" w:space="0" w:color="auto"/>
                                  </w:divBdr>
                                </w:div>
                              </w:divsChild>
                            </w:div>
                            <w:div w:id="1734887670">
                              <w:marLeft w:val="0"/>
                              <w:marRight w:val="0"/>
                              <w:marTop w:val="0"/>
                              <w:marBottom w:val="0"/>
                              <w:divBdr>
                                <w:top w:val="none" w:sz="0" w:space="0" w:color="auto"/>
                                <w:left w:val="none" w:sz="0" w:space="0" w:color="auto"/>
                                <w:bottom w:val="none" w:sz="0" w:space="0" w:color="auto"/>
                                <w:right w:val="none" w:sz="0" w:space="0" w:color="auto"/>
                              </w:divBdr>
                              <w:divsChild>
                                <w:div w:id="235365959">
                                  <w:marLeft w:val="0"/>
                                  <w:marRight w:val="0"/>
                                  <w:marTop w:val="0"/>
                                  <w:marBottom w:val="0"/>
                                  <w:divBdr>
                                    <w:top w:val="none" w:sz="0" w:space="0" w:color="auto"/>
                                    <w:left w:val="none" w:sz="0" w:space="0" w:color="auto"/>
                                    <w:bottom w:val="none" w:sz="0" w:space="0" w:color="auto"/>
                                    <w:right w:val="none" w:sz="0" w:space="0" w:color="auto"/>
                                  </w:divBdr>
                                </w:div>
                              </w:divsChild>
                            </w:div>
                            <w:div w:id="1772319530">
                              <w:marLeft w:val="0"/>
                              <w:marRight w:val="0"/>
                              <w:marTop w:val="0"/>
                              <w:marBottom w:val="0"/>
                              <w:divBdr>
                                <w:top w:val="none" w:sz="0" w:space="0" w:color="auto"/>
                                <w:left w:val="none" w:sz="0" w:space="0" w:color="auto"/>
                                <w:bottom w:val="none" w:sz="0" w:space="0" w:color="auto"/>
                                <w:right w:val="none" w:sz="0" w:space="0" w:color="auto"/>
                              </w:divBdr>
                            </w:div>
                            <w:div w:id="1806122453">
                              <w:marLeft w:val="0"/>
                              <w:marRight w:val="0"/>
                              <w:marTop w:val="0"/>
                              <w:marBottom w:val="0"/>
                              <w:divBdr>
                                <w:top w:val="none" w:sz="0" w:space="0" w:color="auto"/>
                                <w:left w:val="none" w:sz="0" w:space="0" w:color="auto"/>
                                <w:bottom w:val="none" w:sz="0" w:space="0" w:color="auto"/>
                                <w:right w:val="none" w:sz="0" w:space="0" w:color="auto"/>
                              </w:divBdr>
                            </w:div>
                            <w:div w:id="1835608896">
                              <w:marLeft w:val="0"/>
                              <w:marRight w:val="0"/>
                              <w:marTop w:val="0"/>
                              <w:marBottom w:val="0"/>
                              <w:divBdr>
                                <w:top w:val="none" w:sz="0" w:space="0" w:color="auto"/>
                                <w:left w:val="none" w:sz="0" w:space="0" w:color="auto"/>
                                <w:bottom w:val="none" w:sz="0" w:space="0" w:color="auto"/>
                                <w:right w:val="none" w:sz="0" w:space="0" w:color="auto"/>
                              </w:divBdr>
                            </w:div>
                            <w:div w:id="1898663452">
                              <w:marLeft w:val="0"/>
                              <w:marRight w:val="0"/>
                              <w:marTop w:val="0"/>
                              <w:marBottom w:val="0"/>
                              <w:divBdr>
                                <w:top w:val="none" w:sz="0" w:space="0" w:color="auto"/>
                                <w:left w:val="none" w:sz="0" w:space="0" w:color="auto"/>
                                <w:bottom w:val="none" w:sz="0" w:space="0" w:color="auto"/>
                                <w:right w:val="none" w:sz="0" w:space="0" w:color="auto"/>
                              </w:divBdr>
                            </w:div>
                            <w:div w:id="1938974225">
                              <w:marLeft w:val="0"/>
                              <w:marRight w:val="0"/>
                              <w:marTop w:val="0"/>
                              <w:marBottom w:val="0"/>
                              <w:divBdr>
                                <w:top w:val="none" w:sz="0" w:space="0" w:color="auto"/>
                                <w:left w:val="none" w:sz="0" w:space="0" w:color="auto"/>
                                <w:bottom w:val="none" w:sz="0" w:space="0" w:color="auto"/>
                                <w:right w:val="none" w:sz="0" w:space="0" w:color="auto"/>
                              </w:divBdr>
                            </w:div>
                            <w:div w:id="2054041072">
                              <w:marLeft w:val="0"/>
                              <w:marRight w:val="0"/>
                              <w:marTop w:val="0"/>
                              <w:marBottom w:val="0"/>
                              <w:divBdr>
                                <w:top w:val="none" w:sz="0" w:space="0" w:color="auto"/>
                                <w:left w:val="none" w:sz="0" w:space="0" w:color="auto"/>
                                <w:bottom w:val="none" w:sz="0" w:space="0" w:color="auto"/>
                                <w:right w:val="none" w:sz="0" w:space="0" w:color="auto"/>
                              </w:divBdr>
                            </w:div>
                            <w:div w:id="2056923978">
                              <w:marLeft w:val="0"/>
                              <w:marRight w:val="0"/>
                              <w:marTop w:val="0"/>
                              <w:marBottom w:val="0"/>
                              <w:divBdr>
                                <w:top w:val="none" w:sz="0" w:space="0" w:color="auto"/>
                                <w:left w:val="none" w:sz="0" w:space="0" w:color="auto"/>
                                <w:bottom w:val="none" w:sz="0" w:space="0" w:color="auto"/>
                                <w:right w:val="none" w:sz="0" w:space="0" w:color="auto"/>
                              </w:divBdr>
                            </w:div>
                            <w:div w:id="2113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03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www.ibm.com/developerworks/forums/forum.jspa?forumID=2981"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emf"/><Relationship Id="rId68" Type="http://schemas.openxmlformats.org/officeDocument/2006/relationships/image" Target="media/image45.png"/><Relationship Id="rId84" Type="http://schemas.openxmlformats.org/officeDocument/2006/relationships/image" Target="media/image61.emf"/><Relationship Id="rId89"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hyperlink" Target="mailto:maxbim@ca.ibm.com" TargetMode="External"/><Relationship Id="rId29" Type="http://schemas.openxmlformats.org/officeDocument/2006/relationships/image" Target="media/image7.png"/><Relationship Id="rId11" Type="http://schemas.openxmlformats.org/officeDocument/2006/relationships/image" Target="media/image1.png"/><Relationship Id="rId24" Type="http://schemas.openxmlformats.org/officeDocument/2006/relationships/hyperlink" Target="https://www.ibm.com/developerworks/servicemanagement/rfm/index.html"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s://developer.autodesk.com/"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emf"/><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image" Target="media/image38.emf"/><Relationship Id="rId82" Type="http://schemas.openxmlformats.org/officeDocument/2006/relationships/image" Target="media/image59.emf"/><Relationship Id="rId90" Type="http://schemas.openxmlformats.org/officeDocument/2006/relationships/hyperlink" Target="http://www.ibm.com/developerworks/forums/forum.jspa?forumID=2981" TargetMode="External"/><Relationship Id="rId95" Type="http://schemas.openxmlformats.org/officeDocument/2006/relationships/image" Target="media/image67.wmf"/><Relationship Id="rId19" Type="http://schemas.openxmlformats.org/officeDocument/2006/relationships/footer" Target="footer2.xml"/><Relationship Id="rId14" Type="http://schemas.openxmlformats.org/officeDocument/2006/relationships/image" Target="media/image2.jpeg"/><Relationship Id="rId22" Type="http://schemas.openxmlformats.org/officeDocument/2006/relationships/hyperlink" Target="https://www.ibm.com/developerworks/servicemanagement/" TargetMode="External"/><Relationship Id="rId27" Type="http://schemas.openxmlformats.org/officeDocument/2006/relationships/image" Target="media/image5.emf"/><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emf"/><Relationship Id="rId100" Type="http://schemas.openxmlformats.org/officeDocument/2006/relationships/header" Target="header5.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header" Target="header4.xml"/><Relationship Id="rId98" Type="http://schemas.openxmlformats.org/officeDocument/2006/relationships/hyperlink" Target="http://www.apache.org/" TargetMode="External"/><Relationship Id="rId3" Type="http://schemas.openxmlformats.org/officeDocument/2006/relationships/customXml" Target="../customXml/item3.xml"/><Relationship Id="rId12" Type="http://schemas.openxmlformats.org/officeDocument/2006/relationships/hyperlink" Target="mailto:kwoodbur@us.ibm.com" TargetMode="External"/><Relationship Id="rId17" Type="http://schemas.openxmlformats.org/officeDocument/2006/relationships/header" Target="header1.xml"/><Relationship Id="rId25" Type="http://schemas.openxmlformats.org/officeDocument/2006/relationships/hyperlink" Target="mailto:maxbim@ca.ibm.com"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wmf"/><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eader" Target="header2.xml"/><Relationship Id="rId9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maxbim@ca.ibm.com" TargetMode="External"/><Relationship Id="rId23" Type="http://schemas.openxmlformats.org/officeDocument/2006/relationships/hyperlink" Target="https://www.ibm.com/developerworks/servicemanagement/am/index.html" TargetMode="Externa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emf"/><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footer" Target="footer3.xml"/><Relationship Id="rId99" Type="http://schemas.openxmlformats.org/officeDocument/2006/relationships/hyperlink" Target="http://www.dom4j.org" TargetMode="External"/><Relationship Id="rId101"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kpark@us.ibm.com" TargetMode="External"/><Relationship Id="rId18" Type="http://schemas.openxmlformats.org/officeDocument/2006/relationships/footer" Target="footer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emf"/><Relationship Id="rId97" Type="http://schemas.openxmlformats.org/officeDocument/2006/relationships/hyperlink" Target="http://www.ibm.com/legal/copytrade.shtml" TargetMode="External"/><Relationship Id="rId104"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C9812B\~150445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97ED88-6C49-4788-BECC-F699C8B0C1CB}">
  <ds:schemaRefs>
    <ds:schemaRef ds:uri="http://schemas.openxmlformats.org/officeDocument/2006/bibliography"/>
  </ds:schemaRefs>
</ds:datastoreItem>
</file>

<file path=customXml/itemProps2.xml><?xml version="1.0" encoding="utf-8"?>
<ds:datastoreItem xmlns:ds="http://schemas.openxmlformats.org/officeDocument/2006/customXml" ds:itemID="{A23B6B09-26AE-4C81-A1DF-9DECD99349A3}">
  <ds:schemaRefs>
    <ds:schemaRef ds:uri="http://schemas.openxmlformats.org/officeDocument/2006/bibliography"/>
  </ds:schemaRefs>
</ds:datastoreItem>
</file>

<file path=customXml/itemProps3.xml><?xml version="1.0" encoding="utf-8"?>
<ds:datastoreItem xmlns:ds="http://schemas.openxmlformats.org/officeDocument/2006/customXml" ds:itemID="{730113D4-62F4-4A41-9D04-268E33EA5288}">
  <ds:schemaRefs>
    <ds:schemaRef ds:uri="http://schemas.openxmlformats.org/officeDocument/2006/bibliography"/>
  </ds:schemaRefs>
</ds:datastoreItem>
</file>

<file path=customXml/itemProps4.xml><?xml version="1.0" encoding="utf-8"?>
<ds:datastoreItem xmlns:ds="http://schemas.openxmlformats.org/officeDocument/2006/customXml" ds:itemID="{3D26D212-4576-44DA-A2D5-3E3A35E04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~1504452.dot</Template>
  <TotalTime>665</TotalTime>
  <Pages>1</Pages>
  <Words>10076</Words>
  <Characters>57434</Characters>
  <Application>Microsoft Office Word</Application>
  <DocSecurity>0</DocSecurity>
  <Lines>478</Lines>
  <Paragraphs>134</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Contents</vt:lpstr>
      <vt:lpstr>List of Figures</vt:lpstr>
      <vt:lpstr>Overview</vt:lpstr>
      <vt:lpstr>    Utilizing Building Information Modeling (BIM) models with Maximo</vt:lpstr>
      <vt:lpstr>    Supported Software</vt:lpstr>
      <vt:lpstr>    Features</vt:lpstr>
      <vt:lpstr>    Known Limitations</vt:lpstr>
      <vt:lpstr>Model Administration</vt:lpstr>
      <vt:lpstr>    Managing Model Storage</vt:lpstr>
      <vt:lpstr>        Creating a storage container:</vt:lpstr>
      <vt:lpstr>        Unlinking a Storage Container</vt:lpstr>
      <vt:lpstr>        Deleting a Storage Container:  </vt:lpstr>
      <vt:lpstr>    Rights</vt:lpstr>
      <vt:lpstr>    Managing Model Files</vt:lpstr>
      <vt:lpstr>        Upload Model</vt:lpstr>
      <vt:lpstr>        Linking Models</vt:lpstr>
      <vt:lpstr>        Unlink Model</vt:lpstr>
      <vt:lpstr>        Delete Model</vt:lpstr>
      <vt:lpstr>    Working with multi-file models</vt:lpstr>
      <vt:lpstr>    Manage Viewable Models</vt:lpstr>
      <vt:lpstr>    Managing Associated Locations</vt:lpstr>
      <vt:lpstr>    System Properties</vt:lpstr>
      <vt:lpstr>Using the Autodesk Forge Viewer</vt:lpstr>
      <vt:lpstr>        Locating Model Files</vt:lpstr>
      <vt:lpstr>    Viewer Navigation </vt:lpstr>
      <vt:lpstr>        Maximo context</vt:lpstr>
      <vt:lpstr>        Top Toolbar (Location and Assets)</vt:lpstr>
      <vt:lpstr>        Saved views</vt:lpstr>
      <vt:lpstr>        Asset Properties</vt:lpstr>
      <vt:lpstr>    Viewer Navigation </vt:lpstr>
      <vt:lpstr>        Viewer Toolbar</vt:lpstr>
      <vt:lpstr>        Model Tree</vt:lpstr>
      <vt:lpstr>    Sections</vt:lpstr>
      <vt:lpstr>    Geo Positioning</vt:lpstr>
      <vt:lpstr>    Work Order Tracking</vt:lpstr>
      <vt:lpstr>        Markup</vt:lpstr>
      <vt:lpstr>Security</vt:lpstr>
      <vt:lpstr>Trouble Shooting</vt:lpstr>
      <vt:lpstr>    Forge Viewer</vt:lpstr>
      <vt:lpstr>Appendix REST API support</vt:lpstr>
      <vt:lpstr>    Service Methods</vt:lpstr>
      <vt:lpstr>    Object Structures</vt:lpstr>
      <vt:lpstr>Appendix – Summary of Database updates</vt:lpstr>
      <vt:lpstr>    Tables Created:</vt:lpstr>
      <vt:lpstr>    Synonym Domains Added</vt:lpstr>
    </vt:vector>
  </TitlesOfParts>
  <Company/>
  <LinksUpToDate>false</LinksUpToDate>
  <CharactersWithSpaces>67376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Douglas Wood</cp:lastModifiedBy>
  <cp:revision>14</cp:revision>
  <cp:lastPrinted>2017-08-07T22:18:00Z</cp:lastPrinted>
  <dcterms:created xsi:type="dcterms:W3CDTF">2017-04-03T14:11:00Z</dcterms:created>
  <dcterms:modified xsi:type="dcterms:W3CDTF">2017-08-07T22:19:00Z</dcterms:modified>
</cp:coreProperties>
</file>