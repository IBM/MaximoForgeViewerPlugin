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83B32" w14:textId="77777777" w:rsidR="001A2649" w:rsidRDefault="002D59ED">
      <w:pPr>
        <w:pStyle w:val="Titlepage"/>
      </w:pPr>
      <w:r>
        <w:rPr>
          <w:noProof/>
        </w:rPr>
        <w:pict w14:anchorId="55398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eader" style="width:630.75pt;height:170pt;visibility:visible">
            <v:imagedata r:id="rId11" o:title=""/>
          </v:shape>
        </w:pict>
      </w:r>
    </w:p>
    <w:p w14:paraId="0F83C80E" w14:textId="77777777" w:rsidR="001A2649" w:rsidRDefault="001A2649">
      <w:pPr>
        <w:pStyle w:val="Titlepage"/>
      </w:pPr>
    </w:p>
    <w:p w14:paraId="54D05421" w14:textId="77777777" w:rsidR="00AB59BB" w:rsidRDefault="001A2649" w:rsidP="00D13877">
      <w:pPr>
        <w:pStyle w:val="TitleCover"/>
        <w:rPr>
          <w:rFonts w:ascii="Arial" w:hAnsi="Arial" w:cs="Arial"/>
        </w:rPr>
      </w:pPr>
      <w:r>
        <w:rPr>
          <w:rFonts w:ascii="Arial" w:hAnsi="Arial" w:cs="Arial"/>
        </w:rPr>
        <w:t>Maximo extensions for Building Information Models</w:t>
      </w:r>
      <w:r w:rsidR="00F1672A">
        <w:rPr>
          <w:rFonts w:ascii="Arial" w:hAnsi="Arial" w:cs="Arial"/>
        </w:rPr>
        <w:t xml:space="preserve"> </w:t>
      </w:r>
    </w:p>
    <w:p w14:paraId="57384975" w14:textId="77777777" w:rsidR="001A2649" w:rsidRPr="00242FD7" w:rsidRDefault="009D459B" w:rsidP="00D13877">
      <w:pPr>
        <w:pStyle w:val="TitleCover"/>
        <w:rPr>
          <w:rFonts w:ascii="Arial" w:hAnsi="Arial" w:cs="Arial"/>
        </w:rPr>
      </w:pPr>
      <w:r>
        <w:rPr>
          <w:rFonts w:ascii="Arial" w:hAnsi="Arial" w:cs="Arial"/>
        </w:rPr>
        <w:t xml:space="preserve">Autodesk </w:t>
      </w:r>
      <w:r w:rsidR="00F1672A">
        <w:rPr>
          <w:rFonts w:ascii="Arial" w:hAnsi="Arial" w:cs="Arial"/>
        </w:rPr>
        <w:t xml:space="preserve">Forge Viewer Plug-in </w:t>
      </w:r>
    </w:p>
    <w:p w14:paraId="2566F4AF" w14:textId="7795E9A9" w:rsidR="001A2649" w:rsidRDefault="00C533C2" w:rsidP="00D13877">
      <w:pPr>
        <w:pStyle w:val="SubtitleCover"/>
      </w:pPr>
      <w:r>
        <w:t>For Maximo</w:t>
      </w:r>
      <w:r w:rsidR="001A2649">
        <w:t xml:space="preserve"> </w:t>
      </w:r>
      <w:r w:rsidR="00F1672A">
        <w:t>7.6.0.</w:t>
      </w:r>
      <w:r w:rsidR="00290201">
        <w:t>8</w:t>
      </w:r>
    </w:p>
    <w:p w14:paraId="79C5959E" w14:textId="77777777" w:rsidR="00276FE1" w:rsidRDefault="00276FE1" w:rsidP="00D13877">
      <w:pPr>
        <w:pStyle w:val="BodyText"/>
      </w:pPr>
    </w:p>
    <w:p w14:paraId="1D699FA5" w14:textId="0C4A2AAA" w:rsidR="00984D77" w:rsidRDefault="00984D77" w:rsidP="00984D77">
      <w:pPr>
        <w:pStyle w:val="Author"/>
        <w:ind w:left="1440"/>
        <w:rPr>
          <w:rFonts w:ascii="Arial Narrow" w:hAnsi="Arial Narrow"/>
        </w:rPr>
      </w:pPr>
      <w:r>
        <w:rPr>
          <w:rFonts w:ascii="Arial Narrow" w:hAnsi="Arial Narrow"/>
        </w:rPr>
        <w:t>Technical contact: Doug Wood</w:t>
      </w:r>
      <w:r>
        <w:rPr>
          <w:rFonts w:ascii="Arial Narrow" w:hAnsi="Arial Narrow"/>
        </w:rPr>
        <w:tab/>
        <w:t xml:space="preserve">  </w:t>
      </w:r>
      <w:hyperlink r:id="rId12" w:history="1">
        <w:r w:rsidRPr="005C3515">
          <w:rPr>
            <w:rStyle w:val="Hyperlink"/>
            <w:rFonts w:ascii="Arial Narrow" w:hAnsi="Arial Narrow"/>
          </w:rPr>
          <w:t>doug.wood@us.ibm</w:t>
        </w:r>
      </w:hyperlink>
      <w:r>
        <w:rPr>
          <w:rStyle w:val="Hyperlink"/>
          <w:rFonts w:ascii="Arial Narrow" w:hAnsi="Arial Narrow"/>
        </w:rPr>
        <w:t>.com</w:t>
      </w:r>
    </w:p>
    <w:p w14:paraId="0BE875FA" w14:textId="5F8046BC" w:rsidR="00984D77" w:rsidRDefault="00984D77" w:rsidP="00984D77">
      <w:pPr>
        <w:pStyle w:val="Author"/>
        <w:ind w:left="1440"/>
      </w:pPr>
      <w:r>
        <w:rPr>
          <w:rFonts w:ascii="Arial Narrow" w:hAnsi="Arial Narrow"/>
        </w:rPr>
        <w:t xml:space="preserve">Marketing Contact </w:t>
      </w:r>
      <w:proofErr w:type="spellStart"/>
      <w:r>
        <w:rPr>
          <w:rFonts w:ascii="Arial Narrow" w:hAnsi="Arial Narrow"/>
        </w:rPr>
        <w:t>Kawon</w:t>
      </w:r>
      <w:proofErr w:type="spellEnd"/>
      <w:r>
        <w:rPr>
          <w:rFonts w:ascii="Arial Narrow" w:hAnsi="Arial Narrow"/>
        </w:rPr>
        <w:t xml:space="preserve"> Park</w:t>
      </w:r>
      <w:r>
        <w:rPr>
          <w:rFonts w:ascii="Arial Narrow" w:hAnsi="Arial Narrow"/>
        </w:rPr>
        <w:tab/>
        <w:t xml:space="preserve"> </w:t>
      </w:r>
      <w:r w:rsidRPr="00E75C7D">
        <w:rPr>
          <w:rFonts w:ascii="Arial Narrow" w:hAnsi="Arial Narrow"/>
        </w:rPr>
        <w:t xml:space="preserve"> </w:t>
      </w:r>
      <w:hyperlink r:id="rId13" w:history="1">
        <w:hyperlink r:id="rId14" w:history="1">
          <w:r w:rsidRPr="00E75C7D">
            <w:rPr>
              <w:rStyle w:val="Hyperlink"/>
              <w:rFonts w:ascii="Arial Narrow" w:hAnsi="Arial Narrow"/>
              <w:lang w:val="en"/>
            </w:rPr>
            <w:t>kpark@us.ibm.com</w:t>
          </w:r>
        </w:hyperlink>
        <w:r w:rsidRPr="00E75C7D">
          <w:rPr>
            <w:rFonts w:ascii="Arial Narrow" w:hAnsi="Arial Narrow"/>
            <w:color w:val="0000FF"/>
            <w:u w:val="single"/>
          </w:rPr>
          <w:br/>
        </w:r>
      </w:hyperlink>
    </w:p>
    <w:p w14:paraId="03443519" w14:textId="77777777" w:rsidR="001A2649" w:rsidRDefault="001A2649">
      <w:pPr>
        <w:pStyle w:val="Titlepage"/>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77777777" w:rsidR="001A2649" w:rsidRDefault="002D59ED">
      <w:pPr>
        <w:pStyle w:val="Titlepage"/>
      </w:pPr>
      <w:r>
        <w:rPr>
          <w:noProof/>
        </w:rPr>
        <w:pict w14:anchorId="1A3C27E4">
          <v:shape id="Picture 11" o:spid="_x0000_s1026" type="#_x0000_t75" alt="IBMlogo" style="position:absolute;left:0;text-align:left;margin-left:70.65pt;margin-top:30.75pt;width:85.05pt;height:31.85pt;z-index:251657728;visibility:visible">
            <v:imagedata r:id="rId15" o:title="" grayscale="t" bilevel="t"/>
          </v:shape>
        </w:pict>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77777777" w:rsidR="00C1423D" w:rsidRDefault="00C1423D">
      <w:pPr>
        <w:pStyle w:val="Titlepage"/>
      </w:pPr>
      <w:r>
        <w:rPr>
          <w:noProof/>
        </w:rPr>
        <mc:AlternateContent>
          <mc:Choice Requires="wps">
            <w:drawing>
              <wp:anchor distT="0" distB="0" distL="114300" distR="114300" simplePos="0" relativeHeight="251657216" behindDoc="0" locked="0" layoutInCell="1" allowOverlap="1" wp14:anchorId="10D32807" wp14:editId="0FB351FD">
                <wp:simplePos x="0" y="0"/>
                <wp:positionH relativeFrom="column">
                  <wp:posOffset>760095</wp:posOffset>
                </wp:positionH>
                <wp:positionV relativeFrom="paragraph">
                  <wp:posOffset>15240</wp:posOffset>
                </wp:positionV>
                <wp:extent cx="4886325" cy="10598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059815"/>
                        </a:xfrm>
                        <a:prstGeom prst="rect">
                          <a:avLst/>
                        </a:prstGeom>
                        <a:noFill/>
                        <a:ln w="9525">
                          <a:noFill/>
                          <a:miter lim="800000"/>
                          <a:headEnd/>
                          <a:tailEnd/>
                        </a:ln>
                      </wps:spPr>
                      <wps:txbx>
                        <w:txbxContent>
                          <w:p w14:paraId="6014E1E5" w14:textId="77777777" w:rsidR="002D59ED" w:rsidRDefault="002D59ED"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6" w:history="1">
                              <w:r w:rsidRPr="00FA2F4A">
                                <w:rPr>
                                  <w:rStyle w:val="Hyperlink"/>
                                  <w:rFonts w:ascii="Comic Sans MS" w:hAnsi="Comic Sans MS"/>
                                  <w:sz w:val="16"/>
                                  <w:szCs w:val="16"/>
                                </w:rPr>
                                <w:t>maxbim@ca.ibm.com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32807"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83.4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" filled="f" stroked="f">
                <v:textbox style="mso-fit-shape-to-text:t">
                  <w:txbxContent>
                    <w:p w14:paraId="6014E1E5" w14:textId="77777777" w:rsidR="002D59ED" w:rsidRDefault="002D59ED"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7" w:history="1">
                        <w:r w:rsidRPr="00FA2F4A">
                          <w:rPr>
                            <w:rStyle w:val="Hyperlink"/>
                            <w:rFonts w:ascii="Comic Sans MS" w:hAnsi="Comic Sans MS"/>
                            <w:sz w:val="16"/>
                            <w:szCs w:val="16"/>
                          </w:rPr>
                          <w:t>maxbim@ca.ibm.com</w:t>
                        </w:r>
                      </w:hyperlink>
                    </w:p>
                  </w:txbxContent>
                </v:textbox>
              </v:shape>
            </w:pict>
          </mc:Fallback>
        </mc:AlternateContent>
      </w: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8"/>
          <w:footerReference w:type="even" r:id="rId19"/>
          <w:footerReference w:type="default" r:id="rId20"/>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7777777"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11</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t>Contents</w:t>
      </w:r>
    </w:p>
    <w:p w14:paraId="2DCFB61F" w14:textId="6D643826" w:rsidR="00D900C6" w:rsidRDefault="001A2649">
      <w:pPr>
        <w:pStyle w:val="TOC1"/>
        <w:rPr>
          <w:ins w:id="0" w:author="Doug A. Wood" w:date="2017-05-31T11:37:00Z"/>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ins w:id="1" w:author="Doug A. Wood" w:date="2017-05-31T11:37:00Z">
        <w:r w:rsidR="00D900C6" w:rsidRPr="00DE2DA2">
          <w:rPr>
            <w:rStyle w:val="Hyperlink"/>
          </w:rPr>
          <w:fldChar w:fldCharType="begin"/>
        </w:r>
        <w:r w:rsidR="00D900C6" w:rsidRPr="00DE2DA2">
          <w:rPr>
            <w:rStyle w:val="Hyperlink"/>
          </w:rPr>
          <w:instrText xml:space="preserve"> </w:instrText>
        </w:r>
        <w:r w:rsidR="00D900C6">
          <w:instrText>HYPERLINK \l "_Toc483993992"</w:instrText>
        </w:r>
        <w:r w:rsidR="00D900C6" w:rsidRPr="00DE2DA2">
          <w:rPr>
            <w:rStyle w:val="Hyperlink"/>
          </w:rPr>
          <w:instrText xml:space="preserve"> </w:instrText>
        </w:r>
        <w:r w:rsidR="00D900C6" w:rsidRPr="00DE2DA2">
          <w:rPr>
            <w:rStyle w:val="Hyperlink"/>
          </w:rPr>
          <w:fldChar w:fldCharType="separate"/>
        </w:r>
        <w:r w:rsidR="00D900C6" w:rsidRPr="00DE2DA2">
          <w:rPr>
            <w:rStyle w:val="Hyperlink"/>
          </w:rPr>
          <w:t>List of Figures</w:t>
        </w:r>
        <w:r w:rsidR="00D900C6">
          <w:rPr>
            <w:webHidden/>
          </w:rPr>
          <w:tab/>
        </w:r>
        <w:r w:rsidR="00D900C6">
          <w:rPr>
            <w:webHidden/>
          </w:rPr>
          <w:fldChar w:fldCharType="begin"/>
        </w:r>
        <w:r w:rsidR="00D900C6">
          <w:rPr>
            <w:webHidden/>
          </w:rPr>
          <w:instrText xml:space="preserve"> PAGEREF _Toc483993992 \h </w:instrText>
        </w:r>
      </w:ins>
      <w:r w:rsidR="00D900C6">
        <w:rPr>
          <w:webHidden/>
        </w:rPr>
      </w:r>
      <w:r w:rsidR="00D900C6">
        <w:rPr>
          <w:webHidden/>
        </w:rPr>
        <w:fldChar w:fldCharType="separate"/>
      </w:r>
      <w:ins w:id="2" w:author="Doug A. Wood" w:date="2017-05-31T13:09:00Z">
        <w:r w:rsidR="00365163">
          <w:rPr>
            <w:webHidden/>
          </w:rPr>
          <w:t>v</w:t>
        </w:r>
      </w:ins>
      <w:ins w:id="3" w:author="Doug A. Wood" w:date="2017-05-31T11:37:00Z">
        <w:r w:rsidR="00D900C6">
          <w:rPr>
            <w:webHidden/>
          </w:rPr>
          <w:fldChar w:fldCharType="end"/>
        </w:r>
        <w:r w:rsidR="00D900C6" w:rsidRPr="00DE2DA2">
          <w:rPr>
            <w:rStyle w:val="Hyperlink"/>
          </w:rPr>
          <w:fldChar w:fldCharType="end"/>
        </w:r>
      </w:ins>
    </w:p>
    <w:p w14:paraId="148A8C2C" w14:textId="36A92571" w:rsidR="00D900C6" w:rsidRDefault="00D900C6">
      <w:pPr>
        <w:pStyle w:val="TOC1"/>
        <w:rPr>
          <w:ins w:id="4" w:author="Doug A. Wood" w:date="2017-05-31T11:37:00Z"/>
          <w:rFonts w:asciiTheme="minorHAnsi" w:eastAsiaTheme="minorEastAsia" w:hAnsiTheme="minorHAnsi" w:cstheme="minorBidi"/>
          <w:szCs w:val="22"/>
        </w:rPr>
      </w:pPr>
      <w:ins w:id="5" w:author="Doug A. Wood" w:date="2017-05-31T11:37:00Z">
        <w:r w:rsidRPr="00DE2DA2">
          <w:rPr>
            <w:rStyle w:val="Hyperlink"/>
          </w:rPr>
          <w:fldChar w:fldCharType="begin"/>
        </w:r>
        <w:r w:rsidRPr="00DE2DA2">
          <w:rPr>
            <w:rStyle w:val="Hyperlink"/>
          </w:rPr>
          <w:instrText xml:space="preserve"> </w:instrText>
        </w:r>
        <w:r>
          <w:instrText>HYPERLINK \l "_Toc483993993"</w:instrText>
        </w:r>
        <w:r w:rsidRPr="00DE2DA2">
          <w:rPr>
            <w:rStyle w:val="Hyperlink"/>
          </w:rPr>
          <w:instrText xml:space="preserve"> </w:instrText>
        </w:r>
        <w:r w:rsidRPr="00DE2DA2">
          <w:rPr>
            <w:rStyle w:val="Hyperlink"/>
          </w:rPr>
          <w:fldChar w:fldCharType="separate"/>
        </w:r>
        <w:r w:rsidRPr="00DE2DA2">
          <w:rPr>
            <w:rStyle w:val="Hyperlink"/>
          </w:rPr>
          <w:t>1</w:t>
        </w:r>
        <w:r>
          <w:rPr>
            <w:rFonts w:asciiTheme="minorHAnsi" w:eastAsiaTheme="minorEastAsia" w:hAnsiTheme="minorHAnsi" w:cstheme="minorBidi"/>
            <w:szCs w:val="22"/>
          </w:rPr>
          <w:tab/>
        </w:r>
        <w:r w:rsidRPr="00DE2DA2">
          <w:rPr>
            <w:rStyle w:val="Hyperlink"/>
          </w:rPr>
          <w:t>Overview</w:t>
        </w:r>
        <w:r>
          <w:rPr>
            <w:webHidden/>
          </w:rPr>
          <w:tab/>
        </w:r>
        <w:r>
          <w:rPr>
            <w:webHidden/>
          </w:rPr>
          <w:fldChar w:fldCharType="begin"/>
        </w:r>
        <w:r>
          <w:rPr>
            <w:webHidden/>
          </w:rPr>
          <w:instrText xml:space="preserve"> PAGEREF _Toc483993993 \h </w:instrText>
        </w:r>
      </w:ins>
      <w:r>
        <w:rPr>
          <w:webHidden/>
        </w:rPr>
      </w:r>
      <w:r>
        <w:rPr>
          <w:webHidden/>
        </w:rPr>
        <w:fldChar w:fldCharType="separate"/>
      </w:r>
      <w:ins w:id="6" w:author="Doug A. Wood" w:date="2017-05-31T13:09:00Z">
        <w:r w:rsidR="00365163">
          <w:rPr>
            <w:webHidden/>
          </w:rPr>
          <w:t>2</w:t>
        </w:r>
      </w:ins>
      <w:ins w:id="7" w:author="Doug A. Wood" w:date="2017-05-31T11:37:00Z">
        <w:r>
          <w:rPr>
            <w:webHidden/>
          </w:rPr>
          <w:fldChar w:fldCharType="end"/>
        </w:r>
        <w:r w:rsidRPr="00DE2DA2">
          <w:rPr>
            <w:rStyle w:val="Hyperlink"/>
          </w:rPr>
          <w:fldChar w:fldCharType="end"/>
        </w:r>
      </w:ins>
    </w:p>
    <w:p w14:paraId="22301D59" w14:textId="43ECF2BD" w:rsidR="00D900C6" w:rsidRDefault="00D900C6">
      <w:pPr>
        <w:pStyle w:val="TOC2"/>
        <w:rPr>
          <w:ins w:id="8" w:author="Doug A. Wood" w:date="2017-05-31T11:37:00Z"/>
          <w:rFonts w:asciiTheme="minorHAnsi" w:eastAsiaTheme="minorEastAsia" w:hAnsiTheme="minorHAnsi" w:cstheme="minorBidi"/>
          <w:szCs w:val="22"/>
        </w:rPr>
      </w:pPr>
      <w:ins w:id="9" w:author="Doug A. Wood" w:date="2017-05-31T11:37:00Z">
        <w:r w:rsidRPr="00DE2DA2">
          <w:rPr>
            <w:rStyle w:val="Hyperlink"/>
          </w:rPr>
          <w:fldChar w:fldCharType="begin"/>
        </w:r>
        <w:r w:rsidRPr="00DE2DA2">
          <w:rPr>
            <w:rStyle w:val="Hyperlink"/>
          </w:rPr>
          <w:instrText xml:space="preserve"> </w:instrText>
        </w:r>
        <w:r>
          <w:instrText>HYPERLINK \l "_Toc483993994"</w:instrText>
        </w:r>
        <w:r w:rsidRPr="00DE2DA2">
          <w:rPr>
            <w:rStyle w:val="Hyperlink"/>
          </w:rPr>
          <w:instrText xml:space="preserve"> </w:instrText>
        </w:r>
        <w:r w:rsidRPr="00DE2DA2">
          <w:rPr>
            <w:rStyle w:val="Hyperlink"/>
          </w:rPr>
          <w:fldChar w:fldCharType="separate"/>
        </w:r>
        <w:r w:rsidRPr="00DE2DA2">
          <w:rPr>
            <w:rStyle w:val="Hyperlink"/>
          </w:rPr>
          <w:t>1.1</w:t>
        </w:r>
        <w:r>
          <w:rPr>
            <w:rFonts w:asciiTheme="minorHAnsi" w:eastAsiaTheme="minorEastAsia" w:hAnsiTheme="minorHAnsi" w:cstheme="minorBidi"/>
            <w:szCs w:val="22"/>
          </w:rPr>
          <w:tab/>
        </w:r>
        <w:r w:rsidRPr="00DE2DA2">
          <w:rPr>
            <w:rStyle w:val="Hyperlink"/>
          </w:rPr>
          <w:t>Utilizing Building Information Modeling (BIM) models with Maximo</w:t>
        </w:r>
        <w:r>
          <w:rPr>
            <w:webHidden/>
          </w:rPr>
          <w:tab/>
        </w:r>
        <w:r>
          <w:rPr>
            <w:webHidden/>
          </w:rPr>
          <w:fldChar w:fldCharType="begin"/>
        </w:r>
        <w:r>
          <w:rPr>
            <w:webHidden/>
          </w:rPr>
          <w:instrText xml:space="preserve"> PAGEREF _Toc483993994 \h </w:instrText>
        </w:r>
      </w:ins>
      <w:r>
        <w:rPr>
          <w:webHidden/>
        </w:rPr>
      </w:r>
      <w:r>
        <w:rPr>
          <w:webHidden/>
        </w:rPr>
        <w:fldChar w:fldCharType="separate"/>
      </w:r>
      <w:ins w:id="10" w:author="Doug A. Wood" w:date="2017-05-31T13:09:00Z">
        <w:r w:rsidR="00365163">
          <w:rPr>
            <w:webHidden/>
          </w:rPr>
          <w:t>2</w:t>
        </w:r>
      </w:ins>
      <w:ins w:id="11" w:author="Doug A. Wood" w:date="2017-05-31T11:37:00Z">
        <w:r>
          <w:rPr>
            <w:webHidden/>
          </w:rPr>
          <w:fldChar w:fldCharType="end"/>
        </w:r>
        <w:r w:rsidRPr="00DE2DA2">
          <w:rPr>
            <w:rStyle w:val="Hyperlink"/>
          </w:rPr>
          <w:fldChar w:fldCharType="end"/>
        </w:r>
      </w:ins>
    </w:p>
    <w:p w14:paraId="2AE29D00" w14:textId="64FDF8F1" w:rsidR="00D900C6" w:rsidRDefault="00D900C6">
      <w:pPr>
        <w:pStyle w:val="TOC2"/>
        <w:rPr>
          <w:ins w:id="12" w:author="Doug A. Wood" w:date="2017-05-31T11:37:00Z"/>
          <w:rFonts w:asciiTheme="minorHAnsi" w:eastAsiaTheme="minorEastAsia" w:hAnsiTheme="minorHAnsi" w:cstheme="minorBidi"/>
          <w:szCs w:val="22"/>
        </w:rPr>
      </w:pPr>
      <w:ins w:id="13" w:author="Doug A. Wood" w:date="2017-05-31T11:37:00Z">
        <w:r w:rsidRPr="00DE2DA2">
          <w:rPr>
            <w:rStyle w:val="Hyperlink"/>
          </w:rPr>
          <w:fldChar w:fldCharType="begin"/>
        </w:r>
        <w:r w:rsidRPr="00DE2DA2">
          <w:rPr>
            <w:rStyle w:val="Hyperlink"/>
          </w:rPr>
          <w:instrText xml:space="preserve"> </w:instrText>
        </w:r>
        <w:r>
          <w:instrText>HYPERLINK \l "_Toc483993995"</w:instrText>
        </w:r>
        <w:r w:rsidRPr="00DE2DA2">
          <w:rPr>
            <w:rStyle w:val="Hyperlink"/>
          </w:rPr>
          <w:instrText xml:space="preserve"> </w:instrText>
        </w:r>
        <w:r w:rsidRPr="00DE2DA2">
          <w:rPr>
            <w:rStyle w:val="Hyperlink"/>
          </w:rPr>
          <w:fldChar w:fldCharType="separate"/>
        </w:r>
        <w:r w:rsidRPr="00DE2DA2">
          <w:rPr>
            <w:rStyle w:val="Hyperlink"/>
          </w:rPr>
          <w:t>1.2</w:t>
        </w:r>
        <w:r>
          <w:rPr>
            <w:rFonts w:asciiTheme="minorHAnsi" w:eastAsiaTheme="minorEastAsia" w:hAnsiTheme="minorHAnsi" w:cstheme="minorBidi"/>
            <w:szCs w:val="22"/>
          </w:rPr>
          <w:tab/>
        </w:r>
        <w:r w:rsidRPr="00DE2DA2">
          <w:rPr>
            <w:rStyle w:val="Hyperlink"/>
          </w:rPr>
          <w:t>Supported Software</w:t>
        </w:r>
        <w:r>
          <w:rPr>
            <w:webHidden/>
          </w:rPr>
          <w:tab/>
        </w:r>
        <w:r>
          <w:rPr>
            <w:webHidden/>
          </w:rPr>
          <w:fldChar w:fldCharType="begin"/>
        </w:r>
        <w:r>
          <w:rPr>
            <w:webHidden/>
          </w:rPr>
          <w:instrText xml:space="preserve"> PAGEREF _Toc483993995 \h </w:instrText>
        </w:r>
      </w:ins>
      <w:r>
        <w:rPr>
          <w:webHidden/>
        </w:rPr>
      </w:r>
      <w:r>
        <w:rPr>
          <w:webHidden/>
        </w:rPr>
        <w:fldChar w:fldCharType="separate"/>
      </w:r>
      <w:ins w:id="14" w:author="Doug A. Wood" w:date="2017-05-31T13:09:00Z">
        <w:r w:rsidR="00365163">
          <w:rPr>
            <w:webHidden/>
          </w:rPr>
          <w:t>3</w:t>
        </w:r>
      </w:ins>
      <w:ins w:id="15" w:author="Doug A. Wood" w:date="2017-05-31T11:37:00Z">
        <w:r>
          <w:rPr>
            <w:webHidden/>
          </w:rPr>
          <w:fldChar w:fldCharType="end"/>
        </w:r>
        <w:r w:rsidRPr="00DE2DA2">
          <w:rPr>
            <w:rStyle w:val="Hyperlink"/>
          </w:rPr>
          <w:fldChar w:fldCharType="end"/>
        </w:r>
      </w:ins>
    </w:p>
    <w:p w14:paraId="52ADCF48" w14:textId="155CB200" w:rsidR="00D900C6" w:rsidRDefault="00D900C6">
      <w:pPr>
        <w:pStyle w:val="TOC2"/>
        <w:rPr>
          <w:ins w:id="16" w:author="Doug A. Wood" w:date="2017-05-31T11:37:00Z"/>
          <w:rFonts w:asciiTheme="minorHAnsi" w:eastAsiaTheme="minorEastAsia" w:hAnsiTheme="minorHAnsi" w:cstheme="minorBidi"/>
          <w:szCs w:val="22"/>
        </w:rPr>
      </w:pPr>
      <w:ins w:id="17" w:author="Doug A. Wood" w:date="2017-05-31T11:37:00Z">
        <w:r w:rsidRPr="00DE2DA2">
          <w:rPr>
            <w:rStyle w:val="Hyperlink"/>
          </w:rPr>
          <w:fldChar w:fldCharType="begin"/>
        </w:r>
        <w:r w:rsidRPr="00DE2DA2">
          <w:rPr>
            <w:rStyle w:val="Hyperlink"/>
          </w:rPr>
          <w:instrText xml:space="preserve"> </w:instrText>
        </w:r>
        <w:r>
          <w:instrText>HYPERLINK \l "_Toc483993996"</w:instrText>
        </w:r>
        <w:r w:rsidRPr="00DE2DA2">
          <w:rPr>
            <w:rStyle w:val="Hyperlink"/>
          </w:rPr>
          <w:instrText xml:space="preserve"> </w:instrText>
        </w:r>
        <w:r w:rsidRPr="00DE2DA2">
          <w:rPr>
            <w:rStyle w:val="Hyperlink"/>
          </w:rPr>
          <w:fldChar w:fldCharType="separate"/>
        </w:r>
        <w:r w:rsidRPr="00DE2DA2">
          <w:rPr>
            <w:rStyle w:val="Hyperlink"/>
          </w:rPr>
          <w:t>1.3</w:t>
        </w:r>
        <w:r>
          <w:rPr>
            <w:rFonts w:asciiTheme="minorHAnsi" w:eastAsiaTheme="minorEastAsia" w:hAnsiTheme="minorHAnsi" w:cstheme="minorBidi"/>
            <w:szCs w:val="22"/>
          </w:rPr>
          <w:tab/>
        </w:r>
        <w:r w:rsidRPr="00DE2DA2">
          <w:rPr>
            <w:rStyle w:val="Hyperlink"/>
          </w:rPr>
          <w:t>Features</w:t>
        </w:r>
        <w:r>
          <w:rPr>
            <w:webHidden/>
          </w:rPr>
          <w:tab/>
        </w:r>
        <w:r>
          <w:rPr>
            <w:webHidden/>
          </w:rPr>
          <w:fldChar w:fldCharType="begin"/>
        </w:r>
        <w:r>
          <w:rPr>
            <w:webHidden/>
          </w:rPr>
          <w:instrText xml:space="preserve"> PAGEREF _Toc483993996 \h </w:instrText>
        </w:r>
      </w:ins>
      <w:r>
        <w:rPr>
          <w:webHidden/>
        </w:rPr>
      </w:r>
      <w:r>
        <w:rPr>
          <w:webHidden/>
        </w:rPr>
        <w:fldChar w:fldCharType="separate"/>
      </w:r>
      <w:ins w:id="18" w:author="Doug A. Wood" w:date="2017-05-31T13:09:00Z">
        <w:r w:rsidR="00365163">
          <w:rPr>
            <w:webHidden/>
          </w:rPr>
          <w:t>3</w:t>
        </w:r>
      </w:ins>
      <w:ins w:id="19" w:author="Doug A. Wood" w:date="2017-05-31T11:37:00Z">
        <w:r>
          <w:rPr>
            <w:webHidden/>
          </w:rPr>
          <w:fldChar w:fldCharType="end"/>
        </w:r>
        <w:r w:rsidRPr="00DE2DA2">
          <w:rPr>
            <w:rStyle w:val="Hyperlink"/>
          </w:rPr>
          <w:fldChar w:fldCharType="end"/>
        </w:r>
      </w:ins>
    </w:p>
    <w:p w14:paraId="70F5E587" w14:textId="578DBFD0" w:rsidR="00D900C6" w:rsidRDefault="00D900C6">
      <w:pPr>
        <w:pStyle w:val="TOC2"/>
        <w:rPr>
          <w:ins w:id="20" w:author="Doug A. Wood" w:date="2017-05-31T11:37:00Z"/>
          <w:rFonts w:asciiTheme="minorHAnsi" w:eastAsiaTheme="minorEastAsia" w:hAnsiTheme="minorHAnsi" w:cstheme="minorBidi"/>
          <w:szCs w:val="22"/>
        </w:rPr>
      </w:pPr>
      <w:ins w:id="21" w:author="Doug A. Wood" w:date="2017-05-31T11:37:00Z">
        <w:r w:rsidRPr="00DE2DA2">
          <w:rPr>
            <w:rStyle w:val="Hyperlink"/>
          </w:rPr>
          <w:fldChar w:fldCharType="begin"/>
        </w:r>
        <w:r w:rsidRPr="00DE2DA2">
          <w:rPr>
            <w:rStyle w:val="Hyperlink"/>
          </w:rPr>
          <w:instrText xml:space="preserve"> </w:instrText>
        </w:r>
        <w:r>
          <w:instrText>HYPERLINK \l "_Toc483993997"</w:instrText>
        </w:r>
        <w:r w:rsidRPr="00DE2DA2">
          <w:rPr>
            <w:rStyle w:val="Hyperlink"/>
          </w:rPr>
          <w:instrText xml:space="preserve"> </w:instrText>
        </w:r>
        <w:r w:rsidRPr="00DE2DA2">
          <w:rPr>
            <w:rStyle w:val="Hyperlink"/>
          </w:rPr>
          <w:fldChar w:fldCharType="separate"/>
        </w:r>
        <w:r w:rsidRPr="00DE2DA2">
          <w:rPr>
            <w:rStyle w:val="Hyperlink"/>
          </w:rPr>
          <w:t>1.4</w:t>
        </w:r>
        <w:r>
          <w:rPr>
            <w:rFonts w:asciiTheme="minorHAnsi" w:eastAsiaTheme="minorEastAsia" w:hAnsiTheme="minorHAnsi" w:cstheme="minorBidi"/>
            <w:szCs w:val="22"/>
          </w:rPr>
          <w:tab/>
        </w:r>
        <w:r w:rsidRPr="00DE2DA2">
          <w:rPr>
            <w:rStyle w:val="Hyperlink"/>
          </w:rPr>
          <w:t>Known Limitations</w:t>
        </w:r>
        <w:r>
          <w:rPr>
            <w:webHidden/>
          </w:rPr>
          <w:tab/>
        </w:r>
        <w:r>
          <w:rPr>
            <w:webHidden/>
          </w:rPr>
          <w:fldChar w:fldCharType="begin"/>
        </w:r>
        <w:r>
          <w:rPr>
            <w:webHidden/>
          </w:rPr>
          <w:instrText xml:space="preserve"> PAGEREF _Toc483993997 \h </w:instrText>
        </w:r>
      </w:ins>
      <w:r>
        <w:rPr>
          <w:webHidden/>
        </w:rPr>
      </w:r>
      <w:r>
        <w:rPr>
          <w:webHidden/>
        </w:rPr>
        <w:fldChar w:fldCharType="separate"/>
      </w:r>
      <w:ins w:id="22" w:author="Doug A. Wood" w:date="2017-05-31T13:09:00Z">
        <w:r w:rsidR="00365163">
          <w:rPr>
            <w:webHidden/>
          </w:rPr>
          <w:t>6</w:t>
        </w:r>
      </w:ins>
      <w:ins w:id="23" w:author="Doug A. Wood" w:date="2017-05-31T11:37:00Z">
        <w:r>
          <w:rPr>
            <w:webHidden/>
          </w:rPr>
          <w:fldChar w:fldCharType="end"/>
        </w:r>
        <w:r w:rsidRPr="00DE2DA2">
          <w:rPr>
            <w:rStyle w:val="Hyperlink"/>
          </w:rPr>
          <w:fldChar w:fldCharType="end"/>
        </w:r>
      </w:ins>
    </w:p>
    <w:p w14:paraId="24736D39" w14:textId="6C929622" w:rsidR="00D900C6" w:rsidRDefault="00D900C6">
      <w:pPr>
        <w:pStyle w:val="TOC1"/>
        <w:rPr>
          <w:ins w:id="24" w:author="Doug A. Wood" w:date="2017-05-31T11:37:00Z"/>
          <w:rFonts w:asciiTheme="minorHAnsi" w:eastAsiaTheme="minorEastAsia" w:hAnsiTheme="minorHAnsi" w:cstheme="minorBidi"/>
          <w:szCs w:val="22"/>
        </w:rPr>
      </w:pPr>
      <w:ins w:id="25" w:author="Doug A. Wood" w:date="2017-05-31T11:37:00Z">
        <w:r w:rsidRPr="00DE2DA2">
          <w:rPr>
            <w:rStyle w:val="Hyperlink"/>
          </w:rPr>
          <w:fldChar w:fldCharType="begin"/>
        </w:r>
        <w:r w:rsidRPr="00DE2DA2">
          <w:rPr>
            <w:rStyle w:val="Hyperlink"/>
          </w:rPr>
          <w:instrText xml:space="preserve"> </w:instrText>
        </w:r>
        <w:r>
          <w:instrText>HYPERLINK \l "_Toc483993998"</w:instrText>
        </w:r>
        <w:r w:rsidRPr="00DE2DA2">
          <w:rPr>
            <w:rStyle w:val="Hyperlink"/>
          </w:rPr>
          <w:instrText xml:space="preserve"> </w:instrText>
        </w:r>
        <w:r w:rsidRPr="00DE2DA2">
          <w:rPr>
            <w:rStyle w:val="Hyperlink"/>
          </w:rPr>
          <w:fldChar w:fldCharType="separate"/>
        </w:r>
        <w:r w:rsidRPr="00DE2DA2">
          <w:rPr>
            <w:rStyle w:val="Hyperlink"/>
          </w:rPr>
          <w:t>2</w:t>
        </w:r>
        <w:r>
          <w:rPr>
            <w:rFonts w:asciiTheme="minorHAnsi" w:eastAsiaTheme="minorEastAsia" w:hAnsiTheme="minorHAnsi" w:cstheme="minorBidi"/>
            <w:szCs w:val="22"/>
          </w:rPr>
          <w:tab/>
        </w:r>
        <w:r w:rsidRPr="00DE2DA2">
          <w:rPr>
            <w:rStyle w:val="Hyperlink"/>
          </w:rPr>
          <w:t>Model Administration</w:t>
        </w:r>
        <w:r>
          <w:rPr>
            <w:webHidden/>
          </w:rPr>
          <w:tab/>
        </w:r>
        <w:r>
          <w:rPr>
            <w:webHidden/>
          </w:rPr>
          <w:fldChar w:fldCharType="begin"/>
        </w:r>
        <w:r>
          <w:rPr>
            <w:webHidden/>
          </w:rPr>
          <w:instrText xml:space="preserve"> PAGEREF _Toc483993998 \h </w:instrText>
        </w:r>
      </w:ins>
      <w:r>
        <w:rPr>
          <w:webHidden/>
        </w:rPr>
      </w:r>
      <w:r>
        <w:rPr>
          <w:webHidden/>
        </w:rPr>
        <w:fldChar w:fldCharType="separate"/>
      </w:r>
      <w:ins w:id="26" w:author="Doug A. Wood" w:date="2017-05-31T13:09:00Z">
        <w:r w:rsidR="00365163">
          <w:rPr>
            <w:webHidden/>
          </w:rPr>
          <w:t>6</w:t>
        </w:r>
      </w:ins>
      <w:ins w:id="27" w:author="Doug A. Wood" w:date="2017-05-31T11:37:00Z">
        <w:r>
          <w:rPr>
            <w:webHidden/>
          </w:rPr>
          <w:fldChar w:fldCharType="end"/>
        </w:r>
        <w:r w:rsidRPr="00DE2DA2">
          <w:rPr>
            <w:rStyle w:val="Hyperlink"/>
          </w:rPr>
          <w:fldChar w:fldCharType="end"/>
        </w:r>
      </w:ins>
    </w:p>
    <w:p w14:paraId="7B31DCE0" w14:textId="002C2D95" w:rsidR="00D900C6" w:rsidRDefault="00D900C6">
      <w:pPr>
        <w:pStyle w:val="TOC2"/>
        <w:rPr>
          <w:ins w:id="28" w:author="Doug A. Wood" w:date="2017-05-31T11:37:00Z"/>
          <w:rFonts w:asciiTheme="minorHAnsi" w:eastAsiaTheme="minorEastAsia" w:hAnsiTheme="minorHAnsi" w:cstheme="minorBidi"/>
          <w:szCs w:val="22"/>
        </w:rPr>
      </w:pPr>
      <w:ins w:id="29" w:author="Doug A. Wood" w:date="2017-05-31T11:37:00Z">
        <w:r w:rsidRPr="00DE2DA2">
          <w:rPr>
            <w:rStyle w:val="Hyperlink"/>
          </w:rPr>
          <w:fldChar w:fldCharType="begin"/>
        </w:r>
        <w:r w:rsidRPr="00DE2DA2">
          <w:rPr>
            <w:rStyle w:val="Hyperlink"/>
          </w:rPr>
          <w:instrText xml:space="preserve"> </w:instrText>
        </w:r>
        <w:r>
          <w:instrText>HYPERLINK \l "_Toc483993999"</w:instrText>
        </w:r>
        <w:r w:rsidRPr="00DE2DA2">
          <w:rPr>
            <w:rStyle w:val="Hyperlink"/>
          </w:rPr>
          <w:instrText xml:space="preserve"> </w:instrText>
        </w:r>
        <w:r w:rsidRPr="00DE2DA2">
          <w:rPr>
            <w:rStyle w:val="Hyperlink"/>
          </w:rPr>
          <w:fldChar w:fldCharType="separate"/>
        </w:r>
        <w:r w:rsidRPr="00DE2DA2">
          <w:rPr>
            <w:rStyle w:val="Hyperlink"/>
          </w:rPr>
          <w:t>2.1</w:t>
        </w:r>
        <w:r>
          <w:rPr>
            <w:rFonts w:asciiTheme="minorHAnsi" w:eastAsiaTheme="minorEastAsia" w:hAnsiTheme="minorHAnsi" w:cstheme="minorBidi"/>
            <w:szCs w:val="22"/>
          </w:rPr>
          <w:tab/>
        </w:r>
        <w:r w:rsidRPr="00DE2DA2">
          <w:rPr>
            <w:rStyle w:val="Hyperlink"/>
          </w:rPr>
          <w:t>Managing Model Storage</w:t>
        </w:r>
        <w:r>
          <w:rPr>
            <w:webHidden/>
          </w:rPr>
          <w:tab/>
        </w:r>
        <w:r>
          <w:rPr>
            <w:webHidden/>
          </w:rPr>
          <w:fldChar w:fldCharType="begin"/>
        </w:r>
        <w:r>
          <w:rPr>
            <w:webHidden/>
          </w:rPr>
          <w:instrText xml:space="preserve"> PAGEREF _Toc483993999 \h </w:instrText>
        </w:r>
      </w:ins>
      <w:r>
        <w:rPr>
          <w:webHidden/>
        </w:rPr>
      </w:r>
      <w:r>
        <w:rPr>
          <w:webHidden/>
        </w:rPr>
        <w:fldChar w:fldCharType="separate"/>
      </w:r>
      <w:ins w:id="30" w:author="Doug A. Wood" w:date="2017-05-31T13:09:00Z">
        <w:r w:rsidR="00365163">
          <w:rPr>
            <w:webHidden/>
          </w:rPr>
          <w:t>8</w:t>
        </w:r>
      </w:ins>
      <w:ins w:id="31" w:author="Doug A. Wood" w:date="2017-05-31T11:37:00Z">
        <w:r>
          <w:rPr>
            <w:webHidden/>
          </w:rPr>
          <w:fldChar w:fldCharType="end"/>
        </w:r>
        <w:r w:rsidRPr="00DE2DA2">
          <w:rPr>
            <w:rStyle w:val="Hyperlink"/>
          </w:rPr>
          <w:fldChar w:fldCharType="end"/>
        </w:r>
      </w:ins>
    </w:p>
    <w:p w14:paraId="42F36DEB" w14:textId="7AC7A363" w:rsidR="00D900C6" w:rsidRDefault="00D900C6">
      <w:pPr>
        <w:pStyle w:val="TOC3"/>
        <w:rPr>
          <w:ins w:id="32" w:author="Doug A. Wood" w:date="2017-05-31T11:37:00Z"/>
          <w:rFonts w:asciiTheme="minorHAnsi" w:eastAsiaTheme="minorEastAsia" w:hAnsiTheme="minorHAnsi" w:cstheme="minorBidi"/>
          <w:sz w:val="22"/>
          <w:szCs w:val="22"/>
        </w:rPr>
      </w:pPr>
      <w:ins w:id="33" w:author="Doug A. Wood" w:date="2017-05-31T11:37:00Z">
        <w:r w:rsidRPr="00DE2DA2">
          <w:rPr>
            <w:rStyle w:val="Hyperlink"/>
          </w:rPr>
          <w:fldChar w:fldCharType="begin"/>
        </w:r>
        <w:r w:rsidRPr="00DE2DA2">
          <w:rPr>
            <w:rStyle w:val="Hyperlink"/>
          </w:rPr>
          <w:instrText xml:space="preserve"> </w:instrText>
        </w:r>
        <w:r>
          <w:instrText>HYPERLINK \l "_Toc483994000"</w:instrText>
        </w:r>
        <w:r w:rsidRPr="00DE2DA2">
          <w:rPr>
            <w:rStyle w:val="Hyperlink"/>
          </w:rPr>
          <w:instrText xml:space="preserve"> </w:instrText>
        </w:r>
        <w:r w:rsidRPr="00DE2DA2">
          <w:rPr>
            <w:rStyle w:val="Hyperlink"/>
          </w:rPr>
          <w:fldChar w:fldCharType="separate"/>
        </w:r>
        <w:r w:rsidRPr="00DE2DA2">
          <w:rPr>
            <w:rStyle w:val="Hyperlink"/>
          </w:rPr>
          <w:t>2.1.1</w:t>
        </w:r>
        <w:r>
          <w:rPr>
            <w:rFonts w:asciiTheme="minorHAnsi" w:eastAsiaTheme="minorEastAsia" w:hAnsiTheme="minorHAnsi" w:cstheme="minorBidi"/>
            <w:sz w:val="22"/>
            <w:szCs w:val="22"/>
          </w:rPr>
          <w:tab/>
        </w:r>
        <w:r w:rsidRPr="00DE2DA2">
          <w:rPr>
            <w:rStyle w:val="Hyperlink"/>
          </w:rPr>
          <w:t>Creating a storage container:</w:t>
        </w:r>
        <w:r>
          <w:rPr>
            <w:webHidden/>
          </w:rPr>
          <w:tab/>
        </w:r>
        <w:r>
          <w:rPr>
            <w:webHidden/>
          </w:rPr>
          <w:fldChar w:fldCharType="begin"/>
        </w:r>
        <w:r>
          <w:rPr>
            <w:webHidden/>
          </w:rPr>
          <w:instrText xml:space="preserve"> PAGEREF _Toc483994000 \h </w:instrText>
        </w:r>
      </w:ins>
      <w:r>
        <w:rPr>
          <w:webHidden/>
        </w:rPr>
      </w:r>
      <w:r>
        <w:rPr>
          <w:webHidden/>
        </w:rPr>
        <w:fldChar w:fldCharType="separate"/>
      </w:r>
      <w:ins w:id="34" w:author="Doug A. Wood" w:date="2017-05-31T13:09:00Z">
        <w:r w:rsidR="00365163">
          <w:rPr>
            <w:webHidden/>
          </w:rPr>
          <w:t>9</w:t>
        </w:r>
      </w:ins>
      <w:ins w:id="35" w:author="Doug A. Wood" w:date="2017-05-31T11:37:00Z">
        <w:r>
          <w:rPr>
            <w:webHidden/>
          </w:rPr>
          <w:fldChar w:fldCharType="end"/>
        </w:r>
        <w:r w:rsidRPr="00DE2DA2">
          <w:rPr>
            <w:rStyle w:val="Hyperlink"/>
          </w:rPr>
          <w:fldChar w:fldCharType="end"/>
        </w:r>
      </w:ins>
    </w:p>
    <w:p w14:paraId="0FCCA39F" w14:textId="7BED6918" w:rsidR="00D900C6" w:rsidRDefault="00D900C6">
      <w:pPr>
        <w:pStyle w:val="TOC3"/>
        <w:rPr>
          <w:ins w:id="36" w:author="Doug A. Wood" w:date="2017-05-31T11:37:00Z"/>
          <w:rFonts w:asciiTheme="minorHAnsi" w:eastAsiaTheme="minorEastAsia" w:hAnsiTheme="minorHAnsi" w:cstheme="minorBidi"/>
          <w:sz w:val="22"/>
          <w:szCs w:val="22"/>
        </w:rPr>
      </w:pPr>
      <w:ins w:id="37" w:author="Doug A. Wood" w:date="2017-05-31T11:37:00Z">
        <w:r w:rsidRPr="00DE2DA2">
          <w:rPr>
            <w:rStyle w:val="Hyperlink"/>
          </w:rPr>
          <w:fldChar w:fldCharType="begin"/>
        </w:r>
        <w:r w:rsidRPr="00DE2DA2">
          <w:rPr>
            <w:rStyle w:val="Hyperlink"/>
          </w:rPr>
          <w:instrText xml:space="preserve"> </w:instrText>
        </w:r>
        <w:r>
          <w:instrText>HYPERLINK \l "_Toc483994001"</w:instrText>
        </w:r>
        <w:r w:rsidRPr="00DE2DA2">
          <w:rPr>
            <w:rStyle w:val="Hyperlink"/>
          </w:rPr>
          <w:instrText xml:space="preserve"> </w:instrText>
        </w:r>
        <w:r w:rsidRPr="00DE2DA2">
          <w:rPr>
            <w:rStyle w:val="Hyperlink"/>
          </w:rPr>
          <w:fldChar w:fldCharType="separate"/>
        </w:r>
        <w:r w:rsidRPr="00DE2DA2">
          <w:rPr>
            <w:rStyle w:val="Hyperlink"/>
          </w:rPr>
          <w:t>2.1.2</w:t>
        </w:r>
        <w:r>
          <w:rPr>
            <w:rFonts w:asciiTheme="minorHAnsi" w:eastAsiaTheme="minorEastAsia" w:hAnsiTheme="minorHAnsi" w:cstheme="minorBidi"/>
            <w:sz w:val="22"/>
            <w:szCs w:val="22"/>
          </w:rPr>
          <w:tab/>
        </w:r>
        <w:r w:rsidRPr="00DE2DA2">
          <w:rPr>
            <w:rStyle w:val="Hyperlink"/>
          </w:rPr>
          <w:t>Unlinking a Storage Container</w:t>
        </w:r>
        <w:r>
          <w:rPr>
            <w:webHidden/>
          </w:rPr>
          <w:tab/>
        </w:r>
        <w:r>
          <w:rPr>
            <w:webHidden/>
          </w:rPr>
          <w:fldChar w:fldCharType="begin"/>
        </w:r>
        <w:r>
          <w:rPr>
            <w:webHidden/>
          </w:rPr>
          <w:instrText xml:space="preserve"> PAGEREF _Toc483994001 \h </w:instrText>
        </w:r>
      </w:ins>
      <w:r>
        <w:rPr>
          <w:webHidden/>
        </w:rPr>
      </w:r>
      <w:r>
        <w:rPr>
          <w:webHidden/>
        </w:rPr>
        <w:fldChar w:fldCharType="separate"/>
      </w:r>
      <w:ins w:id="38" w:author="Doug A. Wood" w:date="2017-05-31T13:09:00Z">
        <w:r w:rsidR="00365163">
          <w:rPr>
            <w:webHidden/>
          </w:rPr>
          <w:t>10</w:t>
        </w:r>
      </w:ins>
      <w:ins w:id="39" w:author="Doug A. Wood" w:date="2017-05-31T11:37:00Z">
        <w:r>
          <w:rPr>
            <w:webHidden/>
          </w:rPr>
          <w:fldChar w:fldCharType="end"/>
        </w:r>
        <w:r w:rsidRPr="00DE2DA2">
          <w:rPr>
            <w:rStyle w:val="Hyperlink"/>
          </w:rPr>
          <w:fldChar w:fldCharType="end"/>
        </w:r>
      </w:ins>
    </w:p>
    <w:p w14:paraId="38ADB6AC" w14:textId="4F891184" w:rsidR="00D900C6" w:rsidRDefault="00D900C6">
      <w:pPr>
        <w:pStyle w:val="TOC3"/>
        <w:rPr>
          <w:ins w:id="40" w:author="Doug A. Wood" w:date="2017-05-31T11:37:00Z"/>
          <w:rFonts w:asciiTheme="minorHAnsi" w:eastAsiaTheme="minorEastAsia" w:hAnsiTheme="minorHAnsi" w:cstheme="minorBidi"/>
          <w:sz w:val="22"/>
          <w:szCs w:val="22"/>
        </w:rPr>
      </w:pPr>
      <w:ins w:id="41" w:author="Doug A. Wood" w:date="2017-05-31T11:37:00Z">
        <w:r w:rsidRPr="00DE2DA2">
          <w:rPr>
            <w:rStyle w:val="Hyperlink"/>
          </w:rPr>
          <w:fldChar w:fldCharType="begin"/>
        </w:r>
        <w:r w:rsidRPr="00DE2DA2">
          <w:rPr>
            <w:rStyle w:val="Hyperlink"/>
          </w:rPr>
          <w:instrText xml:space="preserve"> </w:instrText>
        </w:r>
        <w:r>
          <w:instrText>HYPERLINK \l "_Toc483994002"</w:instrText>
        </w:r>
        <w:r w:rsidRPr="00DE2DA2">
          <w:rPr>
            <w:rStyle w:val="Hyperlink"/>
          </w:rPr>
          <w:instrText xml:space="preserve"> </w:instrText>
        </w:r>
        <w:r w:rsidRPr="00DE2DA2">
          <w:rPr>
            <w:rStyle w:val="Hyperlink"/>
          </w:rPr>
          <w:fldChar w:fldCharType="separate"/>
        </w:r>
        <w:r w:rsidRPr="00DE2DA2">
          <w:rPr>
            <w:rStyle w:val="Hyperlink"/>
          </w:rPr>
          <w:t>2.1.3</w:t>
        </w:r>
        <w:r>
          <w:rPr>
            <w:rFonts w:asciiTheme="minorHAnsi" w:eastAsiaTheme="minorEastAsia" w:hAnsiTheme="minorHAnsi" w:cstheme="minorBidi"/>
            <w:sz w:val="22"/>
            <w:szCs w:val="22"/>
          </w:rPr>
          <w:tab/>
        </w:r>
        <w:r w:rsidRPr="00DE2DA2">
          <w:rPr>
            <w:rStyle w:val="Hyperlink"/>
          </w:rPr>
          <w:t>Deleting a Storage Container:</w:t>
        </w:r>
        <w:r>
          <w:rPr>
            <w:webHidden/>
          </w:rPr>
          <w:tab/>
        </w:r>
        <w:r>
          <w:rPr>
            <w:webHidden/>
          </w:rPr>
          <w:fldChar w:fldCharType="begin"/>
        </w:r>
        <w:r>
          <w:rPr>
            <w:webHidden/>
          </w:rPr>
          <w:instrText xml:space="preserve"> PAGEREF _Toc483994002 \h </w:instrText>
        </w:r>
      </w:ins>
      <w:r>
        <w:rPr>
          <w:webHidden/>
        </w:rPr>
      </w:r>
      <w:r>
        <w:rPr>
          <w:webHidden/>
        </w:rPr>
        <w:fldChar w:fldCharType="separate"/>
      </w:r>
      <w:ins w:id="42" w:author="Doug A. Wood" w:date="2017-05-31T13:09:00Z">
        <w:r w:rsidR="00365163">
          <w:rPr>
            <w:webHidden/>
          </w:rPr>
          <w:t>11</w:t>
        </w:r>
      </w:ins>
      <w:ins w:id="43" w:author="Doug A. Wood" w:date="2017-05-31T11:37:00Z">
        <w:r>
          <w:rPr>
            <w:webHidden/>
          </w:rPr>
          <w:fldChar w:fldCharType="end"/>
        </w:r>
        <w:r w:rsidRPr="00DE2DA2">
          <w:rPr>
            <w:rStyle w:val="Hyperlink"/>
          </w:rPr>
          <w:fldChar w:fldCharType="end"/>
        </w:r>
      </w:ins>
    </w:p>
    <w:p w14:paraId="7B45A8E4" w14:textId="2192ADDC" w:rsidR="00D900C6" w:rsidRDefault="00D900C6">
      <w:pPr>
        <w:pStyle w:val="TOC2"/>
        <w:rPr>
          <w:ins w:id="44" w:author="Doug A. Wood" w:date="2017-05-31T11:37:00Z"/>
          <w:rFonts w:asciiTheme="minorHAnsi" w:eastAsiaTheme="minorEastAsia" w:hAnsiTheme="minorHAnsi" w:cstheme="minorBidi"/>
          <w:szCs w:val="22"/>
        </w:rPr>
      </w:pPr>
      <w:ins w:id="45" w:author="Doug A. Wood" w:date="2017-05-31T11:37:00Z">
        <w:r w:rsidRPr="00DE2DA2">
          <w:rPr>
            <w:rStyle w:val="Hyperlink"/>
          </w:rPr>
          <w:fldChar w:fldCharType="begin"/>
        </w:r>
        <w:r w:rsidRPr="00DE2DA2">
          <w:rPr>
            <w:rStyle w:val="Hyperlink"/>
          </w:rPr>
          <w:instrText xml:space="preserve"> </w:instrText>
        </w:r>
        <w:r>
          <w:instrText>HYPERLINK \l "_Toc483994003"</w:instrText>
        </w:r>
        <w:r w:rsidRPr="00DE2DA2">
          <w:rPr>
            <w:rStyle w:val="Hyperlink"/>
          </w:rPr>
          <w:instrText xml:space="preserve"> </w:instrText>
        </w:r>
        <w:r w:rsidRPr="00DE2DA2">
          <w:rPr>
            <w:rStyle w:val="Hyperlink"/>
          </w:rPr>
          <w:fldChar w:fldCharType="separate"/>
        </w:r>
        <w:r w:rsidRPr="00DE2DA2">
          <w:rPr>
            <w:rStyle w:val="Hyperlink"/>
          </w:rPr>
          <w:t>2.2</w:t>
        </w:r>
        <w:r>
          <w:rPr>
            <w:rFonts w:asciiTheme="minorHAnsi" w:eastAsiaTheme="minorEastAsia" w:hAnsiTheme="minorHAnsi" w:cstheme="minorBidi"/>
            <w:szCs w:val="22"/>
          </w:rPr>
          <w:tab/>
        </w:r>
        <w:r w:rsidRPr="00DE2DA2">
          <w:rPr>
            <w:rStyle w:val="Hyperlink"/>
          </w:rPr>
          <w:t>Rights</w:t>
        </w:r>
        <w:r>
          <w:rPr>
            <w:webHidden/>
          </w:rPr>
          <w:tab/>
        </w:r>
        <w:r>
          <w:rPr>
            <w:webHidden/>
          </w:rPr>
          <w:fldChar w:fldCharType="begin"/>
        </w:r>
        <w:r>
          <w:rPr>
            <w:webHidden/>
          </w:rPr>
          <w:instrText xml:space="preserve"> PAGEREF _Toc483994003 \h </w:instrText>
        </w:r>
      </w:ins>
      <w:r>
        <w:rPr>
          <w:webHidden/>
        </w:rPr>
      </w:r>
      <w:r>
        <w:rPr>
          <w:webHidden/>
        </w:rPr>
        <w:fldChar w:fldCharType="separate"/>
      </w:r>
      <w:ins w:id="46" w:author="Doug A. Wood" w:date="2017-05-31T13:09:00Z">
        <w:r w:rsidR="00365163">
          <w:rPr>
            <w:webHidden/>
          </w:rPr>
          <w:t>11</w:t>
        </w:r>
      </w:ins>
      <w:ins w:id="47" w:author="Doug A. Wood" w:date="2017-05-31T11:37:00Z">
        <w:r>
          <w:rPr>
            <w:webHidden/>
          </w:rPr>
          <w:fldChar w:fldCharType="end"/>
        </w:r>
        <w:r w:rsidRPr="00DE2DA2">
          <w:rPr>
            <w:rStyle w:val="Hyperlink"/>
          </w:rPr>
          <w:fldChar w:fldCharType="end"/>
        </w:r>
      </w:ins>
    </w:p>
    <w:p w14:paraId="3A6D2CD0" w14:textId="7D175648" w:rsidR="00D900C6" w:rsidRDefault="00D900C6">
      <w:pPr>
        <w:pStyle w:val="TOC2"/>
        <w:rPr>
          <w:ins w:id="48" w:author="Doug A. Wood" w:date="2017-05-31T11:37:00Z"/>
          <w:rFonts w:asciiTheme="minorHAnsi" w:eastAsiaTheme="minorEastAsia" w:hAnsiTheme="minorHAnsi" w:cstheme="minorBidi"/>
          <w:szCs w:val="22"/>
        </w:rPr>
      </w:pPr>
      <w:ins w:id="49" w:author="Doug A. Wood" w:date="2017-05-31T11:37:00Z">
        <w:r w:rsidRPr="00DE2DA2">
          <w:rPr>
            <w:rStyle w:val="Hyperlink"/>
          </w:rPr>
          <w:fldChar w:fldCharType="begin"/>
        </w:r>
        <w:r w:rsidRPr="00DE2DA2">
          <w:rPr>
            <w:rStyle w:val="Hyperlink"/>
          </w:rPr>
          <w:instrText xml:space="preserve"> </w:instrText>
        </w:r>
        <w:r>
          <w:instrText>HYPERLINK \l "_Toc483994004"</w:instrText>
        </w:r>
        <w:r w:rsidRPr="00DE2DA2">
          <w:rPr>
            <w:rStyle w:val="Hyperlink"/>
          </w:rPr>
          <w:instrText xml:space="preserve"> </w:instrText>
        </w:r>
        <w:r w:rsidRPr="00DE2DA2">
          <w:rPr>
            <w:rStyle w:val="Hyperlink"/>
          </w:rPr>
          <w:fldChar w:fldCharType="separate"/>
        </w:r>
        <w:r w:rsidRPr="00DE2DA2">
          <w:rPr>
            <w:rStyle w:val="Hyperlink"/>
          </w:rPr>
          <w:t>2.3</w:t>
        </w:r>
        <w:r>
          <w:rPr>
            <w:rFonts w:asciiTheme="minorHAnsi" w:eastAsiaTheme="minorEastAsia" w:hAnsiTheme="minorHAnsi" w:cstheme="minorBidi"/>
            <w:szCs w:val="22"/>
          </w:rPr>
          <w:tab/>
        </w:r>
        <w:r w:rsidRPr="00DE2DA2">
          <w:rPr>
            <w:rStyle w:val="Hyperlink"/>
          </w:rPr>
          <w:t>Managing Model Files</w:t>
        </w:r>
        <w:r>
          <w:rPr>
            <w:webHidden/>
          </w:rPr>
          <w:tab/>
        </w:r>
        <w:r>
          <w:rPr>
            <w:webHidden/>
          </w:rPr>
          <w:fldChar w:fldCharType="begin"/>
        </w:r>
        <w:r>
          <w:rPr>
            <w:webHidden/>
          </w:rPr>
          <w:instrText xml:space="preserve"> PAGEREF _Toc483994004 \h </w:instrText>
        </w:r>
      </w:ins>
      <w:r>
        <w:rPr>
          <w:webHidden/>
        </w:rPr>
      </w:r>
      <w:r>
        <w:rPr>
          <w:webHidden/>
        </w:rPr>
        <w:fldChar w:fldCharType="separate"/>
      </w:r>
      <w:ins w:id="50" w:author="Doug A. Wood" w:date="2017-05-31T13:09:00Z">
        <w:r w:rsidR="00365163">
          <w:rPr>
            <w:webHidden/>
          </w:rPr>
          <w:t>12</w:t>
        </w:r>
      </w:ins>
      <w:ins w:id="51" w:author="Doug A. Wood" w:date="2017-05-31T11:37:00Z">
        <w:r>
          <w:rPr>
            <w:webHidden/>
          </w:rPr>
          <w:fldChar w:fldCharType="end"/>
        </w:r>
        <w:r w:rsidRPr="00DE2DA2">
          <w:rPr>
            <w:rStyle w:val="Hyperlink"/>
          </w:rPr>
          <w:fldChar w:fldCharType="end"/>
        </w:r>
      </w:ins>
    </w:p>
    <w:p w14:paraId="095CF651" w14:textId="14BCB811" w:rsidR="00D900C6" w:rsidRDefault="00D900C6">
      <w:pPr>
        <w:pStyle w:val="TOC3"/>
        <w:rPr>
          <w:ins w:id="52" w:author="Doug A. Wood" w:date="2017-05-31T11:37:00Z"/>
          <w:rFonts w:asciiTheme="minorHAnsi" w:eastAsiaTheme="minorEastAsia" w:hAnsiTheme="minorHAnsi" w:cstheme="minorBidi"/>
          <w:sz w:val="22"/>
          <w:szCs w:val="22"/>
        </w:rPr>
      </w:pPr>
      <w:ins w:id="53" w:author="Doug A. Wood" w:date="2017-05-31T11:37:00Z">
        <w:r w:rsidRPr="00DE2DA2">
          <w:rPr>
            <w:rStyle w:val="Hyperlink"/>
          </w:rPr>
          <w:fldChar w:fldCharType="begin"/>
        </w:r>
        <w:r w:rsidRPr="00DE2DA2">
          <w:rPr>
            <w:rStyle w:val="Hyperlink"/>
          </w:rPr>
          <w:instrText xml:space="preserve"> </w:instrText>
        </w:r>
        <w:r>
          <w:instrText>HYPERLINK \l "_Toc483994005"</w:instrText>
        </w:r>
        <w:r w:rsidRPr="00DE2DA2">
          <w:rPr>
            <w:rStyle w:val="Hyperlink"/>
          </w:rPr>
          <w:instrText xml:space="preserve"> </w:instrText>
        </w:r>
        <w:r w:rsidRPr="00DE2DA2">
          <w:rPr>
            <w:rStyle w:val="Hyperlink"/>
          </w:rPr>
          <w:fldChar w:fldCharType="separate"/>
        </w:r>
        <w:r w:rsidRPr="00DE2DA2">
          <w:rPr>
            <w:rStyle w:val="Hyperlink"/>
          </w:rPr>
          <w:t>2.3.1</w:t>
        </w:r>
        <w:r>
          <w:rPr>
            <w:rFonts w:asciiTheme="minorHAnsi" w:eastAsiaTheme="minorEastAsia" w:hAnsiTheme="minorHAnsi" w:cstheme="minorBidi"/>
            <w:sz w:val="22"/>
            <w:szCs w:val="22"/>
          </w:rPr>
          <w:tab/>
        </w:r>
        <w:r w:rsidRPr="00DE2DA2">
          <w:rPr>
            <w:rStyle w:val="Hyperlink"/>
          </w:rPr>
          <w:t>Upload Model</w:t>
        </w:r>
        <w:r>
          <w:rPr>
            <w:webHidden/>
          </w:rPr>
          <w:tab/>
        </w:r>
        <w:r>
          <w:rPr>
            <w:webHidden/>
          </w:rPr>
          <w:fldChar w:fldCharType="begin"/>
        </w:r>
        <w:r>
          <w:rPr>
            <w:webHidden/>
          </w:rPr>
          <w:instrText xml:space="preserve"> PAGEREF _Toc483994005 \h </w:instrText>
        </w:r>
      </w:ins>
      <w:r>
        <w:rPr>
          <w:webHidden/>
        </w:rPr>
      </w:r>
      <w:r>
        <w:rPr>
          <w:webHidden/>
        </w:rPr>
        <w:fldChar w:fldCharType="separate"/>
      </w:r>
      <w:ins w:id="54" w:author="Doug A. Wood" w:date="2017-05-31T13:09:00Z">
        <w:r w:rsidR="00365163">
          <w:rPr>
            <w:webHidden/>
          </w:rPr>
          <w:t>13</w:t>
        </w:r>
      </w:ins>
      <w:ins w:id="55" w:author="Doug A. Wood" w:date="2017-05-31T11:37:00Z">
        <w:r>
          <w:rPr>
            <w:webHidden/>
          </w:rPr>
          <w:fldChar w:fldCharType="end"/>
        </w:r>
        <w:r w:rsidRPr="00DE2DA2">
          <w:rPr>
            <w:rStyle w:val="Hyperlink"/>
          </w:rPr>
          <w:fldChar w:fldCharType="end"/>
        </w:r>
      </w:ins>
    </w:p>
    <w:p w14:paraId="4E62313B" w14:textId="1AC5A889" w:rsidR="00D900C6" w:rsidRDefault="00D900C6">
      <w:pPr>
        <w:pStyle w:val="TOC3"/>
        <w:rPr>
          <w:ins w:id="56" w:author="Doug A. Wood" w:date="2017-05-31T11:37:00Z"/>
          <w:rFonts w:asciiTheme="minorHAnsi" w:eastAsiaTheme="minorEastAsia" w:hAnsiTheme="minorHAnsi" w:cstheme="minorBidi"/>
          <w:sz w:val="22"/>
          <w:szCs w:val="22"/>
        </w:rPr>
      </w:pPr>
      <w:ins w:id="57" w:author="Doug A. Wood" w:date="2017-05-31T11:37:00Z">
        <w:r w:rsidRPr="00DE2DA2">
          <w:rPr>
            <w:rStyle w:val="Hyperlink"/>
          </w:rPr>
          <w:fldChar w:fldCharType="begin"/>
        </w:r>
        <w:r w:rsidRPr="00DE2DA2">
          <w:rPr>
            <w:rStyle w:val="Hyperlink"/>
          </w:rPr>
          <w:instrText xml:space="preserve"> </w:instrText>
        </w:r>
        <w:r>
          <w:instrText>HYPERLINK \l "_Toc483994006"</w:instrText>
        </w:r>
        <w:r w:rsidRPr="00DE2DA2">
          <w:rPr>
            <w:rStyle w:val="Hyperlink"/>
          </w:rPr>
          <w:instrText xml:space="preserve"> </w:instrText>
        </w:r>
        <w:r w:rsidRPr="00DE2DA2">
          <w:rPr>
            <w:rStyle w:val="Hyperlink"/>
          </w:rPr>
          <w:fldChar w:fldCharType="separate"/>
        </w:r>
        <w:r w:rsidRPr="00DE2DA2">
          <w:rPr>
            <w:rStyle w:val="Hyperlink"/>
          </w:rPr>
          <w:t>2.3.2</w:t>
        </w:r>
        <w:r>
          <w:rPr>
            <w:rFonts w:asciiTheme="minorHAnsi" w:eastAsiaTheme="minorEastAsia" w:hAnsiTheme="minorHAnsi" w:cstheme="minorBidi"/>
            <w:sz w:val="22"/>
            <w:szCs w:val="22"/>
          </w:rPr>
          <w:tab/>
        </w:r>
        <w:r w:rsidRPr="00DE2DA2">
          <w:rPr>
            <w:rStyle w:val="Hyperlink"/>
          </w:rPr>
          <w:t>Linking Models</w:t>
        </w:r>
        <w:r>
          <w:rPr>
            <w:webHidden/>
          </w:rPr>
          <w:tab/>
        </w:r>
        <w:r>
          <w:rPr>
            <w:webHidden/>
          </w:rPr>
          <w:fldChar w:fldCharType="begin"/>
        </w:r>
        <w:r>
          <w:rPr>
            <w:webHidden/>
          </w:rPr>
          <w:instrText xml:space="preserve"> PAGEREF _Toc483994006 \h </w:instrText>
        </w:r>
      </w:ins>
      <w:r>
        <w:rPr>
          <w:webHidden/>
        </w:rPr>
      </w:r>
      <w:r>
        <w:rPr>
          <w:webHidden/>
        </w:rPr>
        <w:fldChar w:fldCharType="separate"/>
      </w:r>
      <w:ins w:id="58" w:author="Doug A. Wood" w:date="2017-05-31T13:09:00Z">
        <w:r w:rsidR="00365163">
          <w:rPr>
            <w:webHidden/>
          </w:rPr>
          <w:t>14</w:t>
        </w:r>
      </w:ins>
      <w:ins w:id="59" w:author="Doug A. Wood" w:date="2017-05-31T11:37:00Z">
        <w:r>
          <w:rPr>
            <w:webHidden/>
          </w:rPr>
          <w:fldChar w:fldCharType="end"/>
        </w:r>
        <w:r w:rsidRPr="00DE2DA2">
          <w:rPr>
            <w:rStyle w:val="Hyperlink"/>
          </w:rPr>
          <w:fldChar w:fldCharType="end"/>
        </w:r>
      </w:ins>
    </w:p>
    <w:p w14:paraId="280779EE" w14:textId="319EDCFB" w:rsidR="00D900C6" w:rsidRDefault="00D900C6">
      <w:pPr>
        <w:pStyle w:val="TOC3"/>
        <w:rPr>
          <w:ins w:id="60" w:author="Doug A. Wood" w:date="2017-05-31T11:37:00Z"/>
          <w:rFonts w:asciiTheme="minorHAnsi" w:eastAsiaTheme="minorEastAsia" w:hAnsiTheme="minorHAnsi" w:cstheme="minorBidi"/>
          <w:sz w:val="22"/>
          <w:szCs w:val="22"/>
        </w:rPr>
      </w:pPr>
      <w:ins w:id="61" w:author="Doug A. Wood" w:date="2017-05-31T11:37:00Z">
        <w:r w:rsidRPr="00DE2DA2">
          <w:rPr>
            <w:rStyle w:val="Hyperlink"/>
          </w:rPr>
          <w:fldChar w:fldCharType="begin"/>
        </w:r>
        <w:r w:rsidRPr="00DE2DA2">
          <w:rPr>
            <w:rStyle w:val="Hyperlink"/>
          </w:rPr>
          <w:instrText xml:space="preserve"> </w:instrText>
        </w:r>
        <w:r>
          <w:instrText>HYPERLINK \l "_Toc483994007"</w:instrText>
        </w:r>
        <w:r w:rsidRPr="00DE2DA2">
          <w:rPr>
            <w:rStyle w:val="Hyperlink"/>
          </w:rPr>
          <w:instrText xml:space="preserve"> </w:instrText>
        </w:r>
        <w:r w:rsidRPr="00DE2DA2">
          <w:rPr>
            <w:rStyle w:val="Hyperlink"/>
          </w:rPr>
          <w:fldChar w:fldCharType="separate"/>
        </w:r>
        <w:r w:rsidRPr="00DE2DA2">
          <w:rPr>
            <w:rStyle w:val="Hyperlink"/>
          </w:rPr>
          <w:t>2.3.3</w:t>
        </w:r>
        <w:r>
          <w:rPr>
            <w:rFonts w:asciiTheme="minorHAnsi" w:eastAsiaTheme="minorEastAsia" w:hAnsiTheme="minorHAnsi" w:cstheme="minorBidi"/>
            <w:sz w:val="22"/>
            <w:szCs w:val="22"/>
          </w:rPr>
          <w:tab/>
        </w:r>
        <w:r w:rsidRPr="00DE2DA2">
          <w:rPr>
            <w:rStyle w:val="Hyperlink"/>
          </w:rPr>
          <w:t>Unlink Model</w:t>
        </w:r>
        <w:r>
          <w:rPr>
            <w:webHidden/>
          </w:rPr>
          <w:tab/>
        </w:r>
        <w:r>
          <w:rPr>
            <w:webHidden/>
          </w:rPr>
          <w:fldChar w:fldCharType="begin"/>
        </w:r>
        <w:r>
          <w:rPr>
            <w:webHidden/>
          </w:rPr>
          <w:instrText xml:space="preserve"> PAGEREF _Toc483994007 \h </w:instrText>
        </w:r>
      </w:ins>
      <w:r>
        <w:rPr>
          <w:webHidden/>
        </w:rPr>
      </w:r>
      <w:r>
        <w:rPr>
          <w:webHidden/>
        </w:rPr>
        <w:fldChar w:fldCharType="separate"/>
      </w:r>
      <w:ins w:id="62" w:author="Doug A. Wood" w:date="2017-05-31T13:09:00Z">
        <w:r w:rsidR="00365163">
          <w:rPr>
            <w:webHidden/>
          </w:rPr>
          <w:t>15</w:t>
        </w:r>
      </w:ins>
      <w:ins w:id="63" w:author="Doug A. Wood" w:date="2017-05-31T11:37:00Z">
        <w:r>
          <w:rPr>
            <w:webHidden/>
          </w:rPr>
          <w:fldChar w:fldCharType="end"/>
        </w:r>
        <w:r w:rsidRPr="00DE2DA2">
          <w:rPr>
            <w:rStyle w:val="Hyperlink"/>
          </w:rPr>
          <w:fldChar w:fldCharType="end"/>
        </w:r>
      </w:ins>
    </w:p>
    <w:p w14:paraId="41DD5C9A" w14:textId="57E100A4" w:rsidR="00D900C6" w:rsidRDefault="00D900C6">
      <w:pPr>
        <w:pStyle w:val="TOC3"/>
        <w:rPr>
          <w:ins w:id="64" w:author="Doug A. Wood" w:date="2017-05-31T11:37:00Z"/>
          <w:rFonts w:asciiTheme="minorHAnsi" w:eastAsiaTheme="minorEastAsia" w:hAnsiTheme="minorHAnsi" w:cstheme="minorBidi"/>
          <w:sz w:val="22"/>
          <w:szCs w:val="22"/>
        </w:rPr>
      </w:pPr>
      <w:ins w:id="65" w:author="Doug A. Wood" w:date="2017-05-31T11:37:00Z">
        <w:r w:rsidRPr="00DE2DA2">
          <w:rPr>
            <w:rStyle w:val="Hyperlink"/>
          </w:rPr>
          <w:fldChar w:fldCharType="begin"/>
        </w:r>
        <w:r w:rsidRPr="00DE2DA2">
          <w:rPr>
            <w:rStyle w:val="Hyperlink"/>
          </w:rPr>
          <w:instrText xml:space="preserve"> </w:instrText>
        </w:r>
        <w:r>
          <w:instrText>HYPERLINK \l "_Toc483994008"</w:instrText>
        </w:r>
        <w:r w:rsidRPr="00DE2DA2">
          <w:rPr>
            <w:rStyle w:val="Hyperlink"/>
          </w:rPr>
          <w:instrText xml:space="preserve"> </w:instrText>
        </w:r>
        <w:r w:rsidRPr="00DE2DA2">
          <w:rPr>
            <w:rStyle w:val="Hyperlink"/>
          </w:rPr>
          <w:fldChar w:fldCharType="separate"/>
        </w:r>
        <w:r w:rsidRPr="00DE2DA2">
          <w:rPr>
            <w:rStyle w:val="Hyperlink"/>
          </w:rPr>
          <w:t>2.3.4</w:t>
        </w:r>
        <w:r>
          <w:rPr>
            <w:rFonts w:asciiTheme="minorHAnsi" w:eastAsiaTheme="minorEastAsia" w:hAnsiTheme="minorHAnsi" w:cstheme="minorBidi"/>
            <w:sz w:val="22"/>
            <w:szCs w:val="22"/>
          </w:rPr>
          <w:tab/>
        </w:r>
        <w:r w:rsidRPr="00DE2DA2">
          <w:rPr>
            <w:rStyle w:val="Hyperlink"/>
          </w:rPr>
          <w:t>Delete Model</w:t>
        </w:r>
        <w:r>
          <w:rPr>
            <w:webHidden/>
          </w:rPr>
          <w:tab/>
        </w:r>
        <w:r>
          <w:rPr>
            <w:webHidden/>
          </w:rPr>
          <w:fldChar w:fldCharType="begin"/>
        </w:r>
        <w:r>
          <w:rPr>
            <w:webHidden/>
          </w:rPr>
          <w:instrText xml:space="preserve"> PAGEREF _Toc483994008 \h </w:instrText>
        </w:r>
      </w:ins>
      <w:r>
        <w:rPr>
          <w:webHidden/>
        </w:rPr>
      </w:r>
      <w:r>
        <w:rPr>
          <w:webHidden/>
        </w:rPr>
        <w:fldChar w:fldCharType="separate"/>
      </w:r>
      <w:ins w:id="66" w:author="Doug A. Wood" w:date="2017-05-31T13:09:00Z">
        <w:r w:rsidR="00365163">
          <w:rPr>
            <w:webHidden/>
          </w:rPr>
          <w:t>15</w:t>
        </w:r>
      </w:ins>
      <w:ins w:id="67" w:author="Doug A. Wood" w:date="2017-05-31T11:37:00Z">
        <w:r>
          <w:rPr>
            <w:webHidden/>
          </w:rPr>
          <w:fldChar w:fldCharType="end"/>
        </w:r>
        <w:r w:rsidRPr="00DE2DA2">
          <w:rPr>
            <w:rStyle w:val="Hyperlink"/>
          </w:rPr>
          <w:fldChar w:fldCharType="end"/>
        </w:r>
      </w:ins>
    </w:p>
    <w:p w14:paraId="6436622D" w14:textId="24893CA7" w:rsidR="00D900C6" w:rsidRDefault="00D900C6">
      <w:pPr>
        <w:pStyle w:val="TOC2"/>
        <w:rPr>
          <w:ins w:id="68" w:author="Doug A. Wood" w:date="2017-05-31T11:37:00Z"/>
          <w:rFonts w:asciiTheme="minorHAnsi" w:eastAsiaTheme="minorEastAsia" w:hAnsiTheme="minorHAnsi" w:cstheme="minorBidi"/>
          <w:szCs w:val="22"/>
        </w:rPr>
      </w:pPr>
      <w:ins w:id="69" w:author="Doug A. Wood" w:date="2017-05-31T11:37:00Z">
        <w:r w:rsidRPr="00DE2DA2">
          <w:rPr>
            <w:rStyle w:val="Hyperlink"/>
          </w:rPr>
          <w:fldChar w:fldCharType="begin"/>
        </w:r>
        <w:r w:rsidRPr="00DE2DA2">
          <w:rPr>
            <w:rStyle w:val="Hyperlink"/>
          </w:rPr>
          <w:instrText xml:space="preserve"> </w:instrText>
        </w:r>
        <w:r>
          <w:instrText>HYPERLINK \l "_Toc483994009"</w:instrText>
        </w:r>
        <w:r w:rsidRPr="00DE2DA2">
          <w:rPr>
            <w:rStyle w:val="Hyperlink"/>
          </w:rPr>
          <w:instrText xml:space="preserve"> </w:instrText>
        </w:r>
        <w:r w:rsidRPr="00DE2DA2">
          <w:rPr>
            <w:rStyle w:val="Hyperlink"/>
          </w:rPr>
          <w:fldChar w:fldCharType="separate"/>
        </w:r>
        <w:r w:rsidRPr="00DE2DA2">
          <w:rPr>
            <w:rStyle w:val="Hyperlink"/>
          </w:rPr>
          <w:t>2.4</w:t>
        </w:r>
        <w:r>
          <w:rPr>
            <w:rFonts w:asciiTheme="minorHAnsi" w:eastAsiaTheme="minorEastAsia" w:hAnsiTheme="minorHAnsi" w:cstheme="minorBidi"/>
            <w:szCs w:val="22"/>
          </w:rPr>
          <w:tab/>
        </w:r>
        <w:r w:rsidRPr="00DE2DA2">
          <w:rPr>
            <w:rStyle w:val="Hyperlink"/>
          </w:rPr>
          <w:t>Working with multi-file models</w:t>
        </w:r>
        <w:r>
          <w:rPr>
            <w:webHidden/>
          </w:rPr>
          <w:tab/>
        </w:r>
        <w:r>
          <w:rPr>
            <w:webHidden/>
          </w:rPr>
          <w:fldChar w:fldCharType="begin"/>
        </w:r>
        <w:r>
          <w:rPr>
            <w:webHidden/>
          </w:rPr>
          <w:instrText xml:space="preserve"> PAGEREF _Toc483994009 \h </w:instrText>
        </w:r>
      </w:ins>
      <w:r>
        <w:rPr>
          <w:webHidden/>
        </w:rPr>
      </w:r>
      <w:r>
        <w:rPr>
          <w:webHidden/>
        </w:rPr>
        <w:fldChar w:fldCharType="separate"/>
      </w:r>
      <w:ins w:id="70" w:author="Doug A. Wood" w:date="2017-05-31T13:09:00Z">
        <w:r w:rsidR="00365163">
          <w:rPr>
            <w:webHidden/>
          </w:rPr>
          <w:t>15</w:t>
        </w:r>
      </w:ins>
      <w:ins w:id="71" w:author="Doug A. Wood" w:date="2017-05-31T11:37:00Z">
        <w:r>
          <w:rPr>
            <w:webHidden/>
          </w:rPr>
          <w:fldChar w:fldCharType="end"/>
        </w:r>
        <w:r w:rsidRPr="00DE2DA2">
          <w:rPr>
            <w:rStyle w:val="Hyperlink"/>
          </w:rPr>
          <w:fldChar w:fldCharType="end"/>
        </w:r>
      </w:ins>
    </w:p>
    <w:p w14:paraId="15613736" w14:textId="5C0C4A73" w:rsidR="00D900C6" w:rsidRDefault="00D900C6">
      <w:pPr>
        <w:pStyle w:val="TOC2"/>
        <w:rPr>
          <w:ins w:id="72" w:author="Doug A. Wood" w:date="2017-05-31T11:37:00Z"/>
          <w:rFonts w:asciiTheme="minorHAnsi" w:eastAsiaTheme="minorEastAsia" w:hAnsiTheme="minorHAnsi" w:cstheme="minorBidi"/>
          <w:szCs w:val="22"/>
        </w:rPr>
      </w:pPr>
      <w:ins w:id="73" w:author="Doug A. Wood" w:date="2017-05-31T11:37:00Z">
        <w:r w:rsidRPr="00DE2DA2">
          <w:rPr>
            <w:rStyle w:val="Hyperlink"/>
          </w:rPr>
          <w:fldChar w:fldCharType="begin"/>
        </w:r>
        <w:r w:rsidRPr="00DE2DA2">
          <w:rPr>
            <w:rStyle w:val="Hyperlink"/>
          </w:rPr>
          <w:instrText xml:space="preserve"> </w:instrText>
        </w:r>
        <w:r>
          <w:instrText>HYPERLINK \l "_Toc483994010"</w:instrText>
        </w:r>
        <w:r w:rsidRPr="00DE2DA2">
          <w:rPr>
            <w:rStyle w:val="Hyperlink"/>
          </w:rPr>
          <w:instrText xml:space="preserve"> </w:instrText>
        </w:r>
        <w:r w:rsidRPr="00DE2DA2">
          <w:rPr>
            <w:rStyle w:val="Hyperlink"/>
          </w:rPr>
          <w:fldChar w:fldCharType="separate"/>
        </w:r>
        <w:r w:rsidRPr="00DE2DA2">
          <w:rPr>
            <w:rStyle w:val="Hyperlink"/>
          </w:rPr>
          <w:t>2.5</w:t>
        </w:r>
        <w:r>
          <w:rPr>
            <w:rFonts w:asciiTheme="minorHAnsi" w:eastAsiaTheme="minorEastAsia" w:hAnsiTheme="minorHAnsi" w:cstheme="minorBidi"/>
            <w:szCs w:val="22"/>
          </w:rPr>
          <w:tab/>
        </w:r>
        <w:r w:rsidRPr="00DE2DA2">
          <w:rPr>
            <w:rStyle w:val="Hyperlink"/>
          </w:rPr>
          <w:t>Manage Viewable Models</w:t>
        </w:r>
        <w:r>
          <w:rPr>
            <w:webHidden/>
          </w:rPr>
          <w:tab/>
        </w:r>
        <w:r>
          <w:rPr>
            <w:webHidden/>
          </w:rPr>
          <w:fldChar w:fldCharType="begin"/>
        </w:r>
        <w:r>
          <w:rPr>
            <w:webHidden/>
          </w:rPr>
          <w:instrText xml:space="preserve"> PAGEREF _Toc483994010 \h </w:instrText>
        </w:r>
      </w:ins>
      <w:r>
        <w:rPr>
          <w:webHidden/>
        </w:rPr>
      </w:r>
      <w:r>
        <w:rPr>
          <w:webHidden/>
        </w:rPr>
        <w:fldChar w:fldCharType="separate"/>
      </w:r>
      <w:ins w:id="74" w:author="Doug A. Wood" w:date="2017-05-31T13:09:00Z">
        <w:r w:rsidR="00365163">
          <w:rPr>
            <w:webHidden/>
          </w:rPr>
          <w:t>15</w:t>
        </w:r>
      </w:ins>
      <w:ins w:id="75" w:author="Doug A. Wood" w:date="2017-05-31T11:37:00Z">
        <w:r>
          <w:rPr>
            <w:webHidden/>
          </w:rPr>
          <w:fldChar w:fldCharType="end"/>
        </w:r>
        <w:r w:rsidRPr="00DE2DA2">
          <w:rPr>
            <w:rStyle w:val="Hyperlink"/>
          </w:rPr>
          <w:fldChar w:fldCharType="end"/>
        </w:r>
      </w:ins>
    </w:p>
    <w:p w14:paraId="4D8FC472" w14:textId="7C1067B4" w:rsidR="00D900C6" w:rsidRDefault="00D900C6">
      <w:pPr>
        <w:pStyle w:val="TOC2"/>
        <w:rPr>
          <w:ins w:id="76" w:author="Doug A. Wood" w:date="2017-05-31T11:37:00Z"/>
          <w:rFonts w:asciiTheme="minorHAnsi" w:eastAsiaTheme="minorEastAsia" w:hAnsiTheme="minorHAnsi" w:cstheme="minorBidi"/>
          <w:szCs w:val="22"/>
        </w:rPr>
      </w:pPr>
      <w:ins w:id="77" w:author="Doug A. Wood" w:date="2017-05-31T11:37:00Z">
        <w:r w:rsidRPr="00DE2DA2">
          <w:rPr>
            <w:rStyle w:val="Hyperlink"/>
          </w:rPr>
          <w:fldChar w:fldCharType="begin"/>
        </w:r>
        <w:r w:rsidRPr="00DE2DA2">
          <w:rPr>
            <w:rStyle w:val="Hyperlink"/>
          </w:rPr>
          <w:instrText xml:space="preserve"> </w:instrText>
        </w:r>
        <w:r>
          <w:instrText>HYPERLINK \l "_Toc483994011"</w:instrText>
        </w:r>
        <w:r w:rsidRPr="00DE2DA2">
          <w:rPr>
            <w:rStyle w:val="Hyperlink"/>
          </w:rPr>
          <w:instrText xml:space="preserve"> </w:instrText>
        </w:r>
        <w:r w:rsidRPr="00DE2DA2">
          <w:rPr>
            <w:rStyle w:val="Hyperlink"/>
          </w:rPr>
          <w:fldChar w:fldCharType="separate"/>
        </w:r>
        <w:r w:rsidRPr="00DE2DA2">
          <w:rPr>
            <w:rStyle w:val="Hyperlink"/>
          </w:rPr>
          <w:t>2.6</w:t>
        </w:r>
        <w:r>
          <w:rPr>
            <w:rFonts w:asciiTheme="minorHAnsi" w:eastAsiaTheme="minorEastAsia" w:hAnsiTheme="minorHAnsi" w:cstheme="minorBidi"/>
            <w:szCs w:val="22"/>
          </w:rPr>
          <w:tab/>
        </w:r>
        <w:r w:rsidRPr="00DE2DA2">
          <w:rPr>
            <w:rStyle w:val="Hyperlink"/>
          </w:rPr>
          <w:t>Managing Associated Locations</w:t>
        </w:r>
        <w:r>
          <w:rPr>
            <w:webHidden/>
          </w:rPr>
          <w:tab/>
        </w:r>
        <w:r>
          <w:rPr>
            <w:webHidden/>
          </w:rPr>
          <w:fldChar w:fldCharType="begin"/>
        </w:r>
        <w:r>
          <w:rPr>
            <w:webHidden/>
          </w:rPr>
          <w:instrText xml:space="preserve"> PAGEREF _Toc483994011 \h </w:instrText>
        </w:r>
      </w:ins>
      <w:r>
        <w:rPr>
          <w:webHidden/>
        </w:rPr>
      </w:r>
      <w:r>
        <w:rPr>
          <w:webHidden/>
        </w:rPr>
        <w:fldChar w:fldCharType="separate"/>
      </w:r>
      <w:ins w:id="78" w:author="Doug A. Wood" w:date="2017-05-31T13:09:00Z">
        <w:r w:rsidR="00365163">
          <w:rPr>
            <w:webHidden/>
          </w:rPr>
          <w:t>19</w:t>
        </w:r>
      </w:ins>
      <w:ins w:id="79" w:author="Doug A. Wood" w:date="2017-05-31T11:37:00Z">
        <w:r>
          <w:rPr>
            <w:webHidden/>
          </w:rPr>
          <w:fldChar w:fldCharType="end"/>
        </w:r>
        <w:r w:rsidRPr="00DE2DA2">
          <w:rPr>
            <w:rStyle w:val="Hyperlink"/>
          </w:rPr>
          <w:fldChar w:fldCharType="end"/>
        </w:r>
      </w:ins>
    </w:p>
    <w:p w14:paraId="1F701B3D" w14:textId="4403FE8E" w:rsidR="00D900C6" w:rsidRDefault="00D900C6">
      <w:pPr>
        <w:pStyle w:val="TOC2"/>
        <w:rPr>
          <w:ins w:id="80" w:author="Doug A. Wood" w:date="2017-05-31T11:37:00Z"/>
          <w:rFonts w:asciiTheme="minorHAnsi" w:eastAsiaTheme="minorEastAsia" w:hAnsiTheme="minorHAnsi" w:cstheme="minorBidi"/>
          <w:szCs w:val="22"/>
        </w:rPr>
      </w:pPr>
      <w:ins w:id="81" w:author="Doug A. Wood" w:date="2017-05-31T11:37:00Z">
        <w:r w:rsidRPr="00DE2DA2">
          <w:rPr>
            <w:rStyle w:val="Hyperlink"/>
          </w:rPr>
          <w:fldChar w:fldCharType="begin"/>
        </w:r>
        <w:r w:rsidRPr="00DE2DA2">
          <w:rPr>
            <w:rStyle w:val="Hyperlink"/>
          </w:rPr>
          <w:instrText xml:space="preserve"> </w:instrText>
        </w:r>
        <w:r>
          <w:instrText>HYPERLINK \l "_Toc483994012"</w:instrText>
        </w:r>
        <w:r w:rsidRPr="00DE2DA2">
          <w:rPr>
            <w:rStyle w:val="Hyperlink"/>
          </w:rPr>
          <w:instrText xml:space="preserve"> </w:instrText>
        </w:r>
        <w:r w:rsidRPr="00DE2DA2">
          <w:rPr>
            <w:rStyle w:val="Hyperlink"/>
          </w:rPr>
          <w:fldChar w:fldCharType="separate"/>
        </w:r>
        <w:r w:rsidRPr="00DE2DA2">
          <w:rPr>
            <w:rStyle w:val="Hyperlink"/>
          </w:rPr>
          <w:t>2.7</w:t>
        </w:r>
        <w:r>
          <w:rPr>
            <w:rFonts w:asciiTheme="minorHAnsi" w:eastAsiaTheme="minorEastAsia" w:hAnsiTheme="minorHAnsi" w:cstheme="minorBidi"/>
            <w:szCs w:val="22"/>
          </w:rPr>
          <w:tab/>
        </w:r>
        <w:r w:rsidRPr="00DE2DA2">
          <w:rPr>
            <w:rStyle w:val="Hyperlink"/>
          </w:rPr>
          <w:t>System Properties</w:t>
        </w:r>
        <w:r>
          <w:rPr>
            <w:webHidden/>
          </w:rPr>
          <w:tab/>
        </w:r>
        <w:r>
          <w:rPr>
            <w:webHidden/>
          </w:rPr>
          <w:fldChar w:fldCharType="begin"/>
        </w:r>
        <w:r>
          <w:rPr>
            <w:webHidden/>
          </w:rPr>
          <w:instrText xml:space="preserve"> PAGEREF _Toc483994012 \h </w:instrText>
        </w:r>
      </w:ins>
      <w:r>
        <w:rPr>
          <w:webHidden/>
        </w:rPr>
      </w:r>
      <w:r>
        <w:rPr>
          <w:webHidden/>
        </w:rPr>
        <w:fldChar w:fldCharType="separate"/>
      </w:r>
      <w:ins w:id="82" w:author="Doug A. Wood" w:date="2017-05-31T13:09:00Z">
        <w:r w:rsidR="00365163">
          <w:rPr>
            <w:webHidden/>
          </w:rPr>
          <w:t>20</w:t>
        </w:r>
      </w:ins>
      <w:ins w:id="83" w:author="Doug A. Wood" w:date="2017-05-31T11:37:00Z">
        <w:r>
          <w:rPr>
            <w:webHidden/>
          </w:rPr>
          <w:fldChar w:fldCharType="end"/>
        </w:r>
        <w:r w:rsidRPr="00DE2DA2">
          <w:rPr>
            <w:rStyle w:val="Hyperlink"/>
          </w:rPr>
          <w:fldChar w:fldCharType="end"/>
        </w:r>
      </w:ins>
    </w:p>
    <w:p w14:paraId="2AD1B420" w14:textId="61CCC0E2" w:rsidR="00D900C6" w:rsidRDefault="00D900C6">
      <w:pPr>
        <w:pStyle w:val="TOC1"/>
        <w:rPr>
          <w:ins w:id="84" w:author="Doug A. Wood" w:date="2017-05-31T11:37:00Z"/>
          <w:rFonts w:asciiTheme="minorHAnsi" w:eastAsiaTheme="minorEastAsia" w:hAnsiTheme="minorHAnsi" w:cstheme="minorBidi"/>
          <w:szCs w:val="22"/>
        </w:rPr>
      </w:pPr>
      <w:ins w:id="85" w:author="Doug A. Wood" w:date="2017-05-31T11:37:00Z">
        <w:r w:rsidRPr="00DE2DA2">
          <w:rPr>
            <w:rStyle w:val="Hyperlink"/>
          </w:rPr>
          <w:fldChar w:fldCharType="begin"/>
        </w:r>
        <w:r w:rsidRPr="00DE2DA2">
          <w:rPr>
            <w:rStyle w:val="Hyperlink"/>
          </w:rPr>
          <w:instrText xml:space="preserve"> </w:instrText>
        </w:r>
        <w:r>
          <w:instrText>HYPERLINK \l "_Toc483994013"</w:instrText>
        </w:r>
        <w:r w:rsidRPr="00DE2DA2">
          <w:rPr>
            <w:rStyle w:val="Hyperlink"/>
          </w:rPr>
          <w:instrText xml:space="preserve"> </w:instrText>
        </w:r>
        <w:r w:rsidRPr="00DE2DA2">
          <w:rPr>
            <w:rStyle w:val="Hyperlink"/>
          </w:rPr>
          <w:fldChar w:fldCharType="separate"/>
        </w:r>
        <w:r w:rsidRPr="00DE2DA2">
          <w:rPr>
            <w:rStyle w:val="Hyperlink"/>
          </w:rPr>
          <w:t>3</w:t>
        </w:r>
        <w:r>
          <w:rPr>
            <w:rFonts w:asciiTheme="minorHAnsi" w:eastAsiaTheme="minorEastAsia" w:hAnsiTheme="minorHAnsi" w:cstheme="minorBidi"/>
            <w:szCs w:val="22"/>
          </w:rPr>
          <w:tab/>
        </w:r>
        <w:r w:rsidRPr="00DE2DA2">
          <w:rPr>
            <w:rStyle w:val="Hyperlink"/>
          </w:rPr>
          <w:t>Using the Autodesk Forge Viewer</w:t>
        </w:r>
        <w:r>
          <w:rPr>
            <w:webHidden/>
          </w:rPr>
          <w:tab/>
        </w:r>
        <w:r>
          <w:rPr>
            <w:webHidden/>
          </w:rPr>
          <w:fldChar w:fldCharType="begin"/>
        </w:r>
        <w:r>
          <w:rPr>
            <w:webHidden/>
          </w:rPr>
          <w:instrText xml:space="preserve"> PAGEREF _Toc483994013 \h </w:instrText>
        </w:r>
      </w:ins>
      <w:r>
        <w:rPr>
          <w:webHidden/>
        </w:rPr>
      </w:r>
      <w:r>
        <w:rPr>
          <w:webHidden/>
        </w:rPr>
        <w:fldChar w:fldCharType="separate"/>
      </w:r>
      <w:ins w:id="86" w:author="Doug A. Wood" w:date="2017-05-31T13:09:00Z">
        <w:r w:rsidR="00365163">
          <w:rPr>
            <w:webHidden/>
          </w:rPr>
          <w:t>21</w:t>
        </w:r>
      </w:ins>
      <w:ins w:id="87" w:author="Doug A. Wood" w:date="2017-05-31T11:37:00Z">
        <w:r>
          <w:rPr>
            <w:webHidden/>
          </w:rPr>
          <w:fldChar w:fldCharType="end"/>
        </w:r>
        <w:r w:rsidRPr="00DE2DA2">
          <w:rPr>
            <w:rStyle w:val="Hyperlink"/>
          </w:rPr>
          <w:fldChar w:fldCharType="end"/>
        </w:r>
      </w:ins>
    </w:p>
    <w:p w14:paraId="49F7F59C" w14:textId="1E9101D2" w:rsidR="00D900C6" w:rsidRDefault="00D900C6">
      <w:pPr>
        <w:pStyle w:val="TOC3"/>
        <w:rPr>
          <w:ins w:id="88" w:author="Doug A. Wood" w:date="2017-05-31T11:37:00Z"/>
          <w:rFonts w:asciiTheme="minorHAnsi" w:eastAsiaTheme="minorEastAsia" w:hAnsiTheme="minorHAnsi" w:cstheme="minorBidi"/>
          <w:sz w:val="22"/>
          <w:szCs w:val="22"/>
        </w:rPr>
      </w:pPr>
      <w:ins w:id="89" w:author="Doug A. Wood" w:date="2017-05-31T11:37:00Z">
        <w:r w:rsidRPr="00DE2DA2">
          <w:rPr>
            <w:rStyle w:val="Hyperlink"/>
          </w:rPr>
          <w:fldChar w:fldCharType="begin"/>
        </w:r>
        <w:r w:rsidRPr="00DE2DA2">
          <w:rPr>
            <w:rStyle w:val="Hyperlink"/>
          </w:rPr>
          <w:instrText xml:space="preserve"> </w:instrText>
        </w:r>
        <w:r>
          <w:instrText>HYPERLINK \l "_Toc483994014"</w:instrText>
        </w:r>
        <w:r w:rsidRPr="00DE2DA2">
          <w:rPr>
            <w:rStyle w:val="Hyperlink"/>
          </w:rPr>
          <w:instrText xml:space="preserve"> </w:instrText>
        </w:r>
        <w:r w:rsidRPr="00DE2DA2">
          <w:rPr>
            <w:rStyle w:val="Hyperlink"/>
          </w:rPr>
          <w:fldChar w:fldCharType="separate"/>
        </w:r>
        <w:r w:rsidRPr="00DE2DA2">
          <w:rPr>
            <w:rStyle w:val="Hyperlink"/>
          </w:rPr>
          <w:t>3.1.1</w:t>
        </w:r>
        <w:r>
          <w:rPr>
            <w:rFonts w:asciiTheme="minorHAnsi" w:eastAsiaTheme="minorEastAsia" w:hAnsiTheme="minorHAnsi" w:cstheme="minorBidi"/>
            <w:sz w:val="22"/>
            <w:szCs w:val="22"/>
          </w:rPr>
          <w:tab/>
        </w:r>
        <w:r w:rsidRPr="00DE2DA2">
          <w:rPr>
            <w:rStyle w:val="Hyperlink"/>
          </w:rPr>
          <w:t>Locating Model Files</w:t>
        </w:r>
        <w:r>
          <w:rPr>
            <w:webHidden/>
          </w:rPr>
          <w:tab/>
        </w:r>
        <w:r>
          <w:rPr>
            <w:webHidden/>
          </w:rPr>
          <w:fldChar w:fldCharType="begin"/>
        </w:r>
        <w:r>
          <w:rPr>
            <w:webHidden/>
          </w:rPr>
          <w:instrText xml:space="preserve"> PAGEREF _Toc483994014 \h </w:instrText>
        </w:r>
      </w:ins>
      <w:r>
        <w:rPr>
          <w:webHidden/>
        </w:rPr>
      </w:r>
      <w:r>
        <w:rPr>
          <w:webHidden/>
        </w:rPr>
        <w:fldChar w:fldCharType="separate"/>
      </w:r>
      <w:ins w:id="90" w:author="Doug A. Wood" w:date="2017-05-31T13:09:00Z">
        <w:r w:rsidR="00365163">
          <w:rPr>
            <w:webHidden/>
          </w:rPr>
          <w:t>22</w:t>
        </w:r>
      </w:ins>
      <w:ins w:id="91" w:author="Doug A. Wood" w:date="2017-05-31T11:37:00Z">
        <w:r>
          <w:rPr>
            <w:webHidden/>
          </w:rPr>
          <w:fldChar w:fldCharType="end"/>
        </w:r>
        <w:r w:rsidRPr="00DE2DA2">
          <w:rPr>
            <w:rStyle w:val="Hyperlink"/>
          </w:rPr>
          <w:fldChar w:fldCharType="end"/>
        </w:r>
      </w:ins>
    </w:p>
    <w:p w14:paraId="48962E2C" w14:textId="5537387C" w:rsidR="00D900C6" w:rsidRDefault="00D900C6">
      <w:pPr>
        <w:pStyle w:val="TOC2"/>
        <w:rPr>
          <w:ins w:id="92" w:author="Doug A. Wood" w:date="2017-05-31T11:37:00Z"/>
          <w:rFonts w:asciiTheme="minorHAnsi" w:eastAsiaTheme="minorEastAsia" w:hAnsiTheme="minorHAnsi" w:cstheme="minorBidi"/>
          <w:szCs w:val="22"/>
        </w:rPr>
      </w:pPr>
      <w:ins w:id="93" w:author="Doug A. Wood" w:date="2017-05-31T11:37:00Z">
        <w:r w:rsidRPr="00DE2DA2">
          <w:rPr>
            <w:rStyle w:val="Hyperlink"/>
          </w:rPr>
          <w:fldChar w:fldCharType="begin"/>
        </w:r>
        <w:r w:rsidRPr="00DE2DA2">
          <w:rPr>
            <w:rStyle w:val="Hyperlink"/>
          </w:rPr>
          <w:instrText xml:space="preserve"> </w:instrText>
        </w:r>
        <w:r>
          <w:instrText>HYPERLINK \l "_Toc483994015"</w:instrText>
        </w:r>
        <w:r w:rsidRPr="00DE2DA2">
          <w:rPr>
            <w:rStyle w:val="Hyperlink"/>
          </w:rPr>
          <w:instrText xml:space="preserve"> </w:instrText>
        </w:r>
        <w:r w:rsidRPr="00DE2DA2">
          <w:rPr>
            <w:rStyle w:val="Hyperlink"/>
          </w:rPr>
          <w:fldChar w:fldCharType="separate"/>
        </w:r>
        <w:r w:rsidRPr="00DE2DA2">
          <w:rPr>
            <w:rStyle w:val="Hyperlink"/>
          </w:rPr>
          <w:t>3.2</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_Toc483994015 \h </w:instrText>
        </w:r>
      </w:ins>
      <w:r>
        <w:rPr>
          <w:webHidden/>
        </w:rPr>
      </w:r>
      <w:r>
        <w:rPr>
          <w:webHidden/>
        </w:rPr>
        <w:fldChar w:fldCharType="separate"/>
      </w:r>
      <w:ins w:id="94" w:author="Doug A. Wood" w:date="2017-05-31T13:09:00Z">
        <w:r w:rsidR="00365163">
          <w:rPr>
            <w:webHidden/>
          </w:rPr>
          <w:t>22</w:t>
        </w:r>
      </w:ins>
      <w:ins w:id="95" w:author="Doug A. Wood" w:date="2017-05-31T11:37:00Z">
        <w:r>
          <w:rPr>
            <w:webHidden/>
          </w:rPr>
          <w:fldChar w:fldCharType="end"/>
        </w:r>
        <w:r w:rsidRPr="00DE2DA2">
          <w:rPr>
            <w:rStyle w:val="Hyperlink"/>
          </w:rPr>
          <w:fldChar w:fldCharType="end"/>
        </w:r>
      </w:ins>
    </w:p>
    <w:p w14:paraId="44763948" w14:textId="1874F80A" w:rsidR="00D900C6" w:rsidRDefault="00D900C6">
      <w:pPr>
        <w:pStyle w:val="TOC3"/>
        <w:rPr>
          <w:ins w:id="96" w:author="Doug A. Wood" w:date="2017-05-31T11:37:00Z"/>
          <w:rFonts w:asciiTheme="minorHAnsi" w:eastAsiaTheme="minorEastAsia" w:hAnsiTheme="minorHAnsi" w:cstheme="minorBidi"/>
          <w:sz w:val="22"/>
          <w:szCs w:val="22"/>
        </w:rPr>
      </w:pPr>
      <w:ins w:id="97" w:author="Doug A. Wood" w:date="2017-05-31T11:37:00Z">
        <w:r w:rsidRPr="00DE2DA2">
          <w:rPr>
            <w:rStyle w:val="Hyperlink"/>
          </w:rPr>
          <w:fldChar w:fldCharType="begin"/>
        </w:r>
        <w:r w:rsidRPr="00DE2DA2">
          <w:rPr>
            <w:rStyle w:val="Hyperlink"/>
          </w:rPr>
          <w:instrText xml:space="preserve"> </w:instrText>
        </w:r>
        <w:r>
          <w:instrText>HYPERLINK \l "_Toc483994016"</w:instrText>
        </w:r>
        <w:r w:rsidRPr="00DE2DA2">
          <w:rPr>
            <w:rStyle w:val="Hyperlink"/>
          </w:rPr>
          <w:instrText xml:space="preserve"> </w:instrText>
        </w:r>
        <w:r w:rsidRPr="00DE2DA2">
          <w:rPr>
            <w:rStyle w:val="Hyperlink"/>
          </w:rPr>
          <w:fldChar w:fldCharType="separate"/>
        </w:r>
        <w:r w:rsidRPr="00DE2DA2">
          <w:rPr>
            <w:rStyle w:val="Hyperlink"/>
          </w:rPr>
          <w:t>3.2.1</w:t>
        </w:r>
        <w:r>
          <w:rPr>
            <w:rFonts w:asciiTheme="minorHAnsi" w:eastAsiaTheme="minorEastAsia" w:hAnsiTheme="minorHAnsi" w:cstheme="minorBidi"/>
            <w:sz w:val="22"/>
            <w:szCs w:val="22"/>
          </w:rPr>
          <w:tab/>
        </w:r>
        <w:r w:rsidRPr="00DE2DA2">
          <w:rPr>
            <w:rStyle w:val="Hyperlink"/>
          </w:rPr>
          <w:t>Maximo context</w:t>
        </w:r>
        <w:r>
          <w:rPr>
            <w:webHidden/>
          </w:rPr>
          <w:tab/>
        </w:r>
        <w:r>
          <w:rPr>
            <w:webHidden/>
          </w:rPr>
          <w:fldChar w:fldCharType="begin"/>
        </w:r>
        <w:r>
          <w:rPr>
            <w:webHidden/>
          </w:rPr>
          <w:instrText xml:space="preserve"> PAGEREF _Toc483994016 \h </w:instrText>
        </w:r>
      </w:ins>
      <w:r>
        <w:rPr>
          <w:webHidden/>
        </w:rPr>
      </w:r>
      <w:r>
        <w:rPr>
          <w:webHidden/>
        </w:rPr>
        <w:fldChar w:fldCharType="separate"/>
      </w:r>
      <w:ins w:id="98" w:author="Doug A. Wood" w:date="2017-05-31T13:09:00Z">
        <w:r w:rsidR="00365163">
          <w:rPr>
            <w:webHidden/>
          </w:rPr>
          <w:t>22</w:t>
        </w:r>
      </w:ins>
      <w:ins w:id="99" w:author="Doug A. Wood" w:date="2017-05-31T11:37:00Z">
        <w:r>
          <w:rPr>
            <w:webHidden/>
          </w:rPr>
          <w:fldChar w:fldCharType="end"/>
        </w:r>
        <w:r w:rsidRPr="00DE2DA2">
          <w:rPr>
            <w:rStyle w:val="Hyperlink"/>
          </w:rPr>
          <w:fldChar w:fldCharType="end"/>
        </w:r>
      </w:ins>
    </w:p>
    <w:p w14:paraId="06805D32" w14:textId="23C84B2E" w:rsidR="00D900C6" w:rsidRDefault="00D900C6">
      <w:pPr>
        <w:pStyle w:val="TOC3"/>
        <w:rPr>
          <w:ins w:id="100" w:author="Doug A. Wood" w:date="2017-05-31T11:37:00Z"/>
          <w:rFonts w:asciiTheme="minorHAnsi" w:eastAsiaTheme="minorEastAsia" w:hAnsiTheme="minorHAnsi" w:cstheme="minorBidi"/>
          <w:sz w:val="22"/>
          <w:szCs w:val="22"/>
        </w:rPr>
      </w:pPr>
      <w:ins w:id="101" w:author="Doug A. Wood" w:date="2017-05-31T11:37:00Z">
        <w:r w:rsidRPr="00DE2DA2">
          <w:rPr>
            <w:rStyle w:val="Hyperlink"/>
          </w:rPr>
          <w:fldChar w:fldCharType="begin"/>
        </w:r>
        <w:r w:rsidRPr="00DE2DA2">
          <w:rPr>
            <w:rStyle w:val="Hyperlink"/>
          </w:rPr>
          <w:instrText xml:space="preserve"> </w:instrText>
        </w:r>
        <w:r>
          <w:instrText>HYPERLINK \l "_Toc483994017"</w:instrText>
        </w:r>
        <w:r w:rsidRPr="00DE2DA2">
          <w:rPr>
            <w:rStyle w:val="Hyperlink"/>
          </w:rPr>
          <w:instrText xml:space="preserve"> </w:instrText>
        </w:r>
        <w:r w:rsidRPr="00DE2DA2">
          <w:rPr>
            <w:rStyle w:val="Hyperlink"/>
          </w:rPr>
          <w:fldChar w:fldCharType="separate"/>
        </w:r>
        <w:r w:rsidRPr="00DE2DA2">
          <w:rPr>
            <w:rStyle w:val="Hyperlink"/>
          </w:rPr>
          <w:t>3.2.2</w:t>
        </w:r>
        <w:r>
          <w:rPr>
            <w:rFonts w:asciiTheme="minorHAnsi" w:eastAsiaTheme="minorEastAsia" w:hAnsiTheme="minorHAnsi" w:cstheme="minorBidi"/>
            <w:sz w:val="22"/>
            <w:szCs w:val="22"/>
          </w:rPr>
          <w:tab/>
        </w:r>
        <w:r w:rsidRPr="00DE2DA2">
          <w:rPr>
            <w:rStyle w:val="Hyperlink"/>
          </w:rPr>
          <w:t>Top Toolbar (Location and Assets)</w:t>
        </w:r>
        <w:r>
          <w:rPr>
            <w:webHidden/>
          </w:rPr>
          <w:tab/>
        </w:r>
        <w:r>
          <w:rPr>
            <w:webHidden/>
          </w:rPr>
          <w:fldChar w:fldCharType="begin"/>
        </w:r>
        <w:r>
          <w:rPr>
            <w:webHidden/>
          </w:rPr>
          <w:instrText xml:space="preserve"> PAGEREF _Toc483994017 \h </w:instrText>
        </w:r>
      </w:ins>
      <w:r>
        <w:rPr>
          <w:webHidden/>
        </w:rPr>
      </w:r>
      <w:r>
        <w:rPr>
          <w:webHidden/>
        </w:rPr>
        <w:fldChar w:fldCharType="separate"/>
      </w:r>
      <w:ins w:id="102" w:author="Doug A. Wood" w:date="2017-05-31T13:09:00Z">
        <w:r w:rsidR="00365163">
          <w:rPr>
            <w:webHidden/>
          </w:rPr>
          <w:t>23</w:t>
        </w:r>
      </w:ins>
      <w:ins w:id="103" w:author="Doug A. Wood" w:date="2017-05-31T11:37:00Z">
        <w:r>
          <w:rPr>
            <w:webHidden/>
          </w:rPr>
          <w:fldChar w:fldCharType="end"/>
        </w:r>
        <w:r w:rsidRPr="00DE2DA2">
          <w:rPr>
            <w:rStyle w:val="Hyperlink"/>
          </w:rPr>
          <w:fldChar w:fldCharType="end"/>
        </w:r>
      </w:ins>
    </w:p>
    <w:p w14:paraId="0583F912" w14:textId="4849E841" w:rsidR="00D900C6" w:rsidRDefault="00D900C6">
      <w:pPr>
        <w:pStyle w:val="TOC3"/>
        <w:rPr>
          <w:ins w:id="104" w:author="Doug A. Wood" w:date="2017-05-31T11:37:00Z"/>
          <w:rFonts w:asciiTheme="minorHAnsi" w:eastAsiaTheme="minorEastAsia" w:hAnsiTheme="minorHAnsi" w:cstheme="minorBidi"/>
          <w:sz w:val="22"/>
          <w:szCs w:val="22"/>
        </w:rPr>
      </w:pPr>
      <w:ins w:id="105" w:author="Doug A. Wood" w:date="2017-05-31T11:37:00Z">
        <w:r w:rsidRPr="00DE2DA2">
          <w:rPr>
            <w:rStyle w:val="Hyperlink"/>
          </w:rPr>
          <w:fldChar w:fldCharType="begin"/>
        </w:r>
        <w:r w:rsidRPr="00DE2DA2">
          <w:rPr>
            <w:rStyle w:val="Hyperlink"/>
          </w:rPr>
          <w:instrText xml:space="preserve"> </w:instrText>
        </w:r>
        <w:r>
          <w:instrText>HYPERLINK \l "_Toc483994018"</w:instrText>
        </w:r>
        <w:r w:rsidRPr="00DE2DA2">
          <w:rPr>
            <w:rStyle w:val="Hyperlink"/>
          </w:rPr>
          <w:instrText xml:space="preserve"> </w:instrText>
        </w:r>
        <w:r w:rsidRPr="00DE2DA2">
          <w:rPr>
            <w:rStyle w:val="Hyperlink"/>
          </w:rPr>
          <w:fldChar w:fldCharType="separate"/>
        </w:r>
        <w:r w:rsidRPr="00DE2DA2">
          <w:rPr>
            <w:rStyle w:val="Hyperlink"/>
          </w:rPr>
          <w:t>3.2.3</w:t>
        </w:r>
        <w:r>
          <w:rPr>
            <w:rFonts w:asciiTheme="minorHAnsi" w:eastAsiaTheme="minorEastAsia" w:hAnsiTheme="minorHAnsi" w:cstheme="minorBidi"/>
            <w:sz w:val="22"/>
            <w:szCs w:val="22"/>
          </w:rPr>
          <w:tab/>
        </w:r>
        <w:r w:rsidRPr="00DE2DA2">
          <w:rPr>
            <w:rStyle w:val="Hyperlink"/>
          </w:rPr>
          <w:t>Saved views</w:t>
        </w:r>
        <w:r>
          <w:rPr>
            <w:webHidden/>
          </w:rPr>
          <w:tab/>
        </w:r>
        <w:r>
          <w:rPr>
            <w:webHidden/>
          </w:rPr>
          <w:fldChar w:fldCharType="begin"/>
        </w:r>
        <w:r>
          <w:rPr>
            <w:webHidden/>
          </w:rPr>
          <w:instrText xml:space="preserve"> PAGEREF _Toc483994018 \h </w:instrText>
        </w:r>
      </w:ins>
      <w:r>
        <w:rPr>
          <w:webHidden/>
        </w:rPr>
      </w:r>
      <w:r>
        <w:rPr>
          <w:webHidden/>
        </w:rPr>
        <w:fldChar w:fldCharType="separate"/>
      </w:r>
      <w:ins w:id="106" w:author="Doug A. Wood" w:date="2017-05-31T13:09:00Z">
        <w:r w:rsidR="00365163">
          <w:rPr>
            <w:webHidden/>
          </w:rPr>
          <w:t>26</w:t>
        </w:r>
      </w:ins>
      <w:ins w:id="107" w:author="Doug A. Wood" w:date="2017-05-31T11:37:00Z">
        <w:r>
          <w:rPr>
            <w:webHidden/>
          </w:rPr>
          <w:fldChar w:fldCharType="end"/>
        </w:r>
        <w:r w:rsidRPr="00DE2DA2">
          <w:rPr>
            <w:rStyle w:val="Hyperlink"/>
          </w:rPr>
          <w:fldChar w:fldCharType="end"/>
        </w:r>
      </w:ins>
    </w:p>
    <w:p w14:paraId="32F6D9F8" w14:textId="3617E1CE" w:rsidR="00D900C6" w:rsidRDefault="00D900C6">
      <w:pPr>
        <w:pStyle w:val="TOC3"/>
        <w:rPr>
          <w:ins w:id="108" w:author="Doug A. Wood" w:date="2017-05-31T11:37:00Z"/>
          <w:rFonts w:asciiTheme="minorHAnsi" w:eastAsiaTheme="minorEastAsia" w:hAnsiTheme="minorHAnsi" w:cstheme="minorBidi"/>
          <w:sz w:val="22"/>
          <w:szCs w:val="22"/>
        </w:rPr>
      </w:pPr>
      <w:ins w:id="109" w:author="Doug A. Wood" w:date="2017-05-31T11:37:00Z">
        <w:r w:rsidRPr="00DE2DA2">
          <w:rPr>
            <w:rStyle w:val="Hyperlink"/>
          </w:rPr>
          <w:fldChar w:fldCharType="begin"/>
        </w:r>
        <w:r w:rsidRPr="00DE2DA2">
          <w:rPr>
            <w:rStyle w:val="Hyperlink"/>
          </w:rPr>
          <w:instrText xml:space="preserve"> </w:instrText>
        </w:r>
        <w:r>
          <w:instrText>HYPERLINK \l "_Toc483994019"</w:instrText>
        </w:r>
        <w:r w:rsidRPr="00DE2DA2">
          <w:rPr>
            <w:rStyle w:val="Hyperlink"/>
          </w:rPr>
          <w:instrText xml:space="preserve"> </w:instrText>
        </w:r>
        <w:r w:rsidRPr="00DE2DA2">
          <w:rPr>
            <w:rStyle w:val="Hyperlink"/>
          </w:rPr>
          <w:fldChar w:fldCharType="separate"/>
        </w:r>
        <w:r w:rsidRPr="00DE2DA2">
          <w:rPr>
            <w:rStyle w:val="Hyperlink"/>
          </w:rPr>
          <w:t>3.2.4</w:t>
        </w:r>
        <w:r>
          <w:rPr>
            <w:rFonts w:asciiTheme="minorHAnsi" w:eastAsiaTheme="minorEastAsia" w:hAnsiTheme="minorHAnsi" w:cstheme="minorBidi"/>
            <w:sz w:val="22"/>
            <w:szCs w:val="22"/>
          </w:rPr>
          <w:tab/>
        </w:r>
        <w:r w:rsidRPr="00DE2DA2">
          <w:rPr>
            <w:rStyle w:val="Hyperlink"/>
          </w:rPr>
          <w:t>Asset Properties</w:t>
        </w:r>
        <w:r>
          <w:rPr>
            <w:webHidden/>
          </w:rPr>
          <w:tab/>
        </w:r>
        <w:r>
          <w:rPr>
            <w:webHidden/>
          </w:rPr>
          <w:fldChar w:fldCharType="begin"/>
        </w:r>
        <w:r>
          <w:rPr>
            <w:webHidden/>
          </w:rPr>
          <w:instrText xml:space="preserve"> PAGEREF _Toc483994019 \h </w:instrText>
        </w:r>
      </w:ins>
      <w:r>
        <w:rPr>
          <w:webHidden/>
        </w:rPr>
      </w:r>
      <w:r>
        <w:rPr>
          <w:webHidden/>
        </w:rPr>
        <w:fldChar w:fldCharType="separate"/>
      </w:r>
      <w:ins w:id="110" w:author="Doug A. Wood" w:date="2017-05-31T13:09:00Z">
        <w:r w:rsidR="00365163">
          <w:rPr>
            <w:webHidden/>
          </w:rPr>
          <w:t>28</w:t>
        </w:r>
      </w:ins>
      <w:ins w:id="111" w:author="Doug A. Wood" w:date="2017-05-31T11:37:00Z">
        <w:r>
          <w:rPr>
            <w:webHidden/>
          </w:rPr>
          <w:fldChar w:fldCharType="end"/>
        </w:r>
        <w:r w:rsidRPr="00DE2DA2">
          <w:rPr>
            <w:rStyle w:val="Hyperlink"/>
          </w:rPr>
          <w:fldChar w:fldCharType="end"/>
        </w:r>
      </w:ins>
    </w:p>
    <w:p w14:paraId="4314BBF0" w14:textId="70E497A1" w:rsidR="00D900C6" w:rsidRDefault="00D900C6">
      <w:pPr>
        <w:pStyle w:val="TOC2"/>
        <w:rPr>
          <w:ins w:id="112" w:author="Doug A. Wood" w:date="2017-05-31T11:37:00Z"/>
          <w:rFonts w:asciiTheme="minorHAnsi" w:eastAsiaTheme="minorEastAsia" w:hAnsiTheme="minorHAnsi" w:cstheme="minorBidi"/>
          <w:szCs w:val="22"/>
        </w:rPr>
      </w:pPr>
      <w:ins w:id="113" w:author="Doug A. Wood" w:date="2017-05-31T11:37:00Z">
        <w:r w:rsidRPr="00DE2DA2">
          <w:rPr>
            <w:rStyle w:val="Hyperlink"/>
          </w:rPr>
          <w:fldChar w:fldCharType="begin"/>
        </w:r>
        <w:r w:rsidRPr="00DE2DA2">
          <w:rPr>
            <w:rStyle w:val="Hyperlink"/>
          </w:rPr>
          <w:instrText xml:space="preserve"> </w:instrText>
        </w:r>
        <w:r>
          <w:instrText>HYPERLINK \l "_Toc483994020"</w:instrText>
        </w:r>
        <w:r w:rsidRPr="00DE2DA2">
          <w:rPr>
            <w:rStyle w:val="Hyperlink"/>
          </w:rPr>
          <w:instrText xml:space="preserve"> </w:instrText>
        </w:r>
        <w:r w:rsidRPr="00DE2DA2">
          <w:rPr>
            <w:rStyle w:val="Hyperlink"/>
          </w:rPr>
          <w:fldChar w:fldCharType="separate"/>
        </w:r>
        <w:r w:rsidRPr="00DE2DA2">
          <w:rPr>
            <w:rStyle w:val="Hyperlink"/>
          </w:rPr>
          <w:t>3.3</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_Toc483994020 \h </w:instrText>
        </w:r>
      </w:ins>
      <w:r>
        <w:rPr>
          <w:webHidden/>
        </w:rPr>
      </w:r>
      <w:r>
        <w:rPr>
          <w:webHidden/>
        </w:rPr>
        <w:fldChar w:fldCharType="separate"/>
      </w:r>
      <w:ins w:id="114" w:author="Doug A. Wood" w:date="2017-05-31T13:09:00Z">
        <w:r w:rsidR="00365163">
          <w:rPr>
            <w:webHidden/>
          </w:rPr>
          <w:t>30</w:t>
        </w:r>
      </w:ins>
      <w:ins w:id="115" w:author="Doug A. Wood" w:date="2017-05-31T11:37:00Z">
        <w:r>
          <w:rPr>
            <w:webHidden/>
          </w:rPr>
          <w:fldChar w:fldCharType="end"/>
        </w:r>
        <w:r w:rsidRPr="00DE2DA2">
          <w:rPr>
            <w:rStyle w:val="Hyperlink"/>
          </w:rPr>
          <w:fldChar w:fldCharType="end"/>
        </w:r>
      </w:ins>
    </w:p>
    <w:p w14:paraId="0D7AAC8C" w14:textId="071ACC80" w:rsidR="00D900C6" w:rsidRDefault="00D900C6">
      <w:pPr>
        <w:pStyle w:val="TOC3"/>
        <w:rPr>
          <w:ins w:id="116" w:author="Doug A. Wood" w:date="2017-05-31T11:37:00Z"/>
          <w:rFonts w:asciiTheme="minorHAnsi" w:eastAsiaTheme="minorEastAsia" w:hAnsiTheme="minorHAnsi" w:cstheme="minorBidi"/>
          <w:sz w:val="22"/>
          <w:szCs w:val="22"/>
        </w:rPr>
      </w:pPr>
      <w:ins w:id="117" w:author="Doug A. Wood" w:date="2017-05-31T11:37:00Z">
        <w:r w:rsidRPr="00DE2DA2">
          <w:rPr>
            <w:rStyle w:val="Hyperlink"/>
          </w:rPr>
          <w:fldChar w:fldCharType="begin"/>
        </w:r>
        <w:r w:rsidRPr="00DE2DA2">
          <w:rPr>
            <w:rStyle w:val="Hyperlink"/>
          </w:rPr>
          <w:instrText xml:space="preserve"> </w:instrText>
        </w:r>
        <w:r>
          <w:instrText>HYPERLINK \l "_Toc483994021"</w:instrText>
        </w:r>
        <w:r w:rsidRPr="00DE2DA2">
          <w:rPr>
            <w:rStyle w:val="Hyperlink"/>
          </w:rPr>
          <w:instrText xml:space="preserve"> </w:instrText>
        </w:r>
        <w:r w:rsidRPr="00DE2DA2">
          <w:rPr>
            <w:rStyle w:val="Hyperlink"/>
          </w:rPr>
          <w:fldChar w:fldCharType="separate"/>
        </w:r>
        <w:r w:rsidRPr="00DE2DA2">
          <w:rPr>
            <w:rStyle w:val="Hyperlink"/>
          </w:rPr>
          <w:t>3.3.1</w:t>
        </w:r>
        <w:r>
          <w:rPr>
            <w:rFonts w:asciiTheme="minorHAnsi" w:eastAsiaTheme="minorEastAsia" w:hAnsiTheme="minorHAnsi" w:cstheme="minorBidi"/>
            <w:sz w:val="22"/>
            <w:szCs w:val="22"/>
          </w:rPr>
          <w:tab/>
        </w:r>
        <w:r w:rsidRPr="00DE2DA2">
          <w:rPr>
            <w:rStyle w:val="Hyperlink"/>
          </w:rPr>
          <w:t>Viewer Toolbar</w:t>
        </w:r>
        <w:r>
          <w:rPr>
            <w:webHidden/>
          </w:rPr>
          <w:tab/>
        </w:r>
        <w:r>
          <w:rPr>
            <w:webHidden/>
          </w:rPr>
          <w:fldChar w:fldCharType="begin"/>
        </w:r>
        <w:r>
          <w:rPr>
            <w:webHidden/>
          </w:rPr>
          <w:instrText xml:space="preserve"> PAGEREF _Toc483994021 \h </w:instrText>
        </w:r>
      </w:ins>
      <w:r>
        <w:rPr>
          <w:webHidden/>
        </w:rPr>
      </w:r>
      <w:r>
        <w:rPr>
          <w:webHidden/>
        </w:rPr>
        <w:fldChar w:fldCharType="separate"/>
      </w:r>
      <w:ins w:id="118" w:author="Doug A. Wood" w:date="2017-05-31T13:09:00Z">
        <w:r w:rsidR="00365163">
          <w:rPr>
            <w:webHidden/>
          </w:rPr>
          <w:t>30</w:t>
        </w:r>
      </w:ins>
      <w:ins w:id="119" w:author="Doug A. Wood" w:date="2017-05-31T11:37:00Z">
        <w:r>
          <w:rPr>
            <w:webHidden/>
          </w:rPr>
          <w:fldChar w:fldCharType="end"/>
        </w:r>
        <w:r w:rsidRPr="00DE2DA2">
          <w:rPr>
            <w:rStyle w:val="Hyperlink"/>
          </w:rPr>
          <w:fldChar w:fldCharType="end"/>
        </w:r>
      </w:ins>
    </w:p>
    <w:p w14:paraId="363A3FD7" w14:textId="441AB73D" w:rsidR="00D900C6" w:rsidRDefault="00D900C6">
      <w:pPr>
        <w:pStyle w:val="TOC3"/>
        <w:rPr>
          <w:ins w:id="120" w:author="Doug A. Wood" w:date="2017-05-31T11:37:00Z"/>
          <w:rFonts w:asciiTheme="minorHAnsi" w:eastAsiaTheme="minorEastAsia" w:hAnsiTheme="minorHAnsi" w:cstheme="minorBidi"/>
          <w:sz w:val="22"/>
          <w:szCs w:val="22"/>
        </w:rPr>
      </w:pPr>
      <w:ins w:id="121" w:author="Doug A. Wood" w:date="2017-05-31T11:37:00Z">
        <w:r w:rsidRPr="00DE2DA2">
          <w:rPr>
            <w:rStyle w:val="Hyperlink"/>
          </w:rPr>
          <w:fldChar w:fldCharType="begin"/>
        </w:r>
        <w:r w:rsidRPr="00DE2DA2">
          <w:rPr>
            <w:rStyle w:val="Hyperlink"/>
          </w:rPr>
          <w:instrText xml:space="preserve"> </w:instrText>
        </w:r>
        <w:r>
          <w:instrText>HYPERLINK \l "_Toc483994022"</w:instrText>
        </w:r>
        <w:r w:rsidRPr="00DE2DA2">
          <w:rPr>
            <w:rStyle w:val="Hyperlink"/>
          </w:rPr>
          <w:instrText xml:space="preserve"> </w:instrText>
        </w:r>
        <w:r w:rsidRPr="00DE2DA2">
          <w:rPr>
            <w:rStyle w:val="Hyperlink"/>
          </w:rPr>
          <w:fldChar w:fldCharType="separate"/>
        </w:r>
        <w:r w:rsidRPr="00DE2DA2">
          <w:rPr>
            <w:rStyle w:val="Hyperlink"/>
          </w:rPr>
          <w:t>3.3.2</w:t>
        </w:r>
        <w:r>
          <w:rPr>
            <w:rFonts w:asciiTheme="minorHAnsi" w:eastAsiaTheme="minorEastAsia" w:hAnsiTheme="minorHAnsi" w:cstheme="minorBidi"/>
            <w:sz w:val="22"/>
            <w:szCs w:val="22"/>
          </w:rPr>
          <w:tab/>
        </w:r>
        <w:r w:rsidRPr="00DE2DA2">
          <w:rPr>
            <w:rStyle w:val="Hyperlink"/>
          </w:rPr>
          <w:t>Model Tree</w:t>
        </w:r>
        <w:r>
          <w:rPr>
            <w:webHidden/>
          </w:rPr>
          <w:tab/>
        </w:r>
        <w:r>
          <w:rPr>
            <w:webHidden/>
          </w:rPr>
          <w:fldChar w:fldCharType="begin"/>
        </w:r>
        <w:r>
          <w:rPr>
            <w:webHidden/>
          </w:rPr>
          <w:instrText xml:space="preserve"> PAGEREF _Toc483994022 \h </w:instrText>
        </w:r>
      </w:ins>
      <w:r>
        <w:rPr>
          <w:webHidden/>
        </w:rPr>
      </w:r>
      <w:r>
        <w:rPr>
          <w:webHidden/>
        </w:rPr>
        <w:fldChar w:fldCharType="separate"/>
      </w:r>
      <w:ins w:id="122" w:author="Doug A. Wood" w:date="2017-05-31T13:09:00Z">
        <w:r w:rsidR="00365163">
          <w:rPr>
            <w:webHidden/>
          </w:rPr>
          <w:t>32</w:t>
        </w:r>
      </w:ins>
      <w:ins w:id="123" w:author="Doug A. Wood" w:date="2017-05-31T11:37:00Z">
        <w:r>
          <w:rPr>
            <w:webHidden/>
          </w:rPr>
          <w:fldChar w:fldCharType="end"/>
        </w:r>
        <w:r w:rsidRPr="00DE2DA2">
          <w:rPr>
            <w:rStyle w:val="Hyperlink"/>
          </w:rPr>
          <w:fldChar w:fldCharType="end"/>
        </w:r>
      </w:ins>
    </w:p>
    <w:p w14:paraId="73AFF1CB" w14:textId="71DE1AA4" w:rsidR="00D900C6" w:rsidRDefault="00D900C6">
      <w:pPr>
        <w:pStyle w:val="TOC2"/>
        <w:rPr>
          <w:ins w:id="124" w:author="Doug A. Wood" w:date="2017-05-31T11:37:00Z"/>
          <w:rFonts w:asciiTheme="minorHAnsi" w:eastAsiaTheme="minorEastAsia" w:hAnsiTheme="minorHAnsi" w:cstheme="minorBidi"/>
          <w:szCs w:val="22"/>
        </w:rPr>
      </w:pPr>
      <w:ins w:id="125" w:author="Doug A. Wood" w:date="2017-05-31T11:37:00Z">
        <w:r w:rsidRPr="00DE2DA2">
          <w:rPr>
            <w:rStyle w:val="Hyperlink"/>
          </w:rPr>
          <w:fldChar w:fldCharType="begin"/>
        </w:r>
        <w:r w:rsidRPr="00DE2DA2">
          <w:rPr>
            <w:rStyle w:val="Hyperlink"/>
          </w:rPr>
          <w:instrText xml:space="preserve"> </w:instrText>
        </w:r>
        <w:r>
          <w:instrText>HYPERLINK \l "_Toc483994023"</w:instrText>
        </w:r>
        <w:r w:rsidRPr="00DE2DA2">
          <w:rPr>
            <w:rStyle w:val="Hyperlink"/>
          </w:rPr>
          <w:instrText xml:space="preserve"> </w:instrText>
        </w:r>
        <w:r w:rsidRPr="00DE2DA2">
          <w:rPr>
            <w:rStyle w:val="Hyperlink"/>
          </w:rPr>
          <w:fldChar w:fldCharType="separate"/>
        </w:r>
        <w:r w:rsidRPr="00DE2DA2">
          <w:rPr>
            <w:rStyle w:val="Hyperlink"/>
          </w:rPr>
          <w:t>3.4</w:t>
        </w:r>
        <w:r>
          <w:rPr>
            <w:rFonts w:asciiTheme="minorHAnsi" w:eastAsiaTheme="minorEastAsia" w:hAnsiTheme="minorHAnsi" w:cstheme="minorBidi"/>
            <w:szCs w:val="22"/>
          </w:rPr>
          <w:tab/>
        </w:r>
        <w:r w:rsidRPr="00DE2DA2">
          <w:rPr>
            <w:rStyle w:val="Hyperlink"/>
          </w:rPr>
          <w:t>Sections</w:t>
        </w:r>
        <w:r>
          <w:rPr>
            <w:webHidden/>
          </w:rPr>
          <w:tab/>
        </w:r>
        <w:r>
          <w:rPr>
            <w:webHidden/>
          </w:rPr>
          <w:fldChar w:fldCharType="begin"/>
        </w:r>
        <w:r>
          <w:rPr>
            <w:webHidden/>
          </w:rPr>
          <w:instrText xml:space="preserve"> PAGEREF _Toc483994023 \h </w:instrText>
        </w:r>
      </w:ins>
      <w:r>
        <w:rPr>
          <w:webHidden/>
        </w:rPr>
      </w:r>
      <w:r>
        <w:rPr>
          <w:webHidden/>
        </w:rPr>
        <w:fldChar w:fldCharType="separate"/>
      </w:r>
      <w:ins w:id="126" w:author="Doug A. Wood" w:date="2017-05-31T13:09:00Z">
        <w:r w:rsidR="00365163">
          <w:rPr>
            <w:webHidden/>
          </w:rPr>
          <w:t>33</w:t>
        </w:r>
      </w:ins>
      <w:ins w:id="127" w:author="Doug A. Wood" w:date="2017-05-31T11:37:00Z">
        <w:r>
          <w:rPr>
            <w:webHidden/>
          </w:rPr>
          <w:fldChar w:fldCharType="end"/>
        </w:r>
        <w:r w:rsidRPr="00DE2DA2">
          <w:rPr>
            <w:rStyle w:val="Hyperlink"/>
          </w:rPr>
          <w:fldChar w:fldCharType="end"/>
        </w:r>
      </w:ins>
    </w:p>
    <w:p w14:paraId="3FDBFF05" w14:textId="5234BB9B" w:rsidR="00D900C6" w:rsidRDefault="00D900C6">
      <w:pPr>
        <w:pStyle w:val="TOC2"/>
        <w:rPr>
          <w:ins w:id="128" w:author="Doug A. Wood" w:date="2017-05-31T11:37:00Z"/>
          <w:rFonts w:asciiTheme="minorHAnsi" w:eastAsiaTheme="minorEastAsia" w:hAnsiTheme="minorHAnsi" w:cstheme="minorBidi"/>
          <w:szCs w:val="22"/>
        </w:rPr>
      </w:pPr>
      <w:ins w:id="129" w:author="Doug A. Wood" w:date="2017-05-31T11:37:00Z">
        <w:r w:rsidRPr="00DE2DA2">
          <w:rPr>
            <w:rStyle w:val="Hyperlink"/>
          </w:rPr>
          <w:fldChar w:fldCharType="begin"/>
        </w:r>
        <w:r w:rsidRPr="00DE2DA2">
          <w:rPr>
            <w:rStyle w:val="Hyperlink"/>
          </w:rPr>
          <w:instrText xml:space="preserve"> </w:instrText>
        </w:r>
        <w:r>
          <w:instrText>HYPERLINK \l "_Toc483994024"</w:instrText>
        </w:r>
        <w:r w:rsidRPr="00DE2DA2">
          <w:rPr>
            <w:rStyle w:val="Hyperlink"/>
          </w:rPr>
          <w:instrText xml:space="preserve"> </w:instrText>
        </w:r>
        <w:r w:rsidRPr="00DE2DA2">
          <w:rPr>
            <w:rStyle w:val="Hyperlink"/>
          </w:rPr>
          <w:fldChar w:fldCharType="separate"/>
        </w:r>
        <w:r w:rsidRPr="00DE2DA2">
          <w:rPr>
            <w:rStyle w:val="Hyperlink"/>
          </w:rPr>
          <w:t>3.5</w:t>
        </w:r>
        <w:r>
          <w:rPr>
            <w:rFonts w:asciiTheme="minorHAnsi" w:eastAsiaTheme="minorEastAsia" w:hAnsiTheme="minorHAnsi" w:cstheme="minorBidi"/>
            <w:szCs w:val="22"/>
          </w:rPr>
          <w:tab/>
        </w:r>
        <w:r w:rsidRPr="00DE2DA2">
          <w:rPr>
            <w:rStyle w:val="Hyperlink"/>
          </w:rPr>
          <w:t>Geo Positioning</w:t>
        </w:r>
        <w:r>
          <w:rPr>
            <w:webHidden/>
          </w:rPr>
          <w:tab/>
        </w:r>
        <w:r>
          <w:rPr>
            <w:webHidden/>
          </w:rPr>
          <w:fldChar w:fldCharType="begin"/>
        </w:r>
        <w:r>
          <w:rPr>
            <w:webHidden/>
          </w:rPr>
          <w:instrText xml:space="preserve"> PAGEREF _Toc483994024 \h </w:instrText>
        </w:r>
      </w:ins>
      <w:r>
        <w:rPr>
          <w:webHidden/>
        </w:rPr>
      </w:r>
      <w:r>
        <w:rPr>
          <w:webHidden/>
        </w:rPr>
        <w:fldChar w:fldCharType="separate"/>
      </w:r>
      <w:ins w:id="130" w:author="Doug A. Wood" w:date="2017-05-31T13:09:00Z">
        <w:r w:rsidR="00365163">
          <w:rPr>
            <w:webHidden/>
          </w:rPr>
          <w:t>33</w:t>
        </w:r>
      </w:ins>
      <w:ins w:id="131" w:author="Doug A. Wood" w:date="2017-05-31T11:37:00Z">
        <w:r>
          <w:rPr>
            <w:webHidden/>
          </w:rPr>
          <w:fldChar w:fldCharType="end"/>
        </w:r>
        <w:r w:rsidRPr="00DE2DA2">
          <w:rPr>
            <w:rStyle w:val="Hyperlink"/>
          </w:rPr>
          <w:fldChar w:fldCharType="end"/>
        </w:r>
      </w:ins>
    </w:p>
    <w:p w14:paraId="75D32979" w14:textId="5341FBF4" w:rsidR="00D900C6" w:rsidRDefault="00D900C6">
      <w:pPr>
        <w:pStyle w:val="TOC2"/>
        <w:rPr>
          <w:ins w:id="132" w:author="Doug A. Wood" w:date="2017-05-31T11:37:00Z"/>
          <w:rFonts w:asciiTheme="minorHAnsi" w:eastAsiaTheme="minorEastAsia" w:hAnsiTheme="minorHAnsi" w:cstheme="minorBidi"/>
          <w:szCs w:val="22"/>
        </w:rPr>
      </w:pPr>
      <w:ins w:id="133" w:author="Doug A. Wood" w:date="2017-05-31T11:37:00Z">
        <w:r w:rsidRPr="00DE2DA2">
          <w:rPr>
            <w:rStyle w:val="Hyperlink"/>
          </w:rPr>
          <w:fldChar w:fldCharType="begin"/>
        </w:r>
        <w:r w:rsidRPr="00DE2DA2">
          <w:rPr>
            <w:rStyle w:val="Hyperlink"/>
          </w:rPr>
          <w:instrText xml:space="preserve"> </w:instrText>
        </w:r>
        <w:r>
          <w:instrText>HYPERLINK \l "_Toc483994025"</w:instrText>
        </w:r>
        <w:r w:rsidRPr="00DE2DA2">
          <w:rPr>
            <w:rStyle w:val="Hyperlink"/>
          </w:rPr>
          <w:instrText xml:space="preserve"> </w:instrText>
        </w:r>
        <w:r w:rsidRPr="00DE2DA2">
          <w:rPr>
            <w:rStyle w:val="Hyperlink"/>
          </w:rPr>
          <w:fldChar w:fldCharType="separate"/>
        </w:r>
        <w:r w:rsidRPr="00DE2DA2">
          <w:rPr>
            <w:rStyle w:val="Hyperlink"/>
          </w:rPr>
          <w:t>3.6</w:t>
        </w:r>
        <w:r>
          <w:rPr>
            <w:rFonts w:asciiTheme="minorHAnsi" w:eastAsiaTheme="minorEastAsia" w:hAnsiTheme="minorHAnsi" w:cstheme="minorBidi"/>
            <w:szCs w:val="22"/>
          </w:rPr>
          <w:tab/>
        </w:r>
        <w:r w:rsidRPr="00DE2DA2">
          <w:rPr>
            <w:rStyle w:val="Hyperlink"/>
          </w:rPr>
          <w:t>Work Order Tracking</w:t>
        </w:r>
        <w:r>
          <w:rPr>
            <w:webHidden/>
          </w:rPr>
          <w:tab/>
        </w:r>
        <w:r>
          <w:rPr>
            <w:webHidden/>
          </w:rPr>
          <w:fldChar w:fldCharType="begin"/>
        </w:r>
        <w:r>
          <w:rPr>
            <w:webHidden/>
          </w:rPr>
          <w:instrText xml:space="preserve"> PAGEREF _Toc483994025 \h </w:instrText>
        </w:r>
      </w:ins>
      <w:r>
        <w:rPr>
          <w:webHidden/>
        </w:rPr>
      </w:r>
      <w:r>
        <w:rPr>
          <w:webHidden/>
        </w:rPr>
        <w:fldChar w:fldCharType="separate"/>
      </w:r>
      <w:ins w:id="134" w:author="Doug A. Wood" w:date="2017-05-31T13:09:00Z">
        <w:r w:rsidR="00365163">
          <w:rPr>
            <w:webHidden/>
          </w:rPr>
          <w:t>34</w:t>
        </w:r>
      </w:ins>
      <w:ins w:id="135" w:author="Doug A. Wood" w:date="2017-05-31T11:37:00Z">
        <w:r>
          <w:rPr>
            <w:webHidden/>
          </w:rPr>
          <w:fldChar w:fldCharType="end"/>
        </w:r>
        <w:r w:rsidRPr="00DE2DA2">
          <w:rPr>
            <w:rStyle w:val="Hyperlink"/>
          </w:rPr>
          <w:fldChar w:fldCharType="end"/>
        </w:r>
      </w:ins>
    </w:p>
    <w:p w14:paraId="40EAEBD0" w14:textId="2F94EB32" w:rsidR="00D900C6" w:rsidRDefault="00D900C6">
      <w:pPr>
        <w:pStyle w:val="TOC3"/>
        <w:rPr>
          <w:ins w:id="136" w:author="Doug A. Wood" w:date="2017-05-31T11:37:00Z"/>
          <w:rFonts w:asciiTheme="minorHAnsi" w:eastAsiaTheme="minorEastAsia" w:hAnsiTheme="minorHAnsi" w:cstheme="minorBidi"/>
          <w:sz w:val="22"/>
          <w:szCs w:val="22"/>
        </w:rPr>
      </w:pPr>
      <w:ins w:id="137" w:author="Doug A. Wood" w:date="2017-05-31T11:37:00Z">
        <w:r w:rsidRPr="00DE2DA2">
          <w:rPr>
            <w:rStyle w:val="Hyperlink"/>
          </w:rPr>
          <w:fldChar w:fldCharType="begin"/>
        </w:r>
        <w:r w:rsidRPr="00DE2DA2">
          <w:rPr>
            <w:rStyle w:val="Hyperlink"/>
          </w:rPr>
          <w:instrText xml:space="preserve"> </w:instrText>
        </w:r>
        <w:r>
          <w:instrText>HYPERLINK \l "_Toc483994026"</w:instrText>
        </w:r>
        <w:r w:rsidRPr="00DE2DA2">
          <w:rPr>
            <w:rStyle w:val="Hyperlink"/>
          </w:rPr>
          <w:instrText xml:space="preserve"> </w:instrText>
        </w:r>
        <w:r w:rsidRPr="00DE2DA2">
          <w:rPr>
            <w:rStyle w:val="Hyperlink"/>
          </w:rPr>
          <w:fldChar w:fldCharType="separate"/>
        </w:r>
        <w:r w:rsidRPr="00DE2DA2">
          <w:rPr>
            <w:rStyle w:val="Hyperlink"/>
          </w:rPr>
          <w:t>3.6.1</w:t>
        </w:r>
        <w:r>
          <w:rPr>
            <w:rFonts w:asciiTheme="minorHAnsi" w:eastAsiaTheme="minorEastAsia" w:hAnsiTheme="minorHAnsi" w:cstheme="minorBidi"/>
            <w:sz w:val="22"/>
            <w:szCs w:val="22"/>
          </w:rPr>
          <w:tab/>
        </w:r>
        <w:r w:rsidRPr="00DE2DA2">
          <w:rPr>
            <w:rStyle w:val="Hyperlink"/>
          </w:rPr>
          <w:t>Markup</w:t>
        </w:r>
        <w:r>
          <w:rPr>
            <w:webHidden/>
          </w:rPr>
          <w:tab/>
        </w:r>
        <w:r>
          <w:rPr>
            <w:webHidden/>
          </w:rPr>
          <w:fldChar w:fldCharType="begin"/>
        </w:r>
        <w:r>
          <w:rPr>
            <w:webHidden/>
          </w:rPr>
          <w:instrText xml:space="preserve"> PAGEREF _Toc483994026 \h </w:instrText>
        </w:r>
      </w:ins>
      <w:r>
        <w:rPr>
          <w:webHidden/>
        </w:rPr>
      </w:r>
      <w:r>
        <w:rPr>
          <w:webHidden/>
        </w:rPr>
        <w:fldChar w:fldCharType="separate"/>
      </w:r>
      <w:ins w:id="138" w:author="Doug A. Wood" w:date="2017-05-31T13:09:00Z">
        <w:r w:rsidR="00365163">
          <w:rPr>
            <w:webHidden/>
          </w:rPr>
          <w:t>35</w:t>
        </w:r>
      </w:ins>
      <w:ins w:id="139" w:author="Doug A. Wood" w:date="2017-05-31T11:37:00Z">
        <w:r>
          <w:rPr>
            <w:webHidden/>
          </w:rPr>
          <w:fldChar w:fldCharType="end"/>
        </w:r>
        <w:r w:rsidRPr="00DE2DA2">
          <w:rPr>
            <w:rStyle w:val="Hyperlink"/>
          </w:rPr>
          <w:fldChar w:fldCharType="end"/>
        </w:r>
      </w:ins>
    </w:p>
    <w:p w14:paraId="0F6550EC" w14:textId="18BE751B" w:rsidR="00D900C6" w:rsidRDefault="00D900C6">
      <w:pPr>
        <w:pStyle w:val="TOC1"/>
        <w:rPr>
          <w:ins w:id="140" w:author="Doug A. Wood" w:date="2017-05-31T11:37:00Z"/>
          <w:rFonts w:asciiTheme="minorHAnsi" w:eastAsiaTheme="minorEastAsia" w:hAnsiTheme="minorHAnsi" w:cstheme="minorBidi"/>
          <w:szCs w:val="22"/>
        </w:rPr>
      </w:pPr>
      <w:ins w:id="141" w:author="Doug A. Wood" w:date="2017-05-31T11:37:00Z">
        <w:r w:rsidRPr="00DE2DA2">
          <w:rPr>
            <w:rStyle w:val="Hyperlink"/>
          </w:rPr>
          <w:fldChar w:fldCharType="begin"/>
        </w:r>
        <w:r w:rsidRPr="00DE2DA2">
          <w:rPr>
            <w:rStyle w:val="Hyperlink"/>
          </w:rPr>
          <w:instrText xml:space="preserve"> </w:instrText>
        </w:r>
        <w:r>
          <w:instrText>HYPERLINK \l "_Toc483994027"</w:instrText>
        </w:r>
        <w:r w:rsidRPr="00DE2DA2">
          <w:rPr>
            <w:rStyle w:val="Hyperlink"/>
          </w:rPr>
          <w:instrText xml:space="preserve"> </w:instrText>
        </w:r>
        <w:r w:rsidRPr="00DE2DA2">
          <w:rPr>
            <w:rStyle w:val="Hyperlink"/>
          </w:rPr>
          <w:fldChar w:fldCharType="separate"/>
        </w:r>
        <w:r w:rsidRPr="00DE2DA2">
          <w:rPr>
            <w:rStyle w:val="Hyperlink"/>
          </w:rPr>
          <w:t>4</w:t>
        </w:r>
        <w:r>
          <w:rPr>
            <w:rFonts w:asciiTheme="minorHAnsi" w:eastAsiaTheme="minorEastAsia" w:hAnsiTheme="minorHAnsi" w:cstheme="minorBidi"/>
            <w:szCs w:val="22"/>
          </w:rPr>
          <w:tab/>
        </w:r>
        <w:r w:rsidRPr="00DE2DA2">
          <w:rPr>
            <w:rStyle w:val="Hyperlink"/>
          </w:rPr>
          <w:t>Security</w:t>
        </w:r>
        <w:r>
          <w:rPr>
            <w:webHidden/>
          </w:rPr>
          <w:tab/>
        </w:r>
        <w:r>
          <w:rPr>
            <w:webHidden/>
          </w:rPr>
          <w:fldChar w:fldCharType="begin"/>
        </w:r>
        <w:r>
          <w:rPr>
            <w:webHidden/>
          </w:rPr>
          <w:instrText xml:space="preserve"> PAGEREF _Toc483994027 \h </w:instrText>
        </w:r>
      </w:ins>
      <w:r>
        <w:rPr>
          <w:webHidden/>
        </w:rPr>
      </w:r>
      <w:r>
        <w:rPr>
          <w:webHidden/>
        </w:rPr>
        <w:fldChar w:fldCharType="separate"/>
      </w:r>
      <w:ins w:id="142" w:author="Doug A. Wood" w:date="2017-05-31T13:09:00Z">
        <w:r w:rsidR="00365163">
          <w:rPr>
            <w:webHidden/>
          </w:rPr>
          <w:t>38</w:t>
        </w:r>
      </w:ins>
      <w:ins w:id="143" w:author="Doug A. Wood" w:date="2017-05-31T11:37:00Z">
        <w:r>
          <w:rPr>
            <w:webHidden/>
          </w:rPr>
          <w:fldChar w:fldCharType="end"/>
        </w:r>
        <w:r w:rsidRPr="00DE2DA2">
          <w:rPr>
            <w:rStyle w:val="Hyperlink"/>
          </w:rPr>
          <w:fldChar w:fldCharType="end"/>
        </w:r>
      </w:ins>
    </w:p>
    <w:p w14:paraId="3CDE36B7" w14:textId="4588531E" w:rsidR="00D900C6" w:rsidRDefault="00D900C6">
      <w:pPr>
        <w:pStyle w:val="TOC1"/>
        <w:rPr>
          <w:ins w:id="144" w:author="Doug A. Wood" w:date="2017-05-31T11:37:00Z"/>
          <w:rFonts w:asciiTheme="minorHAnsi" w:eastAsiaTheme="minorEastAsia" w:hAnsiTheme="minorHAnsi" w:cstheme="minorBidi"/>
          <w:szCs w:val="22"/>
        </w:rPr>
      </w:pPr>
      <w:ins w:id="145" w:author="Doug A. Wood" w:date="2017-05-31T11:37:00Z">
        <w:r w:rsidRPr="00DE2DA2">
          <w:rPr>
            <w:rStyle w:val="Hyperlink"/>
          </w:rPr>
          <w:fldChar w:fldCharType="begin"/>
        </w:r>
        <w:r w:rsidRPr="00DE2DA2">
          <w:rPr>
            <w:rStyle w:val="Hyperlink"/>
          </w:rPr>
          <w:instrText xml:space="preserve"> </w:instrText>
        </w:r>
        <w:r>
          <w:instrText>HYPERLINK \l "_Toc483994028"</w:instrText>
        </w:r>
        <w:r w:rsidRPr="00DE2DA2">
          <w:rPr>
            <w:rStyle w:val="Hyperlink"/>
          </w:rPr>
          <w:instrText xml:space="preserve"> </w:instrText>
        </w:r>
        <w:r w:rsidRPr="00DE2DA2">
          <w:rPr>
            <w:rStyle w:val="Hyperlink"/>
          </w:rPr>
          <w:fldChar w:fldCharType="separate"/>
        </w:r>
        <w:r w:rsidRPr="00DE2DA2">
          <w:rPr>
            <w:rStyle w:val="Hyperlink"/>
          </w:rPr>
          <w:t>5</w:t>
        </w:r>
        <w:r>
          <w:rPr>
            <w:rFonts w:asciiTheme="minorHAnsi" w:eastAsiaTheme="minorEastAsia" w:hAnsiTheme="minorHAnsi" w:cstheme="minorBidi"/>
            <w:szCs w:val="22"/>
          </w:rPr>
          <w:tab/>
        </w:r>
        <w:r w:rsidRPr="00DE2DA2">
          <w:rPr>
            <w:rStyle w:val="Hyperlink"/>
          </w:rPr>
          <w:t>Trouble Shooting</w:t>
        </w:r>
        <w:r>
          <w:rPr>
            <w:webHidden/>
          </w:rPr>
          <w:tab/>
        </w:r>
        <w:r>
          <w:rPr>
            <w:webHidden/>
          </w:rPr>
          <w:fldChar w:fldCharType="begin"/>
        </w:r>
        <w:r>
          <w:rPr>
            <w:webHidden/>
          </w:rPr>
          <w:instrText xml:space="preserve"> PAGEREF _Toc483994028 \h </w:instrText>
        </w:r>
      </w:ins>
      <w:r>
        <w:rPr>
          <w:webHidden/>
        </w:rPr>
      </w:r>
      <w:r>
        <w:rPr>
          <w:webHidden/>
        </w:rPr>
        <w:fldChar w:fldCharType="separate"/>
      </w:r>
      <w:ins w:id="146" w:author="Doug A. Wood" w:date="2017-05-31T13:09:00Z">
        <w:r w:rsidR="00365163">
          <w:rPr>
            <w:webHidden/>
          </w:rPr>
          <w:t>39</w:t>
        </w:r>
      </w:ins>
      <w:ins w:id="147" w:author="Doug A. Wood" w:date="2017-05-31T11:37:00Z">
        <w:r>
          <w:rPr>
            <w:webHidden/>
          </w:rPr>
          <w:fldChar w:fldCharType="end"/>
        </w:r>
        <w:r w:rsidRPr="00DE2DA2">
          <w:rPr>
            <w:rStyle w:val="Hyperlink"/>
          </w:rPr>
          <w:fldChar w:fldCharType="end"/>
        </w:r>
      </w:ins>
    </w:p>
    <w:p w14:paraId="33E5E12C" w14:textId="2D2F8ED6" w:rsidR="00D900C6" w:rsidRDefault="00D900C6">
      <w:pPr>
        <w:pStyle w:val="TOC2"/>
        <w:rPr>
          <w:ins w:id="148" w:author="Doug A. Wood" w:date="2017-05-31T11:37:00Z"/>
          <w:rFonts w:asciiTheme="minorHAnsi" w:eastAsiaTheme="minorEastAsia" w:hAnsiTheme="minorHAnsi" w:cstheme="minorBidi"/>
          <w:szCs w:val="22"/>
        </w:rPr>
      </w:pPr>
      <w:ins w:id="149" w:author="Doug A. Wood" w:date="2017-05-31T11:37:00Z">
        <w:r w:rsidRPr="00DE2DA2">
          <w:rPr>
            <w:rStyle w:val="Hyperlink"/>
          </w:rPr>
          <w:fldChar w:fldCharType="begin"/>
        </w:r>
        <w:r w:rsidRPr="00DE2DA2">
          <w:rPr>
            <w:rStyle w:val="Hyperlink"/>
          </w:rPr>
          <w:instrText xml:space="preserve"> </w:instrText>
        </w:r>
        <w:r>
          <w:instrText>HYPERLINK \l "_Toc483994029"</w:instrText>
        </w:r>
        <w:r w:rsidRPr="00DE2DA2">
          <w:rPr>
            <w:rStyle w:val="Hyperlink"/>
          </w:rPr>
          <w:instrText xml:space="preserve"> </w:instrText>
        </w:r>
        <w:r w:rsidRPr="00DE2DA2">
          <w:rPr>
            <w:rStyle w:val="Hyperlink"/>
          </w:rPr>
          <w:fldChar w:fldCharType="separate"/>
        </w:r>
        <w:r w:rsidRPr="00DE2DA2">
          <w:rPr>
            <w:rStyle w:val="Hyperlink"/>
          </w:rPr>
          <w:t>5.1</w:t>
        </w:r>
        <w:r>
          <w:rPr>
            <w:rFonts w:asciiTheme="minorHAnsi" w:eastAsiaTheme="minorEastAsia" w:hAnsiTheme="minorHAnsi" w:cstheme="minorBidi"/>
            <w:szCs w:val="22"/>
          </w:rPr>
          <w:tab/>
        </w:r>
        <w:r w:rsidRPr="00DE2DA2">
          <w:rPr>
            <w:rStyle w:val="Hyperlink"/>
          </w:rPr>
          <w:t>Forge Viewer</w:t>
        </w:r>
        <w:r>
          <w:rPr>
            <w:webHidden/>
          </w:rPr>
          <w:tab/>
        </w:r>
        <w:r>
          <w:rPr>
            <w:webHidden/>
          </w:rPr>
          <w:fldChar w:fldCharType="begin"/>
        </w:r>
        <w:r>
          <w:rPr>
            <w:webHidden/>
          </w:rPr>
          <w:instrText xml:space="preserve"> PAGEREF _Toc483994029 \h </w:instrText>
        </w:r>
      </w:ins>
      <w:r>
        <w:rPr>
          <w:webHidden/>
        </w:rPr>
      </w:r>
      <w:r>
        <w:rPr>
          <w:webHidden/>
        </w:rPr>
        <w:fldChar w:fldCharType="separate"/>
      </w:r>
      <w:ins w:id="150" w:author="Doug A. Wood" w:date="2017-05-31T13:09:00Z">
        <w:r w:rsidR="00365163">
          <w:rPr>
            <w:webHidden/>
          </w:rPr>
          <w:t>39</w:t>
        </w:r>
      </w:ins>
      <w:ins w:id="151" w:author="Doug A. Wood" w:date="2017-05-31T11:37:00Z">
        <w:r>
          <w:rPr>
            <w:webHidden/>
          </w:rPr>
          <w:fldChar w:fldCharType="end"/>
        </w:r>
        <w:r w:rsidRPr="00DE2DA2">
          <w:rPr>
            <w:rStyle w:val="Hyperlink"/>
          </w:rPr>
          <w:fldChar w:fldCharType="end"/>
        </w:r>
      </w:ins>
    </w:p>
    <w:p w14:paraId="14FC34E5" w14:textId="29053688" w:rsidR="00D900C6" w:rsidRDefault="00D900C6">
      <w:pPr>
        <w:pStyle w:val="TOC1"/>
        <w:rPr>
          <w:ins w:id="152" w:author="Doug A. Wood" w:date="2017-05-31T11:37:00Z"/>
          <w:rFonts w:asciiTheme="minorHAnsi" w:eastAsiaTheme="minorEastAsia" w:hAnsiTheme="minorHAnsi" w:cstheme="minorBidi"/>
          <w:szCs w:val="22"/>
        </w:rPr>
      </w:pPr>
      <w:ins w:id="153" w:author="Doug A. Wood" w:date="2017-05-31T11:37:00Z">
        <w:r w:rsidRPr="00DE2DA2">
          <w:rPr>
            <w:rStyle w:val="Hyperlink"/>
          </w:rPr>
          <w:fldChar w:fldCharType="begin"/>
        </w:r>
        <w:r w:rsidRPr="00DE2DA2">
          <w:rPr>
            <w:rStyle w:val="Hyperlink"/>
          </w:rPr>
          <w:instrText xml:space="preserve"> </w:instrText>
        </w:r>
        <w:r>
          <w:instrText>HYPERLINK \l "_Toc483994030"</w:instrText>
        </w:r>
        <w:r w:rsidRPr="00DE2DA2">
          <w:rPr>
            <w:rStyle w:val="Hyperlink"/>
          </w:rPr>
          <w:instrText xml:space="preserve"> </w:instrText>
        </w:r>
        <w:r w:rsidRPr="00DE2DA2">
          <w:rPr>
            <w:rStyle w:val="Hyperlink"/>
          </w:rPr>
          <w:fldChar w:fldCharType="separate"/>
        </w:r>
        <w:r w:rsidRPr="00DE2DA2">
          <w:rPr>
            <w:rStyle w:val="Hyperlink"/>
          </w:rPr>
          <w:t>6</w:t>
        </w:r>
        <w:r>
          <w:rPr>
            <w:rFonts w:asciiTheme="minorHAnsi" w:eastAsiaTheme="minorEastAsia" w:hAnsiTheme="minorHAnsi" w:cstheme="minorBidi"/>
            <w:szCs w:val="22"/>
          </w:rPr>
          <w:tab/>
        </w:r>
        <w:r w:rsidRPr="00DE2DA2">
          <w:rPr>
            <w:rStyle w:val="Hyperlink"/>
          </w:rPr>
          <w:t>Appendix REST API support</w:t>
        </w:r>
        <w:r>
          <w:rPr>
            <w:webHidden/>
          </w:rPr>
          <w:tab/>
        </w:r>
        <w:r>
          <w:rPr>
            <w:webHidden/>
          </w:rPr>
          <w:fldChar w:fldCharType="begin"/>
        </w:r>
        <w:r>
          <w:rPr>
            <w:webHidden/>
          </w:rPr>
          <w:instrText xml:space="preserve"> PAGEREF _Toc483994030 \h </w:instrText>
        </w:r>
      </w:ins>
      <w:r>
        <w:rPr>
          <w:webHidden/>
        </w:rPr>
      </w:r>
      <w:r>
        <w:rPr>
          <w:webHidden/>
        </w:rPr>
        <w:fldChar w:fldCharType="separate"/>
      </w:r>
      <w:ins w:id="154" w:author="Doug A. Wood" w:date="2017-05-31T13:09:00Z">
        <w:r w:rsidR="00365163">
          <w:rPr>
            <w:webHidden/>
          </w:rPr>
          <w:t>39</w:t>
        </w:r>
      </w:ins>
      <w:ins w:id="155" w:author="Doug A. Wood" w:date="2017-05-31T11:37:00Z">
        <w:r>
          <w:rPr>
            <w:webHidden/>
          </w:rPr>
          <w:fldChar w:fldCharType="end"/>
        </w:r>
        <w:r w:rsidRPr="00DE2DA2">
          <w:rPr>
            <w:rStyle w:val="Hyperlink"/>
          </w:rPr>
          <w:fldChar w:fldCharType="end"/>
        </w:r>
      </w:ins>
    </w:p>
    <w:p w14:paraId="2A85FBDA" w14:textId="3CA0DA67" w:rsidR="00D900C6" w:rsidRDefault="00D900C6">
      <w:pPr>
        <w:pStyle w:val="TOC2"/>
        <w:rPr>
          <w:ins w:id="156" w:author="Doug A. Wood" w:date="2017-05-31T11:37:00Z"/>
          <w:rFonts w:asciiTheme="minorHAnsi" w:eastAsiaTheme="minorEastAsia" w:hAnsiTheme="minorHAnsi" w:cstheme="minorBidi"/>
          <w:szCs w:val="22"/>
        </w:rPr>
      </w:pPr>
      <w:ins w:id="157" w:author="Doug A. Wood" w:date="2017-05-31T11:37:00Z">
        <w:r w:rsidRPr="00DE2DA2">
          <w:rPr>
            <w:rStyle w:val="Hyperlink"/>
          </w:rPr>
          <w:fldChar w:fldCharType="begin"/>
        </w:r>
        <w:r w:rsidRPr="00DE2DA2">
          <w:rPr>
            <w:rStyle w:val="Hyperlink"/>
          </w:rPr>
          <w:instrText xml:space="preserve"> </w:instrText>
        </w:r>
        <w:r>
          <w:instrText>HYPERLINK \l "_Toc483994031"</w:instrText>
        </w:r>
        <w:r w:rsidRPr="00DE2DA2">
          <w:rPr>
            <w:rStyle w:val="Hyperlink"/>
          </w:rPr>
          <w:instrText xml:space="preserve"> </w:instrText>
        </w:r>
        <w:r w:rsidRPr="00DE2DA2">
          <w:rPr>
            <w:rStyle w:val="Hyperlink"/>
          </w:rPr>
          <w:fldChar w:fldCharType="separate"/>
        </w:r>
        <w:r w:rsidRPr="00DE2DA2">
          <w:rPr>
            <w:rStyle w:val="Hyperlink"/>
          </w:rPr>
          <w:t>6.1</w:t>
        </w:r>
        <w:r>
          <w:rPr>
            <w:rFonts w:asciiTheme="minorHAnsi" w:eastAsiaTheme="minorEastAsia" w:hAnsiTheme="minorHAnsi" w:cstheme="minorBidi"/>
            <w:szCs w:val="22"/>
          </w:rPr>
          <w:tab/>
        </w:r>
        <w:r w:rsidRPr="00DE2DA2">
          <w:rPr>
            <w:rStyle w:val="Hyperlink"/>
          </w:rPr>
          <w:t>Service Methods</w:t>
        </w:r>
        <w:r>
          <w:rPr>
            <w:webHidden/>
          </w:rPr>
          <w:tab/>
        </w:r>
        <w:r>
          <w:rPr>
            <w:webHidden/>
          </w:rPr>
          <w:fldChar w:fldCharType="begin"/>
        </w:r>
        <w:r>
          <w:rPr>
            <w:webHidden/>
          </w:rPr>
          <w:instrText xml:space="preserve"> PAGEREF _Toc483994031 \h </w:instrText>
        </w:r>
      </w:ins>
      <w:r>
        <w:rPr>
          <w:webHidden/>
        </w:rPr>
      </w:r>
      <w:r>
        <w:rPr>
          <w:webHidden/>
        </w:rPr>
        <w:fldChar w:fldCharType="separate"/>
      </w:r>
      <w:ins w:id="158" w:author="Doug A. Wood" w:date="2017-05-31T13:09:00Z">
        <w:r w:rsidR="00365163">
          <w:rPr>
            <w:webHidden/>
          </w:rPr>
          <w:t>39</w:t>
        </w:r>
      </w:ins>
      <w:ins w:id="159" w:author="Doug A. Wood" w:date="2017-05-31T11:37:00Z">
        <w:r>
          <w:rPr>
            <w:webHidden/>
          </w:rPr>
          <w:fldChar w:fldCharType="end"/>
        </w:r>
        <w:r w:rsidRPr="00DE2DA2">
          <w:rPr>
            <w:rStyle w:val="Hyperlink"/>
          </w:rPr>
          <w:fldChar w:fldCharType="end"/>
        </w:r>
      </w:ins>
    </w:p>
    <w:p w14:paraId="711B98AF" w14:textId="2A75CD5F" w:rsidR="00D900C6" w:rsidRDefault="00D900C6">
      <w:pPr>
        <w:pStyle w:val="TOC2"/>
        <w:rPr>
          <w:ins w:id="160" w:author="Doug A. Wood" w:date="2017-05-31T11:37:00Z"/>
          <w:rFonts w:asciiTheme="minorHAnsi" w:eastAsiaTheme="minorEastAsia" w:hAnsiTheme="minorHAnsi" w:cstheme="minorBidi"/>
          <w:szCs w:val="22"/>
        </w:rPr>
      </w:pPr>
      <w:ins w:id="161" w:author="Doug A. Wood" w:date="2017-05-31T11:37:00Z">
        <w:r w:rsidRPr="00DE2DA2">
          <w:rPr>
            <w:rStyle w:val="Hyperlink"/>
          </w:rPr>
          <w:fldChar w:fldCharType="begin"/>
        </w:r>
        <w:r w:rsidRPr="00DE2DA2">
          <w:rPr>
            <w:rStyle w:val="Hyperlink"/>
          </w:rPr>
          <w:instrText xml:space="preserve"> </w:instrText>
        </w:r>
        <w:r>
          <w:instrText>HYPERLINK \l "_Toc483994032"</w:instrText>
        </w:r>
        <w:r w:rsidRPr="00DE2DA2">
          <w:rPr>
            <w:rStyle w:val="Hyperlink"/>
          </w:rPr>
          <w:instrText xml:space="preserve"> </w:instrText>
        </w:r>
        <w:r w:rsidRPr="00DE2DA2">
          <w:rPr>
            <w:rStyle w:val="Hyperlink"/>
          </w:rPr>
          <w:fldChar w:fldCharType="separate"/>
        </w:r>
        <w:r w:rsidRPr="00DE2DA2">
          <w:rPr>
            <w:rStyle w:val="Hyperlink"/>
          </w:rPr>
          <w:t>6.2</w:t>
        </w:r>
        <w:r>
          <w:rPr>
            <w:rFonts w:asciiTheme="minorHAnsi" w:eastAsiaTheme="minorEastAsia" w:hAnsiTheme="minorHAnsi" w:cstheme="minorBidi"/>
            <w:szCs w:val="22"/>
          </w:rPr>
          <w:tab/>
        </w:r>
        <w:r w:rsidRPr="00DE2DA2">
          <w:rPr>
            <w:rStyle w:val="Hyperlink"/>
          </w:rPr>
          <w:t>Object Structures</w:t>
        </w:r>
        <w:r>
          <w:rPr>
            <w:webHidden/>
          </w:rPr>
          <w:tab/>
        </w:r>
        <w:r>
          <w:rPr>
            <w:webHidden/>
          </w:rPr>
          <w:fldChar w:fldCharType="begin"/>
        </w:r>
        <w:r>
          <w:rPr>
            <w:webHidden/>
          </w:rPr>
          <w:instrText xml:space="preserve"> PAGEREF _Toc483994032 \h </w:instrText>
        </w:r>
      </w:ins>
      <w:r>
        <w:rPr>
          <w:webHidden/>
        </w:rPr>
      </w:r>
      <w:r>
        <w:rPr>
          <w:webHidden/>
        </w:rPr>
        <w:fldChar w:fldCharType="separate"/>
      </w:r>
      <w:ins w:id="162" w:author="Doug A. Wood" w:date="2017-05-31T13:09:00Z">
        <w:r w:rsidR="00365163">
          <w:rPr>
            <w:webHidden/>
          </w:rPr>
          <w:t>40</w:t>
        </w:r>
      </w:ins>
      <w:ins w:id="163" w:author="Doug A. Wood" w:date="2017-05-31T11:37:00Z">
        <w:r>
          <w:rPr>
            <w:webHidden/>
          </w:rPr>
          <w:fldChar w:fldCharType="end"/>
        </w:r>
        <w:r w:rsidRPr="00DE2DA2">
          <w:rPr>
            <w:rStyle w:val="Hyperlink"/>
          </w:rPr>
          <w:fldChar w:fldCharType="end"/>
        </w:r>
      </w:ins>
    </w:p>
    <w:p w14:paraId="4ABD5E25" w14:textId="390CAF64" w:rsidR="00D900C6" w:rsidRDefault="00D900C6">
      <w:pPr>
        <w:pStyle w:val="TOC1"/>
        <w:rPr>
          <w:ins w:id="164" w:author="Doug A. Wood" w:date="2017-05-31T11:37:00Z"/>
          <w:rFonts w:asciiTheme="minorHAnsi" w:eastAsiaTheme="minorEastAsia" w:hAnsiTheme="minorHAnsi" w:cstheme="minorBidi"/>
          <w:szCs w:val="22"/>
        </w:rPr>
      </w:pPr>
      <w:ins w:id="165" w:author="Doug A. Wood" w:date="2017-05-31T11:37:00Z">
        <w:r w:rsidRPr="00DE2DA2">
          <w:rPr>
            <w:rStyle w:val="Hyperlink"/>
          </w:rPr>
          <w:fldChar w:fldCharType="begin"/>
        </w:r>
        <w:r w:rsidRPr="00DE2DA2">
          <w:rPr>
            <w:rStyle w:val="Hyperlink"/>
          </w:rPr>
          <w:instrText xml:space="preserve"> </w:instrText>
        </w:r>
        <w:r>
          <w:instrText>HYPERLINK \l "_Toc483994033"</w:instrText>
        </w:r>
        <w:r w:rsidRPr="00DE2DA2">
          <w:rPr>
            <w:rStyle w:val="Hyperlink"/>
          </w:rPr>
          <w:instrText xml:space="preserve"> </w:instrText>
        </w:r>
        <w:r w:rsidRPr="00DE2DA2">
          <w:rPr>
            <w:rStyle w:val="Hyperlink"/>
          </w:rPr>
          <w:fldChar w:fldCharType="separate"/>
        </w:r>
        <w:r w:rsidRPr="00DE2DA2">
          <w:rPr>
            <w:rStyle w:val="Hyperlink"/>
          </w:rPr>
          <w:t>7</w:t>
        </w:r>
        <w:r>
          <w:rPr>
            <w:rFonts w:asciiTheme="minorHAnsi" w:eastAsiaTheme="minorEastAsia" w:hAnsiTheme="minorHAnsi" w:cstheme="minorBidi"/>
            <w:szCs w:val="22"/>
          </w:rPr>
          <w:tab/>
        </w:r>
        <w:r w:rsidRPr="00DE2DA2">
          <w:rPr>
            <w:rStyle w:val="Hyperlink"/>
          </w:rPr>
          <w:t>Appendix – Summary of Database updates</w:t>
        </w:r>
        <w:r>
          <w:rPr>
            <w:webHidden/>
          </w:rPr>
          <w:tab/>
        </w:r>
        <w:r>
          <w:rPr>
            <w:webHidden/>
          </w:rPr>
          <w:fldChar w:fldCharType="begin"/>
        </w:r>
        <w:r>
          <w:rPr>
            <w:webHidden/>
          </w:rPr>
          <w:instrText xml:space="preserve"> PAGEREF _Toc483994033 \h </w:instrText>
        </w:r>
      </w:ins>
      <w:r>
        <w:rPr>
          <w:webHidden/>
        </w:rPr>
      </w:r>
      <w:r>
        <w:rPr>
          <w:webHidden/>
        </w:rPr>
        <w:fldChar w:fldCharType="separate"/>
      </w:r>
      <w:ins w:id="166" w:author="Doug A. Wood" w:date="2017-05-31T13:09:00Z">
        <w:r w:rsidR="00365163">
          <w:rPr>
            <w:webHidden/>
          </w:rPr>
          <w:t>41</w:t>
        </w:r>
      </w:ins>
      <w:ins w:id="167" w:author="Doug A. Wood" w:date="2017-05-31T11:37:00Z">
        <w:r>
          <w:rPr>
            <w:webHidden/>
          </w:rPr>
          <w:fldChar w:fldCharType="end"/>
        </w:r>
        <w:r w:rsidRPr="00DE2DA2">
          <w:rPr>
            <w:rStyle w:val="Hyperlink"/>
          </w:rPr>
          <w:fldChar w:fldCharType="end"/>
        </w:r>
      </w:ins>
    </w:p>
    <w:p w14:paraId="5DD192EC" w14:textId="4E6190B3" w:rsidR="00D900C6" w:rsidRDefault="00D900C6">
      <w:pPr>
        <w:pStyle w:val="TOC2"/>
        <w:rPr>
          <w:ins w:id="168" w:author="Doug A. Wood" w:date="2017-05-31T11:37:00Z"/>
          <w:rFonts w:asciiTheme="minorHAnsi" w:eastAsiaTheme="minorEastAsia" w:hAnsiTheme="minorHAnsi" w:cstheme="minorBidi"/>
          <w:szCs w:val="22"/>
        </w:rPr>
      </w:pPr>
      <w:ins w:id="169" w:author="Doug A. Wood" w:date="2017-05-31T11:37:00Z">
        <w:r w:rsidRPr="00DE2DA2">
          <w:rPr>
            <w:rStyle w:val="Hyperlink"/>
          </w:rPr>
          <w:fldChar w:fldCharType="begin"/>
        </w:r>
        <w:r w:rsidRPr="00DE2DA2">
          <w:rPr>
            <w:rStyle w:val="Hyperlink"/>
          </w:rPr>
          <w:instrText xml:space="preserve"> </w:instrText>
        </w:r>
        <w:r>
          <w:instrText>HYPERLINK \l "_Toc483994034"</w:instrText>
        </w:r>
        <w:r w:rsidRPr="00DE2DA2">
          <w:rPr>
            <w:rStyle w:val="Hyperlink"/>
          </w:rPr>
          <w:instrText xml:space="preserve"> </w:instrText>
        </w:r>
        <w:r w:rsidRPr="00DE2DA2">
          <w:rPr>
            <w:rStyle w:val="Hyperlink"/>
          </w:rPr>
          <w:fldChar w:fldCharType="separate"/>
        </w:r>
        <w:r w:rsidRPr="00DE2DA2">
          <w:rPr>
            <w:rStyle w:val="Hyperlink"/>
          </w:rPr>
          <w:t>7.1</w:t>
        </w:r>
        <w:r>
          <w:rPr>
            <w:rFonts w:asciiTheme="minorHAnsi" w:eastAsiaTheme="minorEastAsia" w:hAnsiTheme="minorHAnsi" w:cstheme="minorBidi"/>
            <w:szCs w:val="22"/>
          </w:rPr>
          <w:tab/>
        </w:r>
        <w:r w:rsidRPr="00DE2DA2">
          <w:rPr>
            <w:rStyle w:val="Hyperlink"/>
          </w:rPr>
          <w:t>Tables Created:</w:t>
        </w:r>
        <w:r>
          <w:rPr>
            <w:webHidden/>
          </w:rPr>
          <w:tab/>
        </w:r>
        <w:r>
          <w:rPr>
            <w:webHidden/>
          </w:rPr>
          <w:fldChar w:fldCharType="begin"/>
        </w:r>
        <w:r>
          <w:rPr>
            <w:webHidden/>
          </w:rPr>
          <w:instrText xml:space="preserve"> PAGEREF _Toc483994034 \h </w:instrText>
        </w:r>
      </w:ins>
      <w:r>
        <w:rPr>
          <w:webHidden/>
        </w:rPr>
      </w:r>
      <w:r>
        <w:rPr>
          <w:webHidden/>
        </w:rPr>
        <w:fldChar w:fldCharType="separate"/>
      </w:r>
      <w:ins w:id="170" w:author="Doug A. Wood" w:date="2017-05-31T13:09:00Z">
        <w:r w:rsidR="00365163">
          <w:rPr>
            <w:webHidden/>
          </w:rPr>
          <w:t>41</w:t>
        </w:r>
      </w:ins>
      <w:ins w:id="171" w:author="Doug A. Wood" w:date="2017-05-31T11:37:00Z">
        <w:r>
          <w:rPr>
            <w:webHidden/>
          </w:rPr>
          <w:fldChar w:fldCharType="end"/>
        </w:r>
        <w:r w:rsidRPr="00DE2DA2">
          <w:rPr>
            <w:rStyle w:val="Hyperlink"/>
          </w:rPr>
          <w:fldChar w:fldCharType="end"/>
        </w:r>
      </w:ins>
    </w:p>
    <w:p w14:paraId="4BFE4DA3" w14:textId="5DDE8442" w:rsidR="00D900C6" w:rsidRDefault="00D900C6">
      <w:pPr>
        <w:pStyle w:val="TOC2"/>
        <w:rPr>
          <w:ins w:id="172" w:author="Doug A. Wood" w:date="2017-05-31T11:37:00Z"/>
          <w:rFonts w:asciiTheme="minorHAnsi" w:eastAsiaTheme="minorEastAsia" w:hAnsiTheme="minorHAnsi" w:cstheme="minorBidi"/>
          <w:szCs w:val="22"/>
        </w:rPr>
      </w:pPr>
      <w:ins w:id="173" w:author="Doug A. Wood" w:date="2017-05-31T11:37:00Z">
        <w:r w:rsidRPr="00DE2DA2">
          <w:rPr>
            <w:rStyle w:val="Hyperlink"/>
          </w:rPr>
          <w:fldChar w:fldCharType="begin"/>
        </w:r>
        <w:r w:rsidRPr="00DE2DA2">
          <w:rPr>
            <w:rStyle w:val="Hyperlink"/>
          </w:rPr>
          <w:instrText xml:space="preserve"> </w:instrText>
        </w:r>
        <w:r>
          <w:instrText>HYPERLINK \l "_Toc483994035"</w:instrText>
        </w:r>
        <w:r w:rsidRPr="00DE2DA2">
          <w:rPr>
            <w:rStyle w:val="Hyperlink"/>
          </w:rPr>
          <w:instrText xml:space="preserve"> </w:instrText>
        </w:r>
        <w:r w:rsidRPr="00DE2DA2">
          <w:rPr>
            <w:rStyle w:val="Hyperlink"/>
          </w:rPr>
          <w:fldChar w:fldCharType="separate"/>
        </w:r>
        <w:r w:rsidRPr="00DE2DA2">
          <w:rPr>
            <w:rStyle w:val="Hyperlink"/>
          </w:rPr>
          <w:t>7.2</w:t>
        </w:r>
        <w:r>
          <w:rPr>
            <w:rFonts w:asciiTheme="minorHAnsi" w:eastAsiaTheme="minorEastAsia" w:hAnsiTheme="minorHAnsi" w:cstheme="minorBidi"/>
            <w:szCs w:val="22"/>
          </w:rPr>
          <w:tab/>
        </w:r>
        <w:r w:rsidRPr="00DE2DA2">
          <w:rPr>
            <w:rStyle w:val="Hyperlink"/>
          </w:rPr>
          <w:t>Synonym Domains Added</w:t>
        </w:r>
        <w:r>
          <w:rPr>
            <w:webHidden/>
          </w:rPr>
          <w:tab/>
        </w:r>
        <w:r>
          <w:rPr>
            <w:webHidden/>
          </w:rPr>
          <w:fldChar w:fldCharType="begin"/>
        </w:r>
        <w:r>
          <w:rPr>
            <w:webHidden/>
          </w:rPr>
          <w:instrText xml:space="preserve"> PAGEREF _Toc483994035 \h </w:instrText>
        </w:r>
      </w:ins>
      <w:r>
        <w:rPr>
          <w:webHidden/>
        </w:rPr>
      </w:r>
      <w:r>
        <w:rPr>
          <w:webHidden/>
        </w:rPr>
        <w:fldChar w:fldCharType="separate"/>
      </w:r>
      <w:ins w:id="174" w:author="Doug A. Wood" w:date="2017-05-31T13:09:00Z">
        <w:r w:rsidR="00365163">
          <w:rPr>
            <w:webHidden/>
          </w:rPr>
          <w:t>41</w:t>
        </w:r>
      </w:ins>
      <w:ins w:id="175" w:author="Doug A. Wood" w:date="2017-05-31T11:37:00Z">
        <w:r>
          <w:rPr>
            <w:webHidden/>
          </w:rPr>
          <w:fldChar w:fldCharType="end"/>
        </w:r>
        <w:r w:rsidRPr="00DE2DA2">
          <w:rPr>
            <w:rStyle w:val="Hyperlink"/>
          </w:rPr>
          <w:fldChar w:fldCharType="end"/>
        </w:r>
      </w:ins>
    </w:p>
    <w:p w14:paraId="2589848E" w14:textId="0DC3DBB0" w:rsidR="00E52210" w:rsidDel="00D900C6" w:rsidRDefault="00E52210">
      <w:pPr>
        <w:pStyle w:val="TOC1"/>
        <w:rPr>
          <w:del w:id="176" w:author="Doug A. Wood" w:date="2017-05-31T11:37:00Z"/>
          <w:rFonts w:asciiTheme="minorHAnsi" w:eastAsiaTheme="minorEastAsia" w:hAnsiTheme="minorHAnsi" w:cstheme="minorBidi"/>
          <w:szCs w:val="22"/>
        </w:rPr>
      </w:pPr>
      <w:del w:id="177" w:author="Doug A. Wood" w:date="2017-05-31T11:37:00Z">
        <w:r w:rsidRPr="00D900C6" w:rsidDel="00D900C6">
          <w:rPr>
            <w:rPrChange w:id="178" w:author="Doug A. Wood" w:date="2017-05-31T11:37:00Z">
              <w:rPr>
                <w:rStyle w:val="Hyperlink"/>
              </w:rPr>
            </w:rPrChange>
          </w:rPr>
          <w:delText>List of Figures</w:delText>
        </w:r>
        <w:r w:rsidDel="00D900C6">
          <w:rPr>
            <w:webHidden/>
          </w:rPr>
          <w:tab/>
        </w:r>
        <w:r w:rsidR="00FF15FD" w:rsidDel="00D900C6">
          <w:rPr>
            <w:webHidden/>
          </w:rPr>
          <w:delText>v</w:delText>
        </w:r>
      </w:del>
    </w:p>
    <w:p w14:paraId="27AF08D7" w14:textId="0269FA7D" w:rsidR="00E52210" w:rsidDel="00D900C6" w:rsidRDefault="00E52210">
      <w:pPr>
        <w:pStyle w:val="TOC1"/>
        <w:rPr>
          <w:del w:id="179" w:author="Doug A. Wood" w:date="2017-05-31T11:37:00Z"/>
          <w:rFonts w:asciiTheme="minorHAnsi" w:eastAsiaTheme="minorEastAsia" w:hAnsiTheme="minorHAnsi" w:cstheme="minorBidi"/>
          <w:szCs w:val="22"/>
        </w:rPr>
      </w:pPr>
      <w:del w:id="180" w:author="Doug A. Wood" w:date="2017-05-31T11:37:00Z">
        <w:r w:rsidRPr="00D900C6" w:rsidDel="00D900C6">
          <w:rPr>
            <w:rPrChange w:id="181" w:author="Doug A. Wood" w:date="2017-05-31T11:37:00Z">
              <w:rPr>
                <w:rStyle w:val="Hyperlink"/>
              </w:rPr>
            </w:rPrChange>
          </w:rPr>
          <w:delText>1</w:delText>
        </w:r>
        <w:r w:rsidDel="00D900C6">
          <w:rPr>
            <w:rFonts w:asciiTheme="minorHAnsi" w:eastAsiaTheme="minorEastAsia" w:hAnsiTheme="minorHAnsi" w:cstheme="minorBidi"/>
            <w:szCs w:val="22"/>
          </w:rPr>
          <w:tab/>
        </w:r>
        <w:r w:rsidRPr="00D900C6" w:rsidDel="00D900C6">
          <w:rPr>
            <w:rPrChange w:id="182" w:author="Doug A. Wood" w:date="2017-05-31T11:37:00Z">
              <w:rPr>
                <w:rStyle w:val="Hyperlink"/>
              </w:rPr>
            </w:rPrChange>
          </w:rPr>
          <w:delText>Overview</w:delText>
        </w:r>
        <w:r w:rsidDel="00D900C6">
          <w:rPr>
            <w:webHidden/>
          </w:rPr>
          <w:tab/>
        </w:r>
        <w:r w:rsidR="00FF15FD" w:rsidDel="00D900C6">
          <w:rPr>
            <w:webHidden/>
          </w:rPr>
          <w:delText>2</w:delText>
        </w:r>
      </w:del>
    </w:p>
    <w:p w14:paraId="00F2DE00" w14:textId="12D58A31" w:rsidR="00E52210" w:rsidDel="00D900C6" w:rsidRDefault="00E52210">
      <w:pPr>
        <w:pStyle w:val="TOC2"/>
        <w:rPr>
          <w:del w:id="183" w:author="Doug A. Wood" w:date="2017-05-31T11:37:00Z"/>
          <w:rFonts w:asciiTheme="minorHAnsi" w:eastAsiaTheme="minorEastAsia" w:hAnsiTheme="minorHAnsi" w:cstheme="minorBidi"/>
          <w:szCs w:val="22"/>
        </w:rPr>
      </w:pPr>
      <w:del w:id="184" w:author="Doug A. Wood" w:date="2017-05-31T11:37:00Z">
        <w:r w:rsidRPr="00D900C6" w:rsidDel="00D900C6">
          <w:rPr>
            <w:rPrChange w:id="185" w:author="Doug A. Wood" w:date="2017-05-31T11:37:00Z">
              <w:rPr>
                <w:rStyle w:val="Hyperlink"/>
              </w:rPr>
            </w:rPrChange>
          </w:rPr>
          <w:delText>1.1</w:delText>
        </w:r>
        <w:r w:rsidDel="00D900C6">
          <w:rPr>
            <w:rFonts w:asciiTheme="minorHAnsi" w:eastAsiaTheme="minorEastAsia" w:hAnsiTheme="minorHAnsi" w:cstheme="minorBidi"/>
            <w:szCs w:val="22"/>
          </w:rPr>
          <w:tab/>
        </w:r>
        <w:r w:rsidRPr="00D900C6" w:rsidDel="00D900C6">
          <w:rPr>
            <w:rPrChange w:id="186" w:author="Doug A. Wood" w:date="2017-05-31T11:37:00Z">
              <w:rPr>
                <w:rStyle w:val="Hyperlink"/>
              </w:rPr>
            </w:rPrChange>
          </w:rPr>
          <w:delText>Utilizing Building Information Modeling (BIM) models with Maximo</w:delText>
        </w:r>
        <w:r w:rsidDel="00D900C6">
          <w:rPr>
            <w:webHidden/>
          </w:rPr>
          <w:tab/>
        </w:r>
        <w:r w:rsidR="00FF15FD" w:rsidDel="00D900C6">
          <w:rPr>
            <w:webHidden/>
          </w:rPr>
          <w:delText>2</w:delText>
        </w:r>
      </w:del>
    </w:p>
    <w:p w14:paraId="003B5AD4" w14:textId="313ECD4F" w:rsidR="00E52210" w:rsidDel="00D900C6" w:rsidRDefault="00E52210">
      <w:pPr>
        <w:pStyle w:val="TOC2"/>
        <w:rPr>
          <w:del w:id="187" w:author="Doug A. Wood" w:date="2017-05-31T11:37:00Z"/>
          <w:rFonts w:asciiTheme="minorHAnsi" w:eastAsiaTheme="minorEastAsia" w:hAnsiTheme="minorHAnsi" w:cstheme="minorBidi"/>
          <w:szCs w:val="22"/>
        </w:rPr>
      </w:pPr>
      <w:del w:id="188" w:author="Doug A. Wood" w:date="2017-05-31T11:37:00Z">
        <w:r w:rsidRPr="00D900C6" w:rsidDel="00D900C6">
          <w:rPr>
            <w:rPrChange w:id="189" w:author="Doug A. Wood" w:date="2017-05-31T11:37:00Z">
              <w:rPr>
                <w:rStyle w:val="Hyperlink"/>
              </w:rPr>
            </w:rPrChange>
          </w:rPr>
          <w:delText>1.2</w:delText>
        </w:r>
        <w:r w:rsidDel="00D900C6">
          <w:rPr>
            <w:rFonts w:asciiTheme="minorHAnsi" w:eastAsiaTheme="minorEastAsia" w:hAnsiTheme="minorHAnsi" w:cstheme="minorBidi"/>
            <w:szCs w:val="22"/>
          </w:rPr>
          <w:tab/>
        </w:r>
        <w:r w:rsidRPr="00D900C6" w:rsidDel="00D900C6">
          <w:rPr>
            <w:rPrChange w:id="190" w:author="Doug A. Wood" w:date="2017-05-31T11:37:00Z">
              <w:rPr>
                <w:rStyle w:val="Hyperlink"/>
              </w:rPr>
            </w:rPrChange>
          </w:rPr>
          <w:delText>Supported Software</w:delText>
        </w:r>
        <w:r w:rsidDel="00D900C6">
          <w:rPr>
            <w:webHidden/>
          </w:rPr>
          <w:tab/>
        </w:r>
        <w:r w:rsidR="00FF15FD" w:rsidDel="00D900C6">
          <w:rPr>
            <w:webHidden/>
          </w:rPr>
          <w:delText>3</w:delText>
        </w:r>
      </w:del>
    </w:p>
    <w:p w14:paraId="00182CAB" w14:textId="66D8B343" w:rsidR="00E52210" w:rsidDel="00D900C6" w:rsidRDefault="00E52210">
      <w:pPr>
        <w:pStyle w:val="TOC2"/>
        <w:rPr>
          <w:del w:id="191" w:author="Doug A. Wood" w:date="2017-05-31T11:37:00Z"/>
          <w:rFonts w:asciiTheme="minorHAnsi" w:eastAsiaTheme="minorEastAsia" w:hAnsiTheme="minorHAnsi" w:cstheme="minorBidi"/>
          <w:szCs w:val="22"/>
        </w:rPr>
      </w:pPr>
      <w:del w:id="192" w:author="Doug A. Wood" w:date="2017-05-31T11:37:00Z">
        <w:r w:rsidRPr="00D900C6" w:rsidDel="00D900C6">
          <w:rPr>
            <w:rPrChange w:id="193" w:author="Doug A. Wood" w:date="2017-05-31T11:37:00Z">
              <w:rPr>
                <w:rStyle w:val="Hyperlink"/>
              </w:rPr>
            </w:rPrChange>
          </w:rPr>
          <w:delText>1.3</w:delText>
        </w:r>
        <w:r w:rsidDel="00D900C6">
          <w:rPr>
            <w:rFonts w:asciiTheme="minorHAnsi" w:eastAsiaTheme="minorEastAsia" w:hAnsiTheme="minorHAnsi" w:cstheme="minorBidi"/>
            <w:szCs w:val="22"/>
          </w:rPr>
          <w:tab/>
        </w:r>
        <w:r w:rsidRPr="00D900C6" w:rsidDel="00D900C6">
          <w:rPr>
            <w:rPrChange w:id="194" w:author="Doug A. Wood" w:date="2017-05-31T11:37:00Z">
              <w:rPr>
                <w:rStyle w:val="Hyperlink"/>
              </w:rPr>
            </w:rPrChange>
          </w:rPr>
          <w:delText>Features</w:delText>
        </w:r>
        <w:r w:rsidDel="00D900C6">
          <w:rPr>
            <w:webHidden/>
          </w:rPr>
          <w:tab/>
        </w:r>
        <w:r w:rsidR="00FF15FD" w:rsidDel="00D900C6">
          <w:rPr>
            <w:webHidden/>
          </w:rPr>
          <w:delText>3</w:delText>
        </w:r>
      </w:del>
    </w:p>
    <w:p w14:paraId="3A765D32" w14:textId="66003B93" w:rsidR="00E52210" w:rsidDel="00D900C6" w:rsidRDefault="00E52210">
      <w:pPr>
        <w:pStyle w:val="TOC2"/>
        <w:rPr>
          <w:del w:id="195" w:author="Doug A. Wood" w:date="2017-05-31T11:37:00Z"/>
          <w:rFonts w:asciiTheme="minorHAnsi" w:eastAsiaTheme="minorEastAsia" w:hAnsiTheme="minorHAnsi" w:cstheme="minorBidi"/>
          <w:szCs w:val="22"/>
        </w:rPr>
      </w:pPr>
      <w:del w:id="196" w:author="Doug A. Wood" w:date="2017-05-31T11:37:00Z">
        <w:r w:rsidRPr="00D900C6" w:rsidDel="00D900C6">
          <w:rPr>
            <w:rPrChange w:id="197" w:author="Doug A. Wood" w:date="2017-05-31T11:37:00Z">
              <w:rPr>
                <w:rStyle w:val="Hyperlink"/>
              </w:rPr>
            </w:rPrChange>
          </w:rPr>
          <w:delText>1.4</w:delText>
        </w:r>
        <w:r w:rsidDel="00D900C6">
          <w:rPr>
            <w:rFonts w:asciiTheme="minorHAnsi" w:eastAsiaTheme="minorEastAsia" w:hAnsiTheme="minorHAnsi" w:cstheme="minorBidi"/>
            <w:szCs w:val="22"/>
          </w:rPr>
          <w:tab/>
        </w:r>
        <w:r w:rsidRPr="00D900C6" w:rsidDel="00D900C6">
          <w:rPr>
            <w:rPrChange w:id="198" w:author="Doug A. Wood" w:date="2017-05-31T11:37:00Z">
              <w:rPr>
                <w:rStyle w:val="Hyperlink"/>
              </w:rPr>
            </w:rPrChange>
          </w:rPr>
          <w:delText>Known Limitations</w:delText>
        </w:r>
        <w:r w:rsidDel="00D900C6">
          <w:rPr>
            <w:webHidden/>
          </w:rPr>
          <w:tab/>
        </w:r>
        <w:r w:rsidR="00FF15FD" w:rsidDel="00D900C6">
          <w:rPr>
            <w:webHidden/>
          </w:rPr>
          <w:delText>6</w:delText>
        </w:r>
      </w:del>
    </w:p>
    <w:p w14:paraId="69E216A9" w14:textId="28699158" w:rsidR="00E52210" w:rsidDel="00D900C6" w:rsidRDefault="00E52210">
      <w:pPr>
        <w:pStyle w:val="TOC1"/>
        <w:rPr>
          <w:del w:id="199" w:author="Doug A. Wood" w:date="2017-05-31T11:37:00Z"/>
          <w:rFonts w:asciiTheme="minorHAnsi" w:eastAsiaTheme="minorEastAsia" w:hAnsiTheme="minorHAnsi" w:cstheme="minorBidi"/>
          <w:szCs w:val="22"/>
        </w:rPr>
      </w:pPr>
      <w:del w:id="200" w:author="Doug A. Wood" w:date="2017-05-31T11:37:00Z">
        <w:r w:rsidRPr="00D900C6" w:rsidDel="00D900C6">
          <w:rPr>
            <w:rPrChange w:id="201" w:author="Doug A. Wood" w:date="2017-05-31T11:37:00Z">
              <w:rPr>
                <w:rStyle w:val="Hyperlink"/>
              </w:rPr>
            </w:rPrChange>
          </w:rPr>
          <w:delText>2</w:delText>
        </w:r>
        <w:r w:rsidDel="00D900C6">
          <w:rPr>
            <w:rFonts w:asciiTheme="minorHAnsi" w:eastAsiaTheme="minorEastAsia" w:hAnsiTheme="minorHAnsi" w:cstheme="minorBidi"/>
            <w:szCs w:val="22"/>
          </w:rPr>
          <w:tab/>
        </w:r>
        <w:r w:rsidRPr="00D900C6" w:rsidDel="00D900C6">
          <w:rPr>
            <w:rPrChange w:id="202" w:author="Doug A. Wood" w:date="2017-05-31T11:37:00Z">
              <w:rPr>
                <w:rStyle w:val="Hyperlink"/>
              </w:rPr>
            </w:rPrChange>
          </w:rPr>
          <w:delText>Model Administration</w:delText>
        </w:r>
        <w:r w:rsidDel="00D900C6">
          <w:rPr>
            <w:webHidden/>
          </w:rPr>
          <w:tab/>
        </w:r>
        <w:r w:rsidR="00FF15FD" w:rsidDel="00D900C6">
          <w:rPr>
            <w:webHidden/>
          </w:rPr>
          <w:delText>6</w:delText>
        </w:r>
      </w:del>
    </w:p>
    <w:p w14:paraId="218C34E7" w14:textId="553C4DB2" w:rsidR="00E52210" w:rsidDel="00D900C6" w:rsidRDefault="00E52210">
      <w:pPr>
        <w:pStyle w:val="TOC2"/>
        <w:rPr>
          <w:del w:id="203" w:author="Doug A. Wood" w:date="2017-05-31T11:37:00Z"/>
          <w:rFonts w:asciiTheme="minorHAnsi" w:eastAsiaTheme="minorEastAsia" w:hAnsiTheme="minorHAnsi" w:cstheme="minorBidi"/>
          <w:szCs w:val="22"/>
        </w:rPr>
      </w:pPr>
      <w:del w:id="204" w:author="Doug A. Wood" w:date="2017-05-31T11:37:00Z">
        <w:r w:rsidRPr="00D900C6" w:rsidDel="00D900C6">
          <w:rPr>
            <w:rPrChange w:id="205" w:author="Doug A. Wood" w:date="2017-05-31T11:37:00Z">
              <w:rPr>
                <w:rStyle w:val="Hyperlink"/>
              </w:rPr>
            </w:rPrChange>
          </w:rPr>
          <w:delText>2.1</w:delText>
        </w:r>
        <w:r w:rsidDel="00D900C6">
          <w:rPr>
            <w:rFonts w:asciiTheme="minorHAnsi" w:eastAsiaTheme="minorEastAsia" w:hAnsiTheme="minorHAnsi" w:cstheme="minorBidi"/>
            <w:szCs w:val="22"/>
          </w:rPr>
          <w:tab/>
        </w:r>
        <w:r w:rsidRPr="00D900C6" w:rsidDel="00D900C6">
          <w:rPr>
            <w:rPrChange w:id="206" w:author="Doug A. Wood" w:date="2017-05-31T11:37:00Z">
              <w:rPr>
                <w:rStyle w:val="Hyperlink"/>
              </w:rPr>
            </w:rPrChange>
          </w:rPr>
          <w:delText>Managing Model Storage</w:delText>
        </w:r>
        <w:r w:rsidDel="00D900C6">
          <w:rPr>
            <w:webHidden/>
          </w:rPr>
          <w:tab/>
        </w:r>
        <w:r w:rsidR="00FF15FD" w:rsidDel="00D900C6">
          <w:rPr>
            <w:webHidden/>
          </w:rPr>
          <w:delText>8</w:delText>
        </w:r>
      </w:del>
    </w:p>
    <w:p w14:paraId="1AD63DCA" w14:textId="5519B554" w:rsidR="00E52210" w:rsidDel="00D900C6" w:rsidRDefault="00E52210">
      <w:pPr>
        <w:pStyle w:val="TOC3"/>
        <w:rPr>
          <w:del w:id="207" w:author="Doug A. Wood" w:date="2017-05-31T11:37:00Z"/>
          <w:rFonts w:asciiTheme="minorHAnsi" w:eastAsiaTheme="minorEastAsia" w:hAnsiTheme="minorHAnsi" w:cstheme="minorBidi"/>
          <w:sz w:val="22"/>
          <w:szCs w:val="22"/>
        </w:rPr>
      </w:pPr>
      <w:del w:id="208" w:author="Doug A. Wood" w:date="2017-05-31T11:37:00Z">
        <w:r w:rsidRPr="00D900C6" w:rsidDel="00D900C6">
          <w:rPr>
            <w:rPrChange w:id="209" w:author="Doug A. Wood" w:date="2017-05-31T11:37:00Z">
              <w:rPr>
                <w:rStyle w:val="Hyperlink"/>
              </w:rPr>
            </w:rPrChange>
          </w:rPr>
          <w:delText>2.1.1</w:delText>
        </w:r>
        <w:r w:rsidDel="00D900C6">
          <w:rPr>
            <w:rFonts w:asciiTheme="minorHAnsi" w:eastAsiaTheme="minorEastAsia" w:hAnsiTheme="minorHAnsi" w:cstheme="minorBidi"/>
            <w:sz w:val="22"/>
            <w:szCs w:val="22"/>
          </w:rPr>
          <w:tab/>
        </w:r>
        <w:r w:rsidRPr="00D900C6" w:rsidDel="00D900C6">
          <w:rPr>
            <w:rPrChange w:id="210" w:author="Doug A. Wood" w:date="2017-05-31T11:37:00Z">
              <w:rPr>
                <w:rStyle w:val="Hyperlink"/>
              </w:rPr>
            </w:rPrChange>
          </w:rPr>
          <w:delText>Creating a storage container:</w:delText>
        </w:r>
        <w:r w:rsidDel="00D900C6">
          <w:rPr>
            <w:webHidden/>
          </w:rPr>
          <w:tab/>
        </w:r>
        <w:r w:rsidR="00FF15FD" w:rsidDel="00D900C6">
          <w:rPr>
            <w:webHidden/>
          </w:rPr>
          <w:delText>9</w:delText>
        </w:r>
      </w:del>
    </w:p>
    <w:p w14:paraId="280D26E1" w14:textId="03AA6F4E" w:rsidR="00E52210" w:rsidDel="00D900C6" w:rsidRDefault="00E52210">
      <w:pPr>
        <w:pStyle w:val="TOC3"/>
        <w:rPr>
          <w:del w:id="211" w:author="Doug A. Wood" w:date="2017-05-31T11:37:00Z"/>
          <w:rFonts w:asciiTheme="minorHAnsi" w:eastAsiaTheme="minorEastAsia" w:hAnsiTheme="minorHAnsi" w:cstheme="minorBidi"/>
          <w:sz w:val="22"/>
          <w:szCs w:val="22"/>
        </w:rPr>
      </w:pPr>
      <w:del w:id="212" w:author="Doug A. Wood" w:date="2017-05-31T11:37:00Z">
        <w:r w:rsidRPr="00D900C6" w:rsidDel="00D900C6">
          <w:rPr>
            <w:rPrChange w:id="213" w:author="Doug A. Wood" w:date="2017-05-31T11:37:00Z">
              <w:rPr>
                <w:rStyle w:val="Hyperlink"/>
              </w:rPr>
            </w:rPrChange>
          </w:rPr>
          <w:delText>2.1.2</w:delText>
        </w:r>
        <w:r w:rsidDel="00D900C6">
          <w:rPr>
            <w:rFonts w:asciiTheme="minorHAnsi" w:eastAsiaTheme="minorEastAsia" w:hAnsiTheme="minorHAnsi" w:cstheme="minorBidi"/>
            <w:sz w:val="22"/>
            <w:szCs w:val="22"/>
          </w:rPr>
          <w:tab/>
        </w:r>
        <w:r w:rsidRPr="00D900C6" w:rsidDel="00D900C6">
          <w:rPr>
            <w:rPrChange w:id="214" w:author="Doug A. Wood" w:date="2017-05-31T11:37:00Z">
              <w:rPr>
                <w:rStyle w:val="Hyperlink"/>
              </w:rPr>
            </w:rPrChange>
          </w:rPr>
          <w:delText>Unlinking a Storage Container</w:delText>
        </w:r>
        <w:r w:rsidDel="00D900C6">
          <w:rPr>
            <w:webHidden/>
          </w:rPr>
          <w:tab/>
        </w:r>
        <w:r w:rsidR="00FF15FD" w:rsidDel="00D900C6">
          <w:rPr>
            <w:webHidden/>
          </w:rPr>
          <w:delText>11</w:delText>
        </w:r>
      </w:del>
    </w:p>
    <w:p w14:paraId="1B995DEE" w14:textId="4273C50B" w:rsidR="00E52210" w:rsidDel="00D900C6" w:rsidRDefault="00E52210">
      <w:pPr>
        <w:pStyle w:val="TOC3"/>
        <w:rPr>
          <w:del w:id="215" w:author="Doug A. Wood" w:date="2017-05-31T11:37:00Z"/>
          <w:rFonts w:asciiTheme="minorHAnsi" w:eastAsiaTheme="minorEastAsia" w:hAnsiTheme="minorHAnsi" w:cstheme="minorBidi"/>
          <w:sz w:val="22"/>
          <w:szCs w:val="22"/>
        </w:rPr>
      </w:pPr>
      <w:del w:id="216" w:author="Doug A. Wood" w:date="2017-05-31T11:37:00Z">
        <w:r w:rsidRPr="00D900C6" w:rsidDel="00D900C6">
          <w:rPr>
            <w:rPrChange w:id="217" w:author="Doug A. Wood" w:date="2017-05-31T11:37:00Z">
              <w:rPr>
                <w:rStyle w:val="Hyperlink"/>
              </w:rPr>
            </w:rPrChange>
          </w:rPr>
          <w:delText>2.1.3</w:delText>
        </w:r>
        <w:r w:rsidDel="00D900C6">
          <w:rPr>
            <w:rFonts w:asciiTheme="minorHAnsi" w:eastAsiaTheme="minorEastAsia" w:hAnsiTheme="minorHAnsi" w:cstheme="minorBidi"/>
            <w:sz w:val="22"/>
            <w:szCs w:val="22"/>
          </w:rPr>
          <w:tab/>
        </w:r>
        <w:r w:rsidRPr="00D900C6" w:rsidDel="00D900C6">
          <w:rPr>
            <w:rPrChange w:id="218" w:author="Doug A. Wood" w:date="2017-05-31T11:37:00Z">
              <w:rPr>
                <w:rStyle w:val="Hyperlink"/>
              </w:rPr>
            </w:rPrChange>
          </w:rPr>
          <w:delText>Deleting a Storage Container:</w:delText>
        </w:r>
        <w:r w:rsidDel="00D900C6">
          <w:rPr>
            <w:webHidden/>
          </w:rPr>
          <w:tab/>
        </w:r>
        <w:r w:rsidR="00FF15FD" w:rsidDel="00D900C6">
          <w:rPr>
            <w:webHidden/>
          </w:rPr>
          <w:delText>11</w:delText>
        </w:r>
      </w:del>
    </w:p>
    <w:p w14:paraId="65B54548" w14:textId="49349AF2" w:rsidR="00E52210" w:rsidDel="00D900C6" w:rsidRDefault="00E52210">
      <w:pPr>
        <w:pStyle w:val="TOC2"/>
        <w:rPr>
          <w:del w:id="219" w:author="Doug A. Wood" w:date="2017-05-31T11:37:00Z"/>
          <w:rFonts w:asciiTheme="minorHAnsi" w:eastAsiaTheme="minorEastAsia" w:hAnsiTheme="minorHAnsi" w:cstheme="minorBidi"/>
          <w:szCs w:val="22"/>
        </w:rPr>
      </w:pPr>
      <w:del w:id="220" w:author="Doug A. Wood" w:date="2017-05-31T11:37:00Z">
        <w:r w:rsidRPr="00D900C6" w:rsidDel="00D900C6">
          <w:rPr>
            <w:rPrChange w:id="221" w:author="Doug A. Wood" w:date="2017-05-31T11:37:00Z">
              <w:rPr>
                <w:rStyle w:val="Hyperlink"/>
              </w:rPr>
            </w:rPrChange>
          </w:rPr>
          <w:delText>2.2</w:delText>
        </w:r>
        <w:r w:rsidDel="00D900C6">
          <w:rPr>
            <w:rFonts w:asciiTheme="minorHAnsi" w:eastAsiaTheme="minorEastAsia" w:hAnsiTheme="minorHAnsi" w:cstheme="minorBidi"/>
            <w:szCs w:val="22"/>
          </w:rPr>
          <w:tab/>
        </w:r>
        <w:r w:rsidRPr="00D900C6" w:rsidDel="00D900C6">
          <w:rPr>
            <w:rPrChange w:id="222" w:author="Doug A. Wood" w:date="2017-05-31T11:37:00Z">
              <w:rPr>
                <w:rStyle w:val="Hyperlink"/>
              </w:rPr>
            </w:rPrChange>
          </w:rPr>
          <w:delText>Rights</w:delText>
        </w:r>
        <w:r w:rsidDel="00D900C6">
          <w:rPr>
            <w:webHidden/>
          </w:rPr>
          <w:tab/>
        </w:r>
        <w:r w:rsidR="00FF15FD" w:rsidDel="00D900C6">
          <w:rPr>
            <w:webHidden/>
          </w:rPr>
          <w:delText>12</w:delText>
        </w:r>
      </w:del>
    </w:p>
    <w:p w14:paraId="762FC27B" w14:textId="597AA14E" w:rsidR="00E52210" w:rsidDel="00D900C6" w:rsidRDefault="00E52210">
      <w:pPr>
        <w:pStyle w:val="TOC2"/>
        <w:rPr>
          <w:del w:id="223" w:author="Doug A. Wood" w:date="2017-05-31T11:37:00Z"/>
          <w:rFonts w:asciiTheme="minorHAnsi" w:eastAsiaTheme="minorEastAsia" w:hAnsiTheme="minorHAnsi" w:cstheme="minorBidi"/>
          <w:szCs w:val="22"/>
        </w:rPr>
      </w:pPr>
      <w:del w:id="224" w:author="Doug A. Wood" w:date="2017-05-31T11:37:00Z">
        <w:r w:rsidRPr="00D900C6" w:rsidDel="00D900C6">
          <w:rPr>
            <w:rPrChange w:id="225" w:author="Doug A. Wood" w:date="2017-05-31T11:37:00Z">
              <w:rPr>
                <w:rStyle w:val="Hyperlink"/>
              </w:rPr>
            </w:rPrChange>
          </w:rPr>
          <w:delText>2.3</w:delText>
        </w:r>
        <w:r w:rsidDel="00D900C6">
          <w:rPr>
            <w:rFonts w:asciiTheme="minorHAnsi" w:eastAsiaTheme="minorEastAsia" w:hAnsiTheme="minorHAnsi" w:cstheme="minorBidi"/>
            <w:szCs w:val="22"/>
          </w:rPr>
          <w:tab/>
        </w:r>
        <w:r w:rsidRPr="00D900C6" w:rsidDel="00D900C6">
          <w:rPr>
            <w:rPrChange w:id="226" w:author="Doug A. Wood" w:date="2017-05-31T11:37:00Z">
              <w:rPr>
                <w:rStyle w:val="Hyperlink"/>
              </w:rPr>
            </w:rPrChange>
          </w:rPr>
          <w:delText>Managing Model Files</w:delText>
        </w:r>
        <w:r w:rsidDel="00D900C6">
          <w:rPr>
            <w:webHidden/>
          </w:rPr>
          <w:tab/>
        </w:r>
        <w:r w:rsidR="00FF15FD" w:rsidDel="00D900C6">
          <w:rPr>
            <w:webHidden/>
          </w:rPr>
          <w:delText>12</w:delText>
        </w:r>
      </w:del>
    </w:p>
    <w:p w14:paraId="2144D508" w14:textId="4FD7AB11" w:rsidR="00E52210" w:rsidDel="00D900C6" w:rsidRDefault="00E52210">
      <w:pPr>
        <w:pStyle w:val="TOC3"/>
        <w:rPr>
          <w:del w:id="227" w:author="Doug A. Wood" w:date="2017-05-31T11:37:00Z"/>
          <w:rFonts w:asciiTheme="minorHAnsi" w:eastAsiaTheme="minorEastAsia" w:hAnsiTheme="minorHAnsi" w:cstheme="minorBidi"/>
          <w:sz w:val="22"/>
          <w:szCs w:val="22"/>
        </w:rPr>
      </w:pPr>
      <w:del w:id="228" w:author="Doug A. Wood" w:date="2017-05-31T11:37:00Z">
        <w:r w:rsidRPr="00D900C6" w:rsidDel="00D900C6">
          <w:rPr>
            <w:rPrChange w:id="229" w:author="Doug A. Wood" w:date="2017-05-31T11:37:00Z">
              <w:rPr>
                <w:rStyle w:val="Hyperlink"/>
              </w:rPr>
            </w:rPrChange>
          </w:rPr>
          <w:delText>2.3.1</w:delText>
        </w:r>
        <w:r w:rsidDel="00D900C6">
          <w:rPr>
            <w:rFonts w:asciiTheme="minorHAnsi" w:eastAsiaTheme="minorEastAsia" w:hAnsiTheme="minorHAnsi" w:cstheme="minorBidi"/>
            <w:sz w:val="22"/>
            <w:szCs w:val="22"/>
          </w:rPr>
          <w:tab/>
        </w:r>
        <w:r w:rsidRPr="00D900C6" w:rsidDel="00D900C6">
          <w:rPr>
            <w:rPrChange w:id="230" w:author="Doug A. Wood" w:date="2017-05-31T11:37:00Z">
              <w:rPr>
                <w:rStyle w:val="Hyperlink"/>
              </w:rPr>
            </w:rPrChange>
          </w:rPr>
          <w:delText>Upload Model</w:delText>
        </w:r>
        <w:r w:rsidDel="00D900C6">
          <w:rPr>
            <w:webHidden/>
          </w:rPr>
          <w:tab/>
        </w:r>
        <w:r w:rsidR="00FF15FD" w:rsidDel="00D900C6">
          <w:rPr>
            <w:webHidden/>
          </w:rPr>
          <w:delText>13</w:delText>
        </w:r>
      </w:del>
    </w:p>
    <w:p w14:paraId="68AD608E" w14:textId="1321A028" w:rsidR="00E52210" w:rsidDel="00D900C6" w:rsidRDefault="00E52210">
      <w:pPr>
        <w:pStyle w:val="TOC3"/>
        <w:rPr>
          <w:del w:id="231" w:author="Doug A. Wood" w:date="2017-05-31T11:37:00Z"/>
          <w:rFonts w:asciiTheme="minorHAnsi" w:eastAsiaTheme="minorEastAsia" w:hAnsiTheme="minorHAnsi" w:cstheme="minorBidi"/>
          <w:sz w:val="22"/>
          <w:szCs w:val="22"/>
        </w:rPr>
      </w:pPr>
      <w:del w:id="232" w:author="Doug A. Wood" w:date="2017-05-31T11:37:00Z">
        <w:r w:rsidRPr="00D900C6" w:rsidDel="00D900C6">
          <w:rPr>
            <w:rPrChange w:id="233" w:author="Doug A. Wood" w:date="2017-05-31T11:37:00Z">
              <w:rPr>
                <w:rStyle w:val="Hyperlink"/>
              </w:rPr>
            </w:rPrChange>
          </w:rPr>
          <w:delText>2.3.2</w:delText>
        </w:r>
        <w:r w:rsidDel="00D900C6">
          <w:rPr>
            <w:rFonts w:asciiTheme="minorHAnsi" w:eastAsiaTheme="minorEastAsia" w:hAnsiTheme="minorHAnsi" w:cstheme="minorBidi"/>
            <w:sz w:val="22"/>
            <w:szCs w:val="22"/>
          </w:rPr>
          <w:tab/>
        </w:r>
        <w:r w:rsidRPr="00D900C6" w:rsidDel="00D900C6">
          <w:rPr>
            <w:rPrChange w:id="234" w:author="Doug A. Wood" w:date="2017-05-31T11:37:00Z">
              <w:rPr>
                <w:rStyle w:val="Hyperlink"/>
              </w:rPr>
            </w:rPrChange>
          </w:rPr>
          <w:delText>Linked Models</w:delText>
        </w:r>
        <w:r w:rsidDel="00D900C6">
          <w:rPr>
            <w:webHidden/>
          </w:rPr>
          <w:tab/>
        </w:r>
        <w:r w:rsidR="00FF15FD" w:rsidDel="00D900C6">
          <w:rPr>
            <w:webHidden/>
          </w:rPr>
          <w:delText>14</w:delText>
        </w:r>
      </w:del>
    </w:p>
    <w:p w14:paraId="5E5E20D2" w14:textId="56025320" w:rsidR="00E52210" w:rsidDel="00D900C6" w:rsidRDefault="00E52210">
      <w:pPr>
        <w:pStyle w:val="TOC3"/>
        <w:rPr>
          <w:del w:id="235" w:author="Doug A. Wood" w:date="2017-05-31T11:37:00Z"/>
          <w:rFonts w:asciiTheme="minorHAnsi" w:eastAsiaTheme="minorEastAsia" w:hAnsiTheme="minorHAnsi" w:cstheme="minorBidi"/>
          <w:sz w:val="22"/>
          <w:szCs w:val="22"/>
        </w:rPr>
      </w:pPr>
      <w:del w:id="236" w:author="Doug A. Wood" w:date="2017-05-31T11:37:00Z">
        <w:r w:rsidRPr="00D900C6" w:rsidDel="00D900C6">
          <w:rPr>
            <w:rPrChange w:id="237" w:author="Doug A. Wood" w:date="2017-05-31T11:37:00Z">
              <w:rPr>
                <w:rStyle w:val="Hyperlink"/>
              </w:rPr>
            </w:rPrChange>
          </w:rPr>
          <w:delText>2.3.3</w:delText>
        </w:r>
        <w:r w:rsidDel="00D900C6">
          <w:rPr>
            <w:rFonts w:asciiTheme="minorHAnsi" w:eastAsiaTheme="minorEastAsia" w:hAnsiTheme="minorHAnsi" w:cstheme="minorBidi"/>
            <w:sz w:val="22"/>
            <w:szCs w:val="22"/>
          </w:rPr>
          <w:tab/>
        </w:r>
        <w:r w:rsidRPr="00D900C6" w:rsidDel="00D900C6">
          <w:rPr>
            <w:rPrChange w:id="238" w:author="Doug A. Wood" w:date="2017-05-31T11:37:00Z">
              <w:rPr>
                <w:rStyle w:val="Hyperlink"/>
              </w:rPr>
            </w:rPrChange>
          </w:rPr>
          <w:delText>Unlink Model</w:delText>
        </w:r>
        <w:r w:rsidDel="00D900C6">
          <w:rPr>
            <w:webHidden/>
          </w:rPr>
          <w:tab/>
        </w:r>
        <w:r w:rsidR="00FF15FD" w:rsidDel="00D900C6">
          <w:rPr>
            <w:webHidden/>
          </w:rPr>
          <w:delText>16</w:delText>
        </w:r>
      </w:del>
    </w:p>
    <w:p w14:paraId="5C1DEE15" w14:textId="5B4D82DA" w:rsidR="00E52210" w:rsidDel="00D900C6" w:rsidRDefault="00E52210">
      <w:pPr>
        <w:pStyle w:val="TOC3"/>
        <w:rPr>
          <w:del w:id="239" w:author="Doug A. Wood" w:date="2017-05-31T11:37:00Z"/>
          <w:rFonts w:asciiTheme="minorHAnsi" w:eastAsiaTheme="minorEastAsia" w:hAnsiTheme="minorHAnsi" w:cstheme="minorBidi"/>
          <w:sz w:val="22"/>
          <w:szCs w:val="22"/>
        </w:rPr>
      </w:pPr>
      <w:del w:id="240" w:author="Doug A. Wood" w:date="2017-05-31T11:37:00Z">
        <w:r w:rsidRPr="00D900C6" w:rsidDel="00D900C6">
          <w:rPr>
            <w:rPrChange w:id="241" w:author="Doug A. Wood" w:date="2017-05-31T11:37:00Z">
              <w:rPr>
                <w:rStyle w:val="Hyperlink"/>
              </w:rPr>
            </w:rPrChange>
          </w:rPr>
          <w:delText>2.3.4</w:delText>
        </w:r>
        <w:r w:rsidDel="00D900C6">
          <w:rPr>
            <w:rFonts w:asciiTheme="minorHAnsi" w:eastAsiaTheme="minorEastAsia" w:hAnsiTheme="minorHAnsi" w:cstheme="minorBidi"/>
            <w:sz w:val="22"/>
            <w:szCs w:val="22"/>
          </w:rPr>
          <w:tab/>
        </w:r>
        <w:r w:rsidRPr="00D900C6" w:rsidDel="00D900C6">
          <w:rPr>
            <w:rPrChange w:id="242" w:author="Doug A. Wood" w:date="2017-05-31T11:37:00Z">
              <w:rPr>
                <w:rStyle w:val="Hyperlink"/>
              </w:rPr>
            </w:rPrChange>
          </w:rPr>
          <w:delText>Delete Model</w:delText>
        </w:r>
        <w:r w:rsidDel="00D900C6">
          <w:rPr>
            <w:webHidden/>
          </w:rPr>
          <w:tab/>
        </w:r>
        <w:r w:rsidR="00FF15FD" w:rsidDel="00D900C6">
          <w:rPr>
            <w:webHidden/>
          </w:rPr>
          <w:delText>16</w:delText>
        </w:r>
      </w:del>
    </w:p>
    <w:p w14:paraId="034374A6" w14:textId="2058B745" w:rsidR="00E52210" w:rsidDel="00D900C6" w:rsidRDefault="00E52210">
      <w:pPr>
        <w:pStyle w:val="TOC2"/>
        <w:rPr>
          <w:del w:id="243" w:author="Doug A. Wood" w:date="2017-05-31T11:37:00Z"/>
          <w:rFonts w:asciiTheme="minorHAnsi" w:eastAsiaTheme="minorEastAsia" w:hAnsiTheme="minorHAnsi" w:cstheme="minorBidi"/>
          <w:szCs w:val="22"/>
        </w:rPr>
      </w:pPr>
      <w:del w:id="244" w:author="Doug A. Wood" w:date="2017-05-31T11:37:00Z">
        <w:r w:rsidRPr="00D900C6" w:rsidDel="00D900C6">
          <w:rPr>
            <w:rPrChange w:id="245" w:author="Doug A. Wood" w:date="2017-05-31T11:37:00Z">
              <w:rPr>
                <w:rStyle w:val="Hyperlink"/>
              </w:rPr>
            </w:rPrChange>
          </w:rPr>
          <w:delText>2.4</w:delText>
        </w:r>
        <w:r w:rsidDel="00D900C6">
          <w:rPr>
            <w:rFonts w:asciiTheme="minorHAnsi" w:eastAsiaTheme="minorEastAsia" w:hAnsiTheme="minorHAnsi" w:cstheme="minorBidi"/>
            <w:szCs w:val="22"/>
          </w:rPr>
          <w:tab/>
        </w:r>
        <w:r w:rsidRPr="00D900C6" w:rsidDel="00D900C6">
          <w:rPr>
            <w:rPrChange w:id="246" w:author="Doug A. Wood" w:date="2017-05-31T11:37:00Z">
              <w:rPr>
                <w:rStyle w:val="Hyperlink"/>
              </w:rPr>
            </w:rPrChange>
          </w:rPr>
          <w:delText>Manage Viewable Models</w:delText>
        </w:r>
        <w:r w:rsidDel="00D900C6">
          <w:rPr>
            <w:webHidden/>
          </w:rPr>
          <w:tab/>
        </w:r>
        <w:r w:rsidR="00FF15FD" w:rsidDel="00D900C6">
          <w:rPr>
            <w:webHidden/>
          </w:rPr>
          <w:delText>17</w:delText>
        </w:r>
      </w:del>
    </w:p>
    <w:p w14:paraId="4DDEAFB0" w14:textId="4BCEC144" w:rsidR="00E52210" w:rsidDel="00D900C6" w:rsidRDefault="00E52210">
      <w:pPr>
        <w:pStyle w:val="TOC2"/>
        <w:rPr>
          <w:del w:id="247" w:author="Doug A. Wood" w:date="2017-05-31T11:37:00Z"/>
          <w:rFonts w:asciiTheme="minorHAnsi" w:eastAsiaTheme="minorEastAsia" w:hAnsiTheme="minorHAnsi" w:cstheme="minorBidi"/>
          <w:szCs w:val="22"/>
        </w:rPr>
      </w:pPr>
      <w:del w:id="248" w:author="Doug A. Wood" w:date="2017-05-31T11:37:00Z">
        <w:r w:rsidRPr="00D900C6" w:rsidDel="00D900C6">
          <w:rPr>
            <w:rPrChange w:id="249" w:author="Doug A. Wood" w:date="2017-05-31T11:37:00Z">
              <w:rPr>
                <w:rStyle w:val="Hyperlink"/>
              </w:rPr>
            </w:rPrChange>
          </w:rPr>
          <w:delText>2.5</w:delText>
        </w:r>
        <w:r w:rsidDel="00D900C6">
          <w:rPr>
            <w:rFonts w:asciiTheme="minorHAnsi" w:eastAsiaTheme="minorEastAsia" w:hAnsiTheme="minorHAnsi" w:cstheme="minorBidi"/>
            <w:szCs w:val="22"/>
          </w:rPr>
          <w:tab/>
        </w:r>
        <w:r w:rsidRPr="00D900C6" w:rsidDel="00D900C6">
          <w:rPr>
            <w:rPrChange w:id="250" w:author="Doug A. Wood" w:date="2017-05-31T11:37:00Z">
              <w:rPr>
                <w:rStyle w:val="Hyperlink"/>
              </w:rPr>
            </w:rPrChange>
          </w:rPr>
          <w:delText>Managing Associated Locations</w:delText>
        </w:r>
        <w:r w:rsidDel="00D900C6">
          <w:rPr>
            <w:webHidden/>
          </w:rPr>
          <w:tab/>
        </w:r>
        <w:r w:rsidR="00FF15FD" w:rsidDel="00D900C6">
          <w:rPr>
            <w:webHidden/>
          </w:rPr>
          <w:delText>20</w:delText>
        </w:r>
      </w:del>
    </w:p>
    <w:p w14:paraId="7306D34B" w14:textId="29936DFA" w:rsidR="00E52210" w:rsidDel="00D900C6" w:rsidRDefault="00E52210">
      <w:pPr>
        <w:pStyle w:val="TOC2"/>
        <w:rPr>
          <w:del w:id="251" w:author="Doug A. Wood" w:date="2017-05-31T11:37:00Z"/>
          <w:rFonts w:asciiTheme="minorHAnsi" w:eastAsiaTheme="minorEastAsia" w:hAnsiTheme="minorHAnsi" w:cstheme="minorBidi"/>
          <w:szCs w:val="22"/>
        </w:rPr>
      </w:pPr>
      <w:del w:id="252" w:author="Doug A. Wood" w:date="2017-05-31T11:37:00Z">
        <w:r w:rsidRPr="00D900C6" w:rsidDel="00D900C6">
          <w:rPr>
            <w:rPrChange w:id="253" w:author="Doug A. Wood" w:date="2017-05-31T11:37:00Z">
              <w:rPr>
                <w:rStyle w:val="Hyperlink"/>
              </w:rPr>
            </w:rPrChange>
          </w:rPr>
          <w:delText>2.6</w:delText>
        </w:r>
        <w:r w:rsidDel="00D900C6">
          <w:rPr>
            <w:rFonts w:asciiTheme="minorHAnsi" w:eastAsiaTheme="minorEastAsia" w:hAnsiTheme="minorHAnsi" w:cstheme="minorBidi"/>
            <w:szCs w:val="22"/>
          </w:rPr>
          <w:tab/>
        </w:r>
        <w:r w:rsidRPr="00D900C6" w:rsidDel="00D900C6">
          <w:rPr>
            <w:rPrChange w:id="254" w:author="Doug A. Wood" w:date="2017-05-31T11:37:00Z">
              <w:rPr>
                <w:rStyle w:val="Hyperlink"/>
              </w:rPr>
            </w:rPrChange>
          </w:rPr>
          <w:delText>System Properties</w:delText>
        </w:r>
        <w:r w:rsidDel="00D900C6">
          <w:rPr>
            <w:webHidden/>
          </w:rPr>
          <w:tab/>
        </w:r>
        <w:r w:rsidR="00FF15FD" w:rsidDel="00D900C6">
          <w:rPr>
            <w:webHidden/>
          </w:rPr>
          <w:delText>21</w:delText>
        </w:r>
      </w:del>
    </w:p>
    <w:p w14:paraId="67E4EBB7" w14:textId="492690DD" w:rsidR="00E52210" w:rsidDel="00D900C6" w:rsidRDefault="00E52210">
      <w:pPr>
        <w:pStyle w:val="TOC1"/>
        <w:rPr>
          <w:del w:id="255" w:author="Doug A. Wood" w:date="2017-05-31T11:37:00Z"/>
          <w:rFonts w:asciiTheme="minorHAnsi" w:eastAsiaTheme="minorEastAsia" w:hAnsiTheme="minorHAnsi" w:cstheme="minorBidi"/>
          <w:szCs w:val="22"/>
        </w:rPr>
      </w:pPr>
      <w:del w:id="256" w:author="Doug A. Wood" w:date="2017-05-31T11:37:00Z">
        <w:r w:rsidRPr="00D900C6" w:rsidDel="00D900C6">
          <w:rPr>
            <w:rPrChange w:id="257" w:author="Doug A. Wood" w:date="2017-05-31T11:37:00Z">
              <w:rPr>
                <w:rStyle w:val="Hyperlink"/>
              </w:rPr>
            </w:rPrChange>
          </w:rPr>
          <w:delText>3</w:delText>
        </w:r>
        <w:r w:rsidDel="00D900C6">
          <w:rPr>
            <w:rFonts w:asciiTheme="minorHAnsi" w:eastAsiaTheme="minorEastAsia" w:hAnsiTheme="minorHAnsi" w:cstheme="minorBidi"/>
            <w:szCs w:val="22"/>
          </w:rPr>
          <w:tab/>
        </w:r>
        <w:r w:rsidRPr="00D900C6" w:rsidDel="00D900C6">
          <w:rPr>
            <w:rPrChange w:id="258" w:author="Doug A. Wood" w:date="2017-05-31T11:37:00Z">
              <w:rPr>
                <w:rStyle w:val="Hyperlink"/>
              </w:rPr>
            </w:rPrChange>
          </w:rPr>
          <w:delText>Using the Autodesk Forge Viewer</w:delText>
        </w:r>
        <w:r w:rsidDel="00D900C6">
          <w:rPr>
            <w:webHidden/>
          </w:rPr>
          <w:tab/>
        </w:r>
        <w:r w:rsidR="00FF15FD" w:rsidDel="00D900C6">
          <w:rPr>
            <w:webHidden/>
          </w:rPr>
          <w:delText>22</w:delText>
        </w:r>
      </w:del>
    </w:p>
    <w:p w14:paraId="5433B4E7" w14:textId="0449F985" w:rsidR="00E52210" w:rsidDel="00D900C6" w:rsidRDefault="00E52210">
      <w:pPr>
        <w:pStyle w:val="TOC3"/>
        <w:rPr>
          <w:del w:id="259" w:author="Doug A. Wood" w:date="2017-05-31T11:37:00Z"/>
          <w:rFonts w:asciiTheme="minorHAnsi" w:eastAsiaTheme="minorEastAsia" w:hAnsiTheme="minorHAnsi" w:cstheme="minorBidi"/>
          <w:sz w:val="22"/>
          <w:szCs w:val="22"/>
        </w:rPr>
      </w:pPr>
      <w:del w:id="260" w:author="Doug A. Wood" w:date="2017-05-31T11:37:00Z">
        <w:r w:rsidRPr="00D900C6" w:rsidDel="00D900C6">
          <w:rPr>
            <w:rPrChange w:id="261" w:author="Doug A. Wood" w:date="2017-05-31T11:37:00Z">
              <w:rPr>
                <w:rStyle w:val="Hyperlink"/>
              </w:rPr>
            </w:rPrChange>
          </w:rPr>
          <w:delText>3.1.1</w:delText>
        </w:r>
        <w:r w:rsidDel="00D900C6">
          <w:rPr>
            <w:rFonts w:asciiTheme="minorHAnsi" w:eastAsiaTheme="minorEastAsia" w:hAnsiTheme="minorHAnsi" w:cstheme="minorBidi"/>
            <w:sz w:val="22"/>
            <w:szCs w:val="22"/>
          </w:rPr>
          <w:tab/>
        </w:r>
        <w:r w:rsidRPr="00D900C6" w:rsidDel="00D900C6">
          <w:rPr>
            <w:rPrChange w:id="262" w:author="Doug A. Wood" w:date="2017-05-31T11:37:00Z">
              <w:rPr>
                <w:rStyle w:val="Hyperlink"/>
              </w:rPr>
            </w:rPrChange>
          </w:rPr>
          <w:delText>Locating Model Files</w:delText>
        </w:r>
        <w:r w:rsidDel="00D900C6">
          <w:rPr>
            <w:webHidden/>
          </w:rPr>
          <w:tab/>
        </w:r>
        <w:r w:rsidR="00FF15FD" w:rsidDel="00D900C6">
          <w:rPr>
            <w:webHidden/>
          </w:rPr>
          <w:delText>23</w:delText>
        </w:r>
      </w:del>
    </w:p>
    <w:p w14:paraId="5EAFF18F" w14:textId="6086D9A3" w:rsidR="00E52210" w:rsidDel="00D900C6" w:rsidRDefault="00E52210">
      <w:pPr>
        <w:pStyle w:val="TOC2"/>
        <w:rPr>
          <w:del w:id="263" w:author="Doug A. Wood" w:date="2017-05-31T11:37:00Z"/>
          <w:rFonts w:asciiTheme="minorHAnsi" w:eastAsiaTheme="minorEastAsia" w:hAnsiTheme="minorHAnsi" w:cstheme="minorBidi"/>
          <w:szCs w:val="22"/>
        </w:rPr>
      </w:pPr>
      <w:del w:id="264" w:author="Doug A. Wood" w:date="2017-05-31T11:37:00Z">
        <w:r w:rsidRPr="00D900C6" w:rsidDel="00D900C6">
          <w:rPr>
            <w:rPrChange w:id="265" w:author="Doug A. Wood" w:date="2017-05-31T11:37:00Z">
              <w:rPr>
                <w:rStyle w:val="Hyperlink"/>
              </w:rPr>
            </w:rPrChange>
          </w:rPr>
          <w:delText>3.2</w:delText>
        </w:r>
        <w:r w:rsidDel="00D900C6">
          <w:rPr>
            <w:rFonts w:asciiTheme="minorHAnsi" w:eastAsiaTheme="minorEastAsia" w:hAnsiTheme="minorHAnsi" w:cstheme="minorBidi"/>
            <w:szCs w:val="22"/>
          </w:rPr>
          <w:tab/>
        </w:r>
        <w:r w:rsidRPr="00D900C6" w:rsidDel="00D900C6">
          <w:rPr>
            <w:rPrChange w:id="266" w:author="Doug A. Wood" w:date="2017-05-31T11:37:00Z">
              <w:rPr>
                <w:rStyle w:val="Hyperlink"/>
              </w:rPr>
            </w:rPrChange>
          </w:rPr>
          <w:delText>Viewer Navigation</w:delText>
        </w:r>
        <w:r w:rsidDel="00D900C6">
          <w:rPr>
            <w:webHidden/>
          </w:rPr>
          <w:tab/>
        </w:r>
        <w:r w:rsidR="00FF15FD" w:rsidDel="00D900C6">
          <w:rPr>
            <w:webHidden/>
          </w:rPr>
          <w:delText>23</w:delText>
        </w:r>
      </w:del>
    </w:p>
    <w:p w14:paraId="1ED2ED84" w14:textId="20FC4B12" w:rsidR="00E52210" w:rsidDel="00D900C6" w:rsidRDefault="00E52210">
      <w:pPr>
        <w:pStyle w:val="TOC3"/>
        <w:rPr>
          <w:del w:id="267" w:author="Doug A. Wood" w:date="2017-05-31T11:37:00Z"/>
          <w:rFonts w:asciiTheme="minorHAnsi" w:eastAsiaTheme="minorEastAsia" w:hAnsiTheme="minorHAnsi" w:cstheme="minorBidi"/>
          <w:sz w:val="22"/>
          <w:szCs w:val="22"/>
        </w:rPr>
      </w:pPr>
      <w:del w:id="268" w:author="Doug A. Wood" w:date="2017-05-31T11:37:00Z">
        <w:r w:rsidRPr="00D900C6" w:rsidDel="00D900C6">
          <w:rPr>
            <w:rPrChange w:id="269" w:author="Doug A. Wood" w:date="2017-05-31T11:37:00Z">
              <w:rPr>
                <w:rStyle w:val="Hyperlink"/>
              </w:rPr>
            </w:rPrChange>
          </w:rPr>
          <w:delText>3.2.1</w:delText>
        </w:r>
        <w:r w:rsidDel="00D900C6">
          <w:rPr>
            <w:rFonts w:asciiTheme="minorHAnsi" w:eastAsiaTheme="minorEastAsia" w:hAnsiTheme="minorHAnsi" w:cstheme="minorBidi"/>
            <w:sz w:val="22"/>
            <w:szCs w:val="22"/>
          </w:rPr>
          <w:tab/>
        </w:r>
        <w:r w:rsidRPr="00D900C6" w:rsidDel="00D900C6">
          <w:rPr>
            <w:rPrChange w:id="270" w:author="Doug A. Wood" w:date="2017-05-31T11:37:00Z">
              <w:rPr>
                <w:rStyle w:val="Hyperlink"/>
              </w:rPr>
            </w:rPrChange>
          </w:rPr>
          <w:delText>Maximo context</w:delText>
        </w:r>
        <w:r w:rsidDel="00D900C6">
          <w:rPr>
            <w:webHidden/>
          </w:rPr>
          <w:tab/>
        </w:r>
        <w:r w:rsidR="00FF15FD" w:rsidDel="00D900C6">
          <w:rPr>
            <w:webHidden/>
          </w:rPr>
          <w:delText>23</w:delText>
        </w:r>
      </w:del>
    </w:p>
    <w:p w14:paraId="1CEEB061" w14:textId="762304D6" w:rsidR="00E52210" w:rsidDel="00D900C6" w:rsidRDefault="00E52210">
      <w:pPr>
        <w:pStyle w:val="TOC3"/>
        <w:rPr>
          <w:del w:id="271" w:author="Doug A. Wood" w:date="2017-05-31T11:37:00Z"/>
          <w:rFonts w:asciiTheme="minorHAnsi" w:eastAsiaTheme="minorEastAsia" w:hAnsiTheme="minorHAnsi" w:cstheme="minorBidi"/>
          <w:sz w:val="22"/>
          <w:szCs w:val="22"/>
        </w:rPr>
      </w:pPr>
      <w:del w:id="272" w:author="Doug A. Wood" w:date="2017-05-31T11:37:00Z">
        <w:r w:rsidRPr="00D900C6" w:rsidDel="00D900C6">
          <w:rPr>
            <w:rPrChange w:id="273" w:author="Doug A. Wood" w:date="2017-05-31T11:37:00Z">
              <w:rPr>
                <w:rStyle w:val="Hyperlink"/>
              </w:rPr>
            </w:rPrChange>
          </w:rPr>
          <w:delText>3.2.2</w:delText>
        </w:r>
        <w:r w:rsidDel="00D900C6">
          <w:rPr>
            <w:rFonts w:asciiTheme="minorHAnsi" w:eastAsiaTheme="minorEastAsia" w:hAnsiTheme="minorHAnsi" w:cstheme="minorBidi"/>
            <w:sz w:val="22"/>
            <w:szCs w:val="22"/>
          </w:rPr>
          <w:tab/>
        </w:r>
        <w:r w:rsidRPr="00D900C6" w:rsidDel="00D900C6">
          <w:rPr>
            <w:rPrChange w:id="274" w:author="Doug A. Wood" w:date="2017-05-31T11:37:00Z">
              <w:rPr>
                <w:rStyle w:val="Hyperlink"/>
              </w:rPr>
            </w:rPrChange>
          </w:rPr>
          <w:delText>Top Toolbar (Location and Assets)</w:delText>
        </w:r>
        <w:r w:rsidDel="00D900C6">
          <w:rPr>
            <w:webHidden/>
          </w:rPr>
          <w:tab/>
        </w:r>
        <w:r w:rsidR="00FF15FD" w:rsidDel="00D900C6">
          <w:rPr>
            <w:webHidden/>
          </w:rPr>
          <w:delText>24</w:delText>
        </w:r>
      </w:del>
    </w:p>
    <w:p w14:paraId="0BF14166" w14:textId="1817AB55" w:rsidR="00E52210" w:rsidDel="00D900C6" w:rsidRDefault="00E52210">
      <w:pPr>
        <w:pStyle w:val="TOC3"/>
        <w:rPr>
          <w:del w:id="275" w:author="Doug A. Wood" w:date="2017-05-31T11:37:00Z"/>
          <w:rFonts w:asciiTheme="minorHAnsi" w:eastAsiaTheme="minorEastAsia" w:hAnsiTheme="minorHAnsi" w:cstheme="minorBidi"/>
          <w:sz w:val="22"/>
          <w:szCs w:val="22"/>
        </w:rPr>
      </w:pPr>
      <w:del w:id="276" w:author="Doug A. Wood" w:date="2017-05-31T11:37:00Z">
        <w:r w:rsidRPr="00D900C6" w:rsidDel="00D900C6">
          <w:rPr>
            <w:rPrChange w:id="277" w:author="Doug A. Wood" w:date="2017-05-31T11:37:00Z">
              <w:rPr>
                <w:rStyle w:val="Hyperlink"/>
              </w:rPr>
            </w:rPrChange>
          </w:rPr>
          <w:delText>3.2.3</w:delText>
        </w:r>
        <w:r w:rsidDel="00D900C6">
          <w:rPr>
            <w:rFonts w:asciiTheme="minorHAnsi" w:eastAsiaTheme="minorEastAsia" w:hAnsiTheme="minorHAnsi" w:cstheme="minorBidi"/>
            <w:sz w:val="22"/>
            <w:szCs w:val="22"/>
          </w:rPr>
          <w:tab/>
        </w:r>
        <w:r w:rsidRPr="00D900C6" w:rsidDel="00D900C6">
          <w:rPr>
            <w:rPrChange w:id="278" w:author="Doug A. Wood" w:date="2017-05-31T11:37:00Z">
              <w:rPr>
                <w:rStyle w:val="Hyperlink"/>
              </w:rPr>
            </w:rPrChange>
          </w:rPr>
          <w:delText>Saved views</w:delText>
        </w:r>
        <w:r w:rsidDel="00D900C6">
          <w:rPr>
            <w:webHidden/>
          </w:rPr>
          <w:tab/>
        </w:r>
        <w:r w:rsidR="00FF15FD" w:rsidDel="00D900C6">
          <w:rPr>
            <w:webHidden/>
          </w:rPr>
          <w:delText>27</w:delText>
        </w:r>
      </w:del>
    </w:p>
    <w:p w14:paraId="41669675" w14:textId="2F7F8324" w:rsidR="00E52210" w:rsidDel="00D900C6" w:rsidRDefault="00E52210">
      <w:pPr>
        <w:pStyle w:val="TOC3"/>
        <w:rPr>
          <w:del w:id="279" w:author="Doug A. Wood" w:date="2017-05-31T11:37:00Z"/>
          <w:rFonts w:asciiTheme="minorHAnsi" w:eastAsiaTheme="minorEastAsia" w:hAnsiTheme="minorHAnsi" w:cstheme="minorBidi"/>
          <w:sz w:val="22"/>
          <w:szCs w:val="22"/>
        </w:rPr>
      </w:pPr>
      <w:del w:id="280" w:author="Doug A. Wood" w:date="2017-05-31T11:37:00Z">
        <w:r w:rsidRPr="00D900C6" w:rsidDel="00D900C6">
          <w:rPr>
            <w:rPrChange w:id="281" w:author="Doug A. Wood" w:date="2017-05-31T11:37:00Z">
              <w:rPr>
                <w:rStyle w:val="Hyperlink"/>
              </w:rPr>
            </w:rPrChange>
          </w:rPr>
          <w:delText>3.2.4</w:delText>
        </w:r>
        <w:r w:rsidDel="00D900C6">
          <w:rPr>
            <w:rFonts w:asciiTheme="minorHAnsi" w:eastAsiaTheme="minorEastAsia" w:hAnsiTheme="minorHAnsi" w:cstheme="minorBidi"/>
            <w:sz w:val="22"/>
            <w:szCs w:val="22"/>
          </w:rPr>
          <w:tab/>
        </w:r>
        <w:r w:rsidRPr="00D900C6" w:rsidDel="00D900C6">
          <w:rPr>
            <w:rPrChange w:id="282" w:author="Doug A. Wood" w:date="2017-05-31T11:37:00Z">
              <w:rPr>
                <w:rStyle w:val="Hyperlink"/>
              </w:rPr>
            </w:rPrChange>
          </w:rPr>
          <w:delText>Asset Properties</w:delText>
        </w:r>
        <w:r w:rsidDel="00D900C6">
          <w:rPr>
            <w:webHidden/>
          </w:rPr>
          <w:tab/>
        </w:r>
        <w:r w:rsidR="00FF15FD" w:rsidDel="00D900C6">
          <w:rPr>
            <w:webHidden/>
          </w:rPr>
          <w:delText>29</w:delText>
        </w:r>
      </w:del>
    </w:p>
    <w:p w14:paraId="17A6ED62" w14:textId="3B26D065" w:rsidR="00E52210" w:rsidDel="00D900C6" w:rsidRDefault="00E52210">
      <w:pPr>
        <w:pStyle w:val="TOC2"/>
        <w:rPr>
          <w:del w:id="283" w:author="Doug A. Wood" w:date="2017-05-31T11:37:00Z"/>
          <w:rFonts w:asciiTheme="minorHAnsi" w:eastAsiaTheme="minorEastAsia" w:hAnsiTheme="minorHAnsi" w:cstheme="minorBidi"/>
          <w:szCs w:val="22"/>
        </w:rPr>
      </w:pPr>
      <w:del w:id="284" w:author="Doug A. Wood" w:date="2017-05-31T11:37:00Z">
        <w:r w:rsidRPr="00D900C6" w:rsidDel="00D900C6">
          <w:rPr>
            <w:rPrChange w:id="285" w:author="Doug A. Wood" w:date="2017-05-31T11:37:00Z">
              <w:rPr>
                <w:rStyle w:val="Hyperlink"/>
              </w:rPr>
            </w:rPrChange>
          </w:rPr>
          <w:delText>3.3</w:delText>
        </w:r>
        <w:r w:rsidDel="00D900C6">
          <w:rPr>
            <w:rFonts w:asciiTheme="minorHAnsi" w:eastAsiaTheme="minorEastAsia" w:hAnsiTheme="minorHAnsi" w:cstheme="minorBidi"/>
            <w:szCs w:val="22"/>
          </w:rPr>
          <w:tab/>
        </w:r>
        <w:r w:rsidRPr="00D900C6" w:rsidDel="00D900C6">
          <w:rPr>
            <w:rPrChange w:id="286" w:author="Doug A. Wood" w:date="2017-05-31T11:37:00Z">
              <w:rPr>
                <w:rStyle w:val="Hyperlink"/>
              </w:rPr>
            </w:rPrChange>
          </w:rPr>
          <w:delText>Viewer Navigation</w:delText>
        </w:r>
        <w:r w:rsidDel="00D900C6">
          <w:rPr>
            <w:webHidden/>
          </w:rPr>
          <w:tab/>
        </w:r>
        <w:r w:rsidR="00FF15FD" w:rsidDel="00D900C6">
          <w:rPr>
            <w:webHidden/>
          </w:rPr>
          <w:delText>31</w:delText>
        </w:r>
      </w:del>
    </w:p>
    <w:p w14:paraId="79ED8B22" w14:textId="73AA8D5D" w:rsidR="00E52210" w:rsidDel="00D900C6" w:rsidRDefault="00E52210">
      <w:pPr>
        <w:pStyle w:val="TOC3"/>
        <w:rPr>
          <w:del w:id="287" w:author="Doug A. Wood" w:date="2017-05-31T11:37:00Z"/>
          <w:rFonts w:asciiTheme="minorHAnsi" w:eastAsiaTheme="minorEastAsia" w:hAnsiTheme="minorHAnsi" w:cstheme="minorBidi"/>
          <w:sz w:val="22"/>
          <w:szCs w:val="22"/>
        </w:rPr>
      </w:pPr>
      <w:del w:id="288" w:author="Doug A. Wood" w:date="2017-05-31T11:37:00Z">
        <w:r w:rsidRPr="00D900C6" w:rsidDel="00D900C6">
          <w:rPr>
            <w:rPrChange w:id="289" w:author="Doug A. Wood" w:date="2017-05-31T11:37:00Z">
              <w:rPr>
                <w:rStyle w:val="Hyperlink"/>
              </w:rPr>
            </w:rPrChange>
          </w:rPr>
          <w:delText>3.3.1</w:delText>
        </w:r>
        <w:r w:rsidDel="00D900C6">
          <w:rPr>
            <w:rFonts w:asciiTheme="minorHAnsi" w:eastAsiaTheme="minorEastAsia" w:hAnsiTheme="minorHAnsi" w:cstheme="minorBidi"/>
            <w:sz w:val="22"/>
            <w:szCs w:val="22"/>
          </w:rPr>
          <w:tab/>
        </w:r>
        <w:r w:rsidRPr="00D900C6" w:rsidDel="00D900C6">
          <w:rPr>
            <w:rPrChange w:id="290" w:author="Doug A. Wood" w:date="2017-05-31T11:37:00Z">
              <w:rPr>
                <w:rStyle w:val="Hyperlink"/>
              </w:rPr>
            </w:rPrChange>
          </w:rPr>
          <w:delText>Viewer Toolbar</w:delText>
        </w:r>
        <w:r w:rsidDel="00D900C6">
          <w:rPr>
            <w:webHidden/>
          </w:rPr>
          <w:tab/>
        </w:r>
        <w:r w:rsidR="00FF15FD" w:rsidDel="00D900C6">
          <w:rPr>
            <w:webHidden/>
          </w:rPr>
          <w:delText>31</w:delText>
        </w:r>
      </w:del>
    </w:p>
    <w:p w14:paraId="28FFA2F2" w14:textId="139EA8A8" w:rsidR="00E52210" w:rsidDel="00D900C6" w:rsidRDefault="00E52210">
      <w:pPr>
        <w:pStyle w:val="TOC3"/>
        <w:rPr>
          <w:del w:id="291" w:author="Doug A. Wood" w:date="2017-05-31T11:37:00Z"/>
          <w:rFonts w:asciiTheme="minorHAnsi" w:eastAsiaTheme="minorEastAsia" w:hAnsiTheme="minorHAnsi" w:cstheme="minorBidi"/>
          <w:sz w:val="22"/>
          <w:szCs w:val="22"/>
        </w:rPr>
      </w:pPr>
      <w:del w:id="292" w:author="Doug A. Wood" w:date="2017-05-31T11:37:00Z">
        <w:r w:rsidRPr="00D900C6" w:rsidDel="00D900C6">
          <w:rPr>
            <w:rPrChange w:id="293" w:author="Doug A. Wood" w:date="2017-05-31T11:37:00Z">
              <w:rPr>
                <w:rStyle w:val="Hyperlink"/>
              </w:rPr>
            </w:rPrChange>
          </w:rPr>
          <w:delText>3.3.2</w:delText>
        </w:r>
        <w:r w:rsidDel="00D900C6">
          <w:rPr>
            <w:rFonts w:asciiTheme="minorHAnsi" w:eastAsiaTheme="minorEastAsia" w:hAnsiTheme="minorHAnsi" w:cstheme="minorBidi"/>
            <w:sz w:val="22"/>
            <w:szCs w:val="22"/>
          </w:rPr>
          <w:tab/>
        </w:r>
        <w:r w:rsidRPr="00D900C6" w:rsidDel="00D900C6">
          <w:rPr>
            <w:rPrChange w:id="294" w:author="Doug A. Wood" w:date="2017-05-31T11:37:00Z">
              <w:rPr>
                <w:rStyle w:val="Hyperlink"/>
              </w:rPr>
            </w:rPrChange>
          </w:rPr>
          <w:delText>Model Tree</w:delText>
        </w:r>
        <w:r w:rsidDel="00D900C6">
          <w:rPr>
            <w:webHidden/>
          </w:rPr>
          <w:tab/>
        </w:r>
        <w:r w:rsidR="00FF15FD" w:rsidDel="00D900C6">
          <w:rPr>
            <w:webHidden/>
          </w:rPr>
          <w:delText>33</w:delText>
        </w:r>
      </w:del>
    </w:p>
    <w:p w14:paraId="721AE0AC" w14:textId="4AF4E1AC" w:rsidR="00E52210" w:rsidDel="00D900C6" w:rsidRDefault="00E52210">
      <w:pPr>
        <w:pStyle w:val="TOC2"/>
        <w:rPr>
          <w:del w:id="295" w:author="Doug A. Wood" w:date="2017-05-31T11:37:00Z"/>
          <w:rFonts w:asciiTheme="minorHAnsi" w:eastAsiaTheme="minorEastAsia" w:hAnsiTheme="minorHAnsi" w:cstheme="minorBidi"/>
          <w:szCs w:val="22"/>
        </w:rPr>
      </w:pPr>
      <w:del w:id="296" w:author="Doug A. Wood" w:date="2017-05-31T11:37:00Z">
        <w:r w:rsidRPr="00D900C6" w:rsidDel="00D900C6">
          <w:rPr>
            <w:rPrChange w:id="297" w:author="Doug A. Wood" w:date="2017-05-31T11:37:00Z">
              <w:rPr>
                <w:rStyle w:val="Hyperlink"/>
              </w:rPr>
            </w:rPrChange>
          </w:rPr>
          <w:delText>3.4</w:delText>
        </w:r>
        <w:r w:rsidDel="00D900C6">
          <w:rPr>
            <w:rFonts w:asciiTheme="minorHAnsi" w:eastAsiaTheme="minorEastAsia" w:hAnsiTheme="minorHAnsi" w:cstheme="minorBidi"/>
            <w:szCs w:val="22"/>
          </w:rPr>
          <w:tab/>
        </w:r>
        <w:r w:rsidRPr="00D900C6" w:rsidDel="00D900C6">
          <w:rPr>
            <w:rPrChange w:id="298" w:author="Doug A. Wood" w:date="2017-05-31T11:37:00Z">
              <w:rPr>
                <w:rStyle w:val="Hyperlink"/>
              </w:rPr>
            </w:rPrChange>
          </w:rPr>
          <w:delText>Sections</w:delText>
        </w:r>
        <w:r w:rsidDel="00D900C6">
          <w:rPr>
            <w:webHidden/>
          </w:rPr>
          <w:tab/>
        </w:r>
        <w:r w:rsidR="00FF15FD" w:rsidDel="00D900C6">
          <w:rPr>
            <w:webHidden/>
          </w:rPr>
          <w:delText>34</w:delText>
        </w:r>
      </w:del>
    </w:p>
    <w:p w14:paraId="0C2A209F" w14:textId="280BB167" w:rsidR="00E52210" w:rsidDel="00D900C6" w:rsidRDefault="00E52210">
      <w:pPr>
        <w:pStyle w:val="TOC2"/>
        <w:rPr>
          <w:del w:id="299" w:author="Doug A. Wood" w:date="2017-05-31T11:37:00Z"/>
          <w:rFonts w:asciiTheme="minorHAnsi" w:eastAsiaTheme="minorEastAsia" w:hAnsiTheme="minorHAnsi" w:cstheme="minorBidi"/>
          <w:szCs w:val="22"/>
        </w:rPr>
      </w:pPr>
      <w:del w:id="300" w:author="Doug A. Wood" w:date="2017-05-31T11:37:00Z">
        <w:r w:rsidRPr="00D900C6" w:rsidDel="00D900C6">
          <w:rPr>
            <w:rPrChange w:id="301" w:author="Doug A. Wood" w:date="2017-05-31T11:37:00Z">
              <w:rPr>
                <w:rStyle w:val="Hyperlink"/>
              </w:rPr>
            </w:rPrChange>
          </w:rPr>
          <w:delText>3.5</w:delText>
        </w:r>
        <w:r w:rsidDel="00D900C6">
          <w:rPr>
            <w:rFonts w:asciiTheme="minorHAnsi" w:eastAsiaTheme="minorEastAsia" w:hAnsiTheme="minorHAnsi" w:cstheme="minorBidi"/>
            <w:szCs w:val="22"/>
          </w:rPr>
          <w:tab/>
        </w:r>
        <w:r w:rsidRPr="00D900C6" w:rsidDel="00D900C6">
          <w:rPr>
            <w:rPrChange w:id="302" w:author="Doug A. Wood" w:date="2017-05-31T11:37:00Z">
              <w:rPr>
                <w:rStyle w:val="Hyperlink"/>
              </w:rPr>
            </w:rPrChange>
          </w:rPr>
          <w:delText>Geo Positioning</w:delText>
        </w:r>
        <w:r w:rsidDel="00D900C6">
          <w:rPr>
            <w:webHidden/>
          </w:rPr>
          <w:tab/>
        </w:r>
        <w:r w:rsidR="00FF15FD" w:rsidDel="00D900C6">
          <w:rPr>
            <w:webHidden/>
          </w:rPr>
          <w:delText>34</w:delText>
        </w:r>
      </w:del>
    </w:p>
    <w:p w14:paraId="47322A3C" w14:textId="5E010EF9" w:rsidR="00E52210" w:rsidDel="00D900C6" w:rsidRDefault="00E52210">
      <w:pPr>
        <w:pStyle w:val="TOC2"/>
        <w:rPr>
          <w:del w:id="303" w:author="Doug A. Wood" w:date="2017-05-31T11:37:00Z"/>
          <w:rFonts w:asciiTheme="minorHAnsi" w:eastAsiaTheme="minorEastAsia" w:hAnsiTheme="minorHAnsi" w:cstheme="minorBidi"/>
          <w:szCs w:val="22"/>
        </w:rPr>
      </w:pPr>
      <w:del w:id="304" w:author="Doug A. Wood" w:date="2017-05-31T11:37:00Z">
        <w:r w:rsidRPr="00D900C6" w:rsidDel="00D900C6">
          <w:rPr>
            <w:rPrChange w:id="305" w:author="Doug A. Wood" w:date="2017-05-31T11:37:00Z">
              <w:rPr>
                <w:rStyle w:val="Hyperlink"/>
              </w:rPr>
            </w:rPrChange>
          </w:rPr>
          <w:delText>3.6</w:delText>
        </w:r>
        <w:r w:rsidDel="00D900C6">
          <w:rPr>
            <w:rFonts w:asciiTheme="minorHAnsi" w:eastAsiaTheme="minorEastAsia" w:hAnsiTheme="minorHAnsi" w:cstheme="minorBidi"/>
            <w:szCs w:val="22"/>
          </w:rPr>
          <w:tab/>
        </w:r>
        <w:r w:rsidRPr="00D900C6" w:rsidDel="00D900C6">
          <w:rPr>
            <w:rPrChange w:id="306" w:author="Doug A. Wood" w:date="2017-05-31T11:37:00Z">
              <w:rPr>
                <w:rStyle w:val="Hyperlink"/>
              </w:rPr>
            </w:rPrChange>
          </w:rPr>
          <w:delText>Work Order Tracking</w:delText>
        </w:r>
        <w:r w:rsidDel="00D900C6">
          <w:rPr>
            <w:webHidden/>
          </w:rPr>
          <w:tab/>
        </w:r>
        <w:r w:rsidR="00FF15FD" w:rsidDel="00D900C6">
          <w:rPr>
            <w:webHidden/>
          </w:rPr>
          <w:delText>35</w:delText>
        </w:r>
      </w:del>
    </w:p>
    <w:p w14:paraId="6A8B1BA8" w14:textId="64F8C460" w:rsidR="00E52210" w:rsidDel="00D900C6" w:rsidRDefault="00E52210">
      <w:pPr>
        <w:pStyle w:val="TOC3"/>
        <w:rPr>
          <w:del w:id="307" w:author="Doug A. Wood" w:date="2017-05-31T11:37:00Z"/>
          <w:rFonts w:asciiTheme="minorHAnsi" w:eastAsiaTheme="minorEastAsia" w:hAnsiTheme="minorHAnsi" w:cstheme="minorBidi"/>
          <w:sz w:val="22"/>
          <w:szCs w:val="22"/>
        </w:rPr>
      </w:pPr>
      <w:del w:id="308" w:author="Doug A. Wood" w:date="2017-05-31T11:37:00Z">
        <w:r w:rsidRPr="00D900C6" w:rsidDel="00D900C6">
          <w:rPr>
            <w:rPrChange w:id="309" w:author="Doug A. Wood" w:date="2017-05-31T11:37:00Z">
              <w:rPr>
                <w:rStyle w:val="Hyperlink"/>
              </w:rPr>
            </w:rPrChange>
          </w:rPr>
          <w:delText>3.6.1</w:delText>
        </w:r>
        <w:r w:rsidDel="00D900C6">
          <w:rPr>
            <w:rFonts w:asciiTheme="minorHAnsi" w:eastAsiaTheme="minorEastAsia" w:hAnsiTheme="minorHAnsi" w:cstheme="minorBidi"/>
            <w:sz w:val="22"/>
            <w:szCs w:val="22"/>
          </w:rPr>
          <w:tab/>
        </w:r>
        <w:r w:rsidRPr="00D900C6" w:rsidDel="00D900C6">
          <w:rPr>
            <w:rPrChange w:id="310" w:author="Doug A. Wood" w:date="2017-05-31T11:37:00Z">
              <w:rPr>
                <w:rStyle w:val="Hyperlink"/>
              </w:rPr>
            </w:rPrChange>
          </w:rPr>
          <w:delText>Markup</w:delText>
        </w:r>
        <w:r w:rsidDel="00D900C6">
          <w:rPr>
            <w:webHidden/>
          </w:rPr>
          <w:tab/>
        </w:r>
        <w:r w:rsidR="00FF15FD" w:rsidDel="00D900C6">
          <w:rPr>
            <w:webHidden/>
          </w:rPr>
          <w:delText>36</w:delText>
        </w:r>
      </w:del>
    </w:p>
    <w:p w14:paraId="75B0F064" w14:textId="28F6441D" w:rsidR="00E52210" w:rsidDel="00D900C6" w:rsidRDefault="00E52210">
      <w:pPr>
        <w:pStyle w:val="TOC1"/>
        <w:rPr>
          <w:del w:id="311" w:author="Doug A. Wood" w:date="2017-05-31T11:37:00Z"/>
          <w:rFonts w:asciiTheme="minorHAnsi" w:eastAsiaTheme="minorEastAsia" w:hAnsiTheme="minorHAnsi" w:cstheme="minorBidi"/>
          <w:szCs w:val="22"/>
        </w:rPr>
      </w:pPr>
      <w:del w:id="312" w:author="Doug A. Wood" w:date="2017-05-31T11:37:00Z">
        <w:r w:rsidRPr="00D900C6" w:rsidDel="00D900C6">
          <w:rPr>
            <w:rPrChange w:id="313" w:author="Doug A. Wood" w:date="2017-05-31T11:37:00Z">
              <w:rPr>
                <w:rStyle w:val="Hyperlink"/>
              </w:rPr>
            </w:rPrChange>
          </w:rPr>
          <w:delText>4</w:delText>
        </w:r>
        <w:r w:rsidDel="00D900C6">
          <w:rPr>
            <w:rFonts w:asciiTheme="minorHAnsi" w:eastAsiaTheme="minorEastAsia" w:hAnsiTheme="minorHAnsi" w:cstheme="minorBidi"/>
            <w:szCs w:val="22"/>
          </w:rPr>
          <w:tab/>
        </w:r>
        <w:r w:rsidRPr="00D900C6" w:rsidDel="00D900C6">
          <w:rPr>
            <w:rPrChange w:id="314" w:author="Doug A. Wood" w:date="2017-05-31T11:37:00Z">
              <w:rPr>
                <w:rStyle w:val="Hyperlink"/>
              </w:rPr>
            </w:rPrChange>
          </w:rPr>
          <w:delText>Security</w:delText>
        </w:r>
        <w:r w:rsidDel="00D900C6">
          <w:rPr>
            <w:webHidden/>
          </w:rPr>
          <w:tab/>
        </w:r>
        <w:r w:rsidR="00FF15FD" w:rsidDel="00D900C6">
          <w:rPr>
            <w:webHidden/>
          </w:rPr>
          <w:delText>39</w:delText>
        </w:r>
      </w:del>
    </w:p>
    <w:p w14:paraId="20032FE8" w14:textId="7CDC9A34" w:rsidR="00E52210" w:rsidDel="00D900C6" w:rsidRDefault="00E52210">
      <w:pPr>
        <w:pStyle w:val="TOC1"/>
        <w:rPr>
          <w:del w:id="315" w:author="Doug A. Wood" w:date="2017-05-31T11:37:00Z"/>
          <w:rFonts w:asciiTheme="minorHAnsi" w:eastAsiaTheme="minorEastAsia" w:hAnsiTheme="minorHAnsi" w:cstheme="minorBidi"/>
          <w:szCs w:val="22"/>
        </w:rPr>
      </w:pPr>
      <w:del w:id="316" w:author="Doug A. Wood" w:date="2017-05-31T11:37:00Z">
        <w:r w:rsidRPr="00D900C6" w:rsidDel="00D900C6">
          <w:rPr>
            <w:rStyle w:val="Hyperlink"/>
          </w:rPr>
          <w:delText>5</w:delText>
        </w:r>
        <w:r w:rsidDel="00D900C6">
          <w:rPr>
            <w:rFonts w:asciiTheme="minorHAnsi" w:eastAsiaTheme="minorEastAsia" w:hAnsiTheme="minorHAnsi" w:cstheme="minorBidi"/>
            <w:szCs w:val="22"/>
          </w:rPr>
          <w:tab/>
        </w:r>
        <w:r w:rsidRPr="00D900C6" w:rsidDel="00D900C6">
          <w:rPr>
            <w:rStyle w:val="Hyperlink"/>
          </w:rPr>
          <w:delText>Trouble Shooting</w:delText>
        </w:r>
        <w:r w:rsidDel="00D900C6">
          <w:rPr>
            <w:webHidden/>
          </w:rPr>
          <w:tab/>
        </w:r>
        <w:r w:rsidR="00FF15FD" w:rsidDel="00D900C6">
          <w:rPr>
            <w:b/>
            <w:bCs/>
            <w:webHidden/>
          </w:rPr>
          <w:delText>Error! Bookmark not defined.</w:delText>
        </w:r>
      </w:del>
    </w:p>
    <w:p w14:paraId="35518942" w14:textId="69204566" w:rsidR="00E52210" w:rsidDel="00D900C6" w:rsidRDefault="00E52210">
      <w:pPr>
        <w:pStyle w:val="TOC2"/>
        <w:rPr>
          <w:del w:id="317" w:author="Doug A. Wood" w:date="2017-05-31T11:37:00Z"/>
          <w:rFonts w:asciiTheme="minorHAnsi" w:eastAsiaTheme="minorEastAsia" w:hAnsiTheme="minorHAnsi" w:cstheme="minorBidi"/>
          <w:szCs w:val="22"/>
        </w:rPr>
      </w:pPr>
      <w:del w:id="318" w:author="Doug A. Wood" w:date="2017-05-31T11:37:00Z">
        <w:r w:rsidRPr="00D900C6" w:rsidDel="00D900C6">
          <w:rPr>
            <w:rPrChange w:id="319" w:author="Doug A. Wood" w:date="2017-05-31T11:37:00Z">
              <w:rPr>
                <w:rStyle w:val="Hyperlink"/>
              </w:rPr>
            </w:rPrChange>
          </w:rPr>
          <w:delText>5.1</w:delText>
        </w:r>
        <w:r w:rsidDel="00D900C6">
          <w:rPr>
            <w:rFonts w:asciiTheme="minorHAnsi" w:eastAsiaTheme="minorEastAsia" w:hAnsiTheme="minorHAnsi" w:cstheme="minorBidi"/>
            <w:szCs w:val="22"/>
          </w:rPr>
          <w:tab/>
        </w:r>
        <w:r w:rsidRPr="00D900C6" w:rsidDel="00D900C6">
          <w:rPr>
            <w:rPrChange w:id="320" w:author="Doug A. Wood" w:date="2017-05-31T11:37:00Z">
              <w:rPr>
                <w:rStyle w:val="Hyperlink"/>
              </w:rPr>
            </w:rPrChange>
          </w:rPr>
          <w:delText>Forge Viewer</w:delText>
        </w:r>
        <w:r w:rsidDel="00D900C6">
          <w:rPr>
            <w:webHidden/>
          </w:rPr>
          <w:tab/>
        </w:r>
        <w:r w:rsidR="00FF15FD" w:rsidDel="00D900C6">
          <w:rPr>
            <w:webHidden/>
          </w:rPr>
          <w:delText>40</w:delText>
        </w:r>
      </w:del>
    </w:p>
    <w:p w14:paraId="140B88BD" w14:textId="1E780F15" w:rsidR="00E52210" w:rsidDel="00D900C6" w:rsidRDefault="00E52210">
      <w:pPr>
        <w:pStyle w:val="TOC1"/>
        <w:rPr>
          <w:del w:id="321" w:author="Doug A. Wood" w:date="2017-05-31T11:37:00Z"/>
          <w:rFonts w:asciiTheme="minorHAnsi" w:eastAsiaTheme="minorEastAsia" w:hAnsiTheme="minorHAnsi" w:cstheme="minorBidi"/>
          <w:szCs w:val="22"/>
        </w:rPr>
      </w:pPr>
      <w:del w:id="322" w:author="Doug A. Wood" w:date="2017-05-31T11:37:00Z">
        <w:r w:rsidRPr="00D900C6" w:rsidDel="00D900C6">
          <w:rPr>
            <w:rPrChange w:id="323" w:author="Doug A. Wood" w:date="2017-05-31T11:37:00Z">
              <w:rPr>
                <w:rStyle w:val="Hyperlink"/>
              </w:rPr>
            </w:rPrChange>
          </w:rPr>
          <w:delText>6</w:delText>
        </w:r>
        <w:r w:rsidDel="00D900C6">
          <w:rPr>
            <w:rFonts w:asciiTheme="minorHAnsi" w:eastAsiaTheme="minorEastAsia" w:hAnsiTheme="minorHAnsi" w:cstheme="minorBidi"/>
            <w:szCs w:val="22"/>
          </w:rPr>
          <w:tab/>
        </w:r>
        <w:r w:rsidRPr="00D900C6" w:rsidDel="00D900C6">
          <w:rPr>
            <w:rPrChange w:id="324" w:author="Doug A. Wood" w:date="2017-05-31T11:37:00Z">
              <w:rPr>
                <w:rStyle w:val="Hyperlink"/>
              </w:rPr>
            </w:rPrChange>
          </w:rPr>
          <w:delText>Appendix REST API support</w:delText>
        </w:r>
        <w:r w:rsidDel="00D900C6">
          <w:rPr>
            <w:webHidden/>
          </w:rPr>
          <w:tab/>
        </w:r>
        <w:r w:rsidR="00FF15FD" w:rsidDel="00D900C6">
          <w:rPr>
            <w:webHidden/>
          </w:rPr>
          <w:delText>40</w:delText>
        </w:r>
      </w:del>
    </w:p>
    <w:p w14:paraId="19897362" w14:textId="643CEC44" w:rsidR="00E52210" w:rsidDel="00D900C6" w:rsidRDefault="00E52210">
      <w:pPr>
        <w:pStyle w:val="TOC2"/>
        <w:rPr>
          <w:del w:id="325" w:author="Doug A. Wood" w:date="2017-05-31T11:37:00Z"/>
          <w:rFonts w:asciiTheme="minorHAnsi" w:eastAsiaTheme="minorEastAsia" w:hAnsiTheme="minorHAnsi" w:cstheme="minorBidi"/>
          <w:szCs w:val="22"/>
        </w:rPr>
      </w:pPr>
      <w:del w:id="326" w:author="Doug A. Wood" w:date="2017-05-31T11:37:00Z">
        <w:r w:rsidRPr="00D900C6" w:rsidDel="00D900C6">
          <w:rPr>
            <w:rPrChange w:id="327" w:author="Doug A. Wood" w:date="2017-05-31T11:37:00Z">
              <w:rPr>
                <w:rStyle w:val="Hyperlink"/>
              </w:rPr>
            </w:rPrChange>
          </w:rPr>
          <w:delText>6.1</w:delText>
        </w:r>
        <w:r w:rsidDel="00D900C6">
          <w:rPr>
            <w:rFonts w:asciiTheme="minorHAnsi" w:eastAsiaTheme="minorEastAsia" w:hAnsiTheme="minorHAnsi" w:cstheme="minorBidi"/>
            <w:szCs w:val="22"/>
          </w:rPr>
          <w:tab/>
        </w:r>
        <w:r w:rsidRPr="00D900C6" w:rsidDel="00D900C6">
          <w:rPr>
            <w:rPrChange w:id="328" w:author="Doug A. Wood" w:date="2017-05-31T11:37:00Z">
              <w:rPr>
                <w:rStyle w:val="Hyperlink"/>
              </w:rPr>
            </w:rPrChange>
          </w:rPr>
          <w:delText>Service Methods</w:delText>
        </w:r>
        <w:r w:rsidDel="00D900C6">
          <w:rPr>
            <w:webHidden/>
          </w:rPr>
          <w:tab/>
        </w:r>
        <w:r w:rsidR="00FF15FD" w:rsidDel="00D900C6">
          <w:rPr>
            <w:webHidden/>
          </w:rPr>
          <w:delText>40</w:delText>
        </w:r>
      </w:del>
    </w:p>
    <w:p w14:paraId="491C3D55" w14:textId="5E349785" w:rsidR="00E52210" w:rsidDel="00D900C6" w:rsidRDefault="00E52210">
      <w:pPr>
        <w:pStyle w:val="TOC2"/>
        <w:rPr>
          <w:del w:id="329" w:author="Doug A. Wood" w:date="2017-05-31T11:37:00Z"/>
          <w:rFonts w:asciiTheme="minorHAnsi" w:eastAsiaTheme="minorEastAsia" w:hAnsiTheme="minorHAnsi" w:cstheme="minorBidi"/>
          <w:szCs w:val="22"/>
        </w:rPr>
      </w:pPr>
      <w:del w:id="330" w:author="Doug A. Wood" w:date="2017-05-31T11:37:00Z">
        <w:r w:rsidRPr="00D900C6" w:rsidDel="00D900C6">
          <w:rPr>
            <w:rPrChange w:id="331" w:author="Doug A. Wood" w:date="2017-05-31T11:37:00Z">
              <w:rPr>
                <w:rStyle w:val="Hyperlink"/>
              </w:rPr>
            </w:rPrChange>
          </w:rPr>
          <w:delText>6.2</w:delText>
        </w:r>
        <w:r w:rsidDel="00D900C6">
          <w:rPr>
            <w:rFonts w:asciiTheme="minorHAnsi" w:eastAsiaTheme="minorEastAsia" w:hAnsiTheme="minorHAnsi" w:cstheme="minorBidi"/>
            <w:szCs w:val="22"/>
          </w:rPr>
          <w:tab/>
        </w:r>
        <w:r w:rsidRPr="00D900C6" w:rsidDel="00D900C6">
          <w:rPr>
            <w:rPrChange w:id="332" w:author="Doug A. Wood" w:date="2017-05-31T11:37:00Z">
              <w:rPr>
                <w:rStyle w:val="Hyperlink"/>
              </w:rPr>
            </w:rPrChange>
          </w:rPr>
          <w:delText>Object Structures</w:delText>
        </w:r>
        <w:r w:rsidDel="00D900C6">
          <w:rPr>
            <w:webHidden/>
          </w:rPr>
          <w:tab/>
        </w:r>
        <w:r w:rsidR="00FF15FD" w:rsidDel="00D900C6">
          <w:rPr>
            <w:webHidden/>
          </w:rPr>
          <w:delText>41</w:delText>
        </w:r>
      </w:del>
    </w:p>
    <w:p w14:paraId="5B69D1B3" w14:textId="13DC369E" w:rsidR="00E52210" w:rsidDel="00D900C6" w:rsidRDefault="00E52210">
      <w:pPr>
        <w:pStyle w:val="TOC1"/>
        <w:rPr>
          <w:del w:id="333" w:author="Doug A. Wood" w:date="2017-05-31T11:37:00Z"/>
          <w:rFonts w:asciiTheme="minorHAnsi" w:eastAsiaTheme="minorEastAsia" w:hAnsiTheme="minorHAnsi" w:cstheme="minorBidi"/>
          <w:szCs w:val="22"/>
        </w:rPr>
      </w:pPr>
      <w:del w:id="334" w:author="Doug A. Wood" w:date="2017-05-31T11:37:00Z">
        <w:r w:rsidRPr="00D900C6" w:rsidDel="00D900C6">
          <w:rPr>
            <w:rPrChange w:id="335" w:author="Doug A. Wood" w:date="2017-05-31T11:37:00Z">
              <w:rPr>
                <w:rStyle w:val="Hyperlink"/>
              </w:rPr>
            </w:rPrChange>
          </w:rPr>
          <w:delText>7</w:delText>
        </w:r>
        <w:r w:rsidDel="00D900C6">
          <w:rPr>
            <w:rFonts w:asciiTheme="minorHAnsi" w:eastAsiaTheme="minorEastAsia" w:hAnsiTheme="minorHAnsi" w:cstheme="minorBidi"/>
            <w:szCs w:val="22"/>
          </w:rPr>
          <w:tab/>
        </w:r>
        <w:r w:rsidRPr="00D900C6" w:rsidDel="00D900C6">
          <w:rPr>
            <w:rPrChange w:id="336" w:author="Doug A. Wood" w:date="2017-05-31T11:37:00Z">
              <w:rPr>
                <w:rStyle w:val="Hyperlink"/>
              </w:rPr>
            </w:rPrChange>
          </w:rPr>
          <w:delText>Appendix – Summary of Database updates</w:delText>
        </w:r>
        <w:r w:rsidDel="00D900C6">
          <w:rPr>
            <w:webHidden/>
          </w:rPr>
          <w:tab/>
        </w:r>
        <w:r w:rsidR="00FF15FD" w:rsidDel="00D900C6">
          <w:rPr>
            <w:webHidden/>
          </w:rPr>
          <w:delText>42</w:delText>
        </w:r>
      </w:del>
    </w:p>
    <w:p w14:paraId="059EA87B" w14:textId="321A76DF" w:rsidR="00E52210" w:rsidDel="00D900C6" w:rsidRDefault="00E52210">
      <w:pPr>
        <w:pStyle w:val="TOC2"/>
        <w:rPr>
          <w:del w:id="337" w:author="Doug A. Wood" w:date="2017-05-31T11:37:00Z"/>
          <w:rFonts w:asciiTheme="minorHAnsi" w:eastAsiaTheme="minorEastAsia" w:hAnsiTheme="minorHAnsi" w:cstheme="minorBidi"/>
          <w:szCs w:val="22"/>
        </w:rPr>
      </w:pPr>
      <w:del w:id="338" w:author="Doug A. Wood" w:date="2017-05-31T11:37:00Z">
        <w:r w:rsidRPr="00D900C6" w:rsidDel="00D900C6">
          <w:rPr>
            <w:rPrChange w:id="339" w:author="Doug A. Wood" w:date="2017-05-31T11:37:00Z">
              <w:rPr>
                <w:rStyle w:val="Hyperlink"/>
              </w:rPr>
            </w:rPrChange>
          </w:rPr>
          <w:delText>7.1</w:delText>
        </w:r>
        <w:r w:rsidDel="00D900C6">
          <w:rPr>
            <w:rFonts w:asciiTheme="minorHAnsi" w:eastAsiaTheme="minorEastAsia" w:hAnsiTheme="minorHAnsi" w:cstheme="minorBidi"/>
            <w:szCs w:val="22"/>
          </w:rPr>
          <w:tab/>
        </w:r>
        <w:r w:rsidRPr="00D900C6" w:rsidDel="00D900C6">
          <w:rPr>
            <w:rPrChange w:id="340" w:author="Doug A. Wood" w:date="2017-05-31T11:37:00Z">
              <w:rPr>
                <w:rStyle w:val="Hyperlink"/>
              </w:rPr>
            </w:rPrChange>
          </w:rPr>
          <w:delText>Tables Created:</w:delText>
        </w:r>
        <w:r w:rsidDel="00D900C6">
          <w:rPr>
            <w:webHidden/>
          </w:rPr>
          <w:tab/>
        </w:r>
        <w:r w:rsidR="00FF15FD" w:rsidDel="00D900C6">
          <w:rPr>
            <w:webHidden/>
          </w:rPr>
          <w:delText>42</w:delText>
        </w:r>
      </w:del>
    </w:p>
    <w:p w14:paraId="32B2321A" w14:textId="05FC3168" w:rsidR="00E52210" w:rsidDel="00D900C6" w:rsidRDefault="00E52210">
      <w:pPr>
        <w:pStyle w:val="TOC2"/>
        <w:rPr>
          <w:del w:id="341" w:author="Doug A. Wood" w:date="2017-05-31T11:37:00Z"/>
          <w:rFonts w:asciiTheme="minorHAnsi" w:eastAsiaTheme="minorEastAsia" w:hAnsiTheme="minorHAnsi" w:cstheme="minorBidi"/>
          <w:szCs w:val="22"/>
        </w:rPr>
      </w:pPr>
      <w:del w:id="342" w:author="Doug A. Wood" w:date="2017-05-31T11:37:00Z">
        <w:r w:rsidRPr="00D900C6" w:rsidDel="00D900C6">
          <w:rPr>
            <w:rPrChange w:id="343" w:author="Doug A. Wood" w:date="2017-05-31T11:37:00Z">
              <w:rPr>
                <w:rStyle w:val="Hyperlink"/>
              </w:rPr>
            </w:rPrChange>
          </w:rPr>
          <w:delText>7.2</w:delText>
        </w:r>
        <w:r w:rsidDel="00D900C6">
          <w:rPr>
            <w:rFonts w:asciiTheme="minorHAnsi" w:eastAsiaTheme="minorEastAsia" w:hAnsiTheme="minorHAnsi" w:cstheme="minorBidi"/>
            <w:szCs w:val="22"/>
          </w:rPr>
          <w:tab/>
        </w:r>
        <w:r w:rsidRPr="00D900C6" w:rsidDel="00D900C6">
          <w:rPr>
            <w:rPrChange w:id="344" w:author="Doug A. Wood" w:date="2017-05-31T11:37:00Z">
              <w:rPr>
                <w:rStyle w:val="Hyperlink"/>
              </w:rPr>
            </w:rPrChange>
          </w:rPr>
          <w:delText>Synonym Domains Added</w:delText>
        </w:r>
        <w:r w:rsidDel="00D900C6">
          <w:rPr>
            <w:webHidden/>
          </w:rPr>
          <w:tab/>
        </w:r>
        <w:r w:rsidR="00FF15FD" w:rsidDel="00D900C6">
          <w:rPr>
            <w:webHidden/>
          </w:rPr>
          <w:delText>42</w:delText>
        </w:r>
      </w:del>
    </w:p>
    <w:p w14:paraId="3A85F817" w14:textId="77777777"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345" w:name="_Toc317518803"/>
      <w:bookmarkStart w:id="346" w:name="_Toc483993992"/>
      <w:r>
        <w:t>List of Figures</w:t>
      </w:r>
      <w:bookmarkEnd w:id="345"/>
      <w:bookmarkEnd w:id="346"/>
    </w:p>
    <w:p w14:paraId="5484FF67" w14:textId="6CBF64D0" w:rsidR="00D900C6" w:rsidRDefault="001A2649">
      <w:pPr>
        <w:pStyle w:val="TableofFigures"/>
        <w:rPr>
          <w:ins w:id="347" w:author="Doug A. Wood" w:date="2017-05-31T11:37:00Z"/>
          <w:rFonts w:asciiTheme="minorHAnsi" w:eastAsiaTheme="minorEastAsia" w:hAnsiTheme="minorHAnsi" w:cstheme="minorBidi"/>
          <w:sz w:val="22"/>
          <w:szCs w:val="22"/>
        </w:rPr>
      </w:pPr>
      <w:r>
        <w:fldChar w:fldCharType="begin"/>
      </w:r>
      <w:r>
        <w:instrText xml:space="preserve"> TOC \h \z \c "Figure" </w:instrText>
      </w:r>
      <w:r>
        <w:fldChar w:fldCharType="separate"/>
      </w:r>
      <w:ins w:id="348" w:author="Doug A. Wood" w:date="2017-05-31T11:37:00Z">
        <w:r w:rsidR="00D900C6" w:rsidRPr="009A4DEC">
          <w:rPr>
            <w:rStyle w:val="Hyperlink"/>
          </w:rPr>
          <w:fldChar w:fldCharType="begin"/>
        </w:r>
        <w:r w:rsidR="00D900C6" w:rsidRPr="009A4DEC">
          <w:rPr>
            <w:rStyle w:val="Hyperlink"/>
          </w:rPr>
          <w:instrText xml:space="preserve"> </w:instrText>
        </w:r>
        <w:r w:rsidR="00D900C6">
          <w:instrText>HYPERLINK \l "_Toc483994036"</w:instrText>
        </w:r>
        <w:r w:rsidR="00D900C6" w:rsidRPr="009A4DEC">
          <w:rPr>
            <w:rStyle w:val="Hyperlink"/>
          </w:rPr>
          <w:instrText xml:space="preserve"> </w:instrText>
        </w:r>
        <w:r w:rsidR="00D900C6" w:rsidRPr="009A4DEC">
          <w:rPr>
            <w:rStyle w:val="Hyperlink"/>
          </w:rPr>
          <w:fldChar w:fldCharType="separate"/>
        </w:r>
        <w:r w:rsidR="00D900C6" w:rsidRPr="009A4DEC">
          <w:rPr>
            <w:rStyle w:val="Hyperlink"/>
          </w:rPr>
          <w:t>Figure 1 – Model viewer embedded into the Maximo Locations application</w:t>
        </w:r>
        <w:r w:rsidR="00D900C6">
          <w:rPr>
            <w:webHidden/>
          </w:rPr>
          <w:tab/>
        </w:r>
        <w:r w:rsidR="00D900C6">
          <w:rPr>
            <w:webHidden/>
          </w:rPr>
          <w:fldChar w:fldCharType="begin"/>
        </w:r>
        <w:r w:rsidR="00D900C6">
          <w:rPr>
            <w:webHidden/>
          </w:rPr>
          <w:instrText xml:space="preserve"> PAGEREF _Toc483994036 \h </w:instrText>
        </w:r>
      </w:ins>
      <w:r w:rsidR="00D900C6">
        <w:rPr>
          <w:webHidden/>
        </w:rPr>
      </w:r>
      <w:r w:rsidR="00D900C6">
        <w:rPr>
          <w:webHidden/>
        </w:rPr>
        <w:fldChar w:fldCharType="separate"/>
      </w:r>
      <w:ins w:id="349" w:author="Doug A. Wood" w:date="2017-05-31T13:09:00Z">
        <w:r w:rsidR="00365163">
          <w:rPr>
            <w:webHidden/>
          </w:rPr>
          <w:t>5</w:t>
        </w:r>
      </w:ins>
      <w:ins w:id="350" w:author="Doug A. Wood" w:date="2017-05-31T11:37:00Z">
        <w:r w:rsidR="00D900C6">
          <w:rPr>
            <w:webHidden/>
          </w:rPr>
          <w:fldChar w:fldCharType="end"/>
        </w:r>
        <w:r w:rsidR="00D900C6" w:rsidRPr="009A4DEC">
          <w:rPr>
            <w:rStyle w:val="Hyperlink"/>
          </w:rPr>
          <w:fldChar w:fldCharType="end"/>
        </w:r>
      </w:ins>
    </w:p>
    <w:p w14:paraId="0D46F900" w14:textId="52302547" w:rsidR="00D900C6" w:rsidRDefault="00D900C6">
      <w:pPr>
        <w:pStyle w:val="TableofFigures"/>
        <w:rPr>
          <w:ins w:id="351" w:author="Doug A. Wood" w:date="2017-05-31T11:37:00Z"/>
          <w:rFonts w:asciiTheme="minorHAnsi" w:eastAsiaTheme="minorEastAsia" w:hAnsiTheme="minorHAnsi" w:cstheme="minorBidi"/>
          <w:sz w:val="22"/>
          <w:szCs w:val="22"/>
        </w:rPr>
      </w:pPr>
      <w:ins w:id="352" w:author="Doug A. Wood" w:date="2017-05-31T11:37:00Z">
        <w:r w:rsidRPr="009A4DEC">
          <w:rPr>
            <w:rStyle w:val="Hyperlink"/>
          </w:rPr>
          <w:fldChar w:fldCharType="begin"/>
        </w:r>
        <w:r w:rsidRPr="009A4DEC">
          <w:rPr>
            <w:rStyle w:val="Hyperlink"/>
          </w:rPr>
          <w:instrText xml:space="preserve"> </w:instrText>
        </w:r>
        <w:r>
          <w:instrText>HYPERLINK \l "_Toc483994037"</w:instrText>
        </w:r>
        <w:r w:rsidRPr="009A4DEC">
          <w:rPr>
            <w:rStyle w:val="Hyperlink"/>
          </w:rPr>
          <w:instrText xml:space="preserve"> </w:instrText>
        </w:r>
        <w:r w:rsidRPr="009A4DEC">
          <w:rPr>
            <w:rStyle w:val="Hyperlink"/>
          </w:rPr>
          <w:fldChar w:fldCharType="separate"/>
        </w:r>
        <w:r w:rsidRPr="009A4DEC">
          <w:rPr>
            <w:rStyle w:val="Hyperlink"/>
          </w:rPr>
          <w:t>Figure 2 - The Model viewer for work order dispatch</w:t>
        </w:r>
        <w:r>
          <w:rPr>
            <w:webHidden/>
          </w:rPr>
          <w:tab/>
        </w:r>
        <w:r>
          <w:rPr>
            <w:webHidden/>
          </w:rPr>
          <w:fldChar w:fldCharType="begin"/>
        </w:r>
        <w:r>
          <w:rPr>
            <w:webHidden/>
          </w:rPr>
          <w:instrText xml:space="preserve"> PAGEREF _Toc483994037 \h </w:instrText>
        </w:r>
      </w:ins>
      <w:r>
        <w:rPr>
          <w:webHidden/>
        </w:rPr>
      </w:r>
      <w:r>
        <w:rPr>
          <w:webHidden/>
        </w:rPr>
        <w:fldChar w:fldCharType="separate"/>
      </w:r>
      <w:ins w:id="353" w:author="Doug A. Wood" w:date="2017-05-31T13:09:00Z">
        <w:r w:rsidR="00365163">
          <w:rPr>
            <w:webHidden/>
          </w:rPr>
          <w:t>6</w:t>
        </w:r>
      </w:ins>
      <w:ins w:id="354" w:author="Doug A. Wood" w:date="2017-05-31T11:37:00Z">
        <w:r>
          <w:rPr>
            <w:webHidden/>
          </w:rPr>
          <w:fldChar w:fldCharType="end"/>
        </w:r>
        <w:r w:rsidRPr="009A4DEC">
          <w:rPr>
            <w:rStyle w:val="Hyperlink"/>
          </w:rPr>
          <w:fldChar w:fldCharType="end"/>
        </w:r>
      </w:ins>
    </w:p>
    <w:p w14:paraId="76CB1BA9" w14:textId="20984927" w:rsidR="00D900C6" w:rsidRDefault="00D900C6">
      <w:pPr>
        <w:pStyle w:val="TableofFigures"/>
        <w:rPr>
          <w:ins w:id="355" w:author="Doug A. Wood" w:date="2017-05-31T11:37:00Z"/>
          <w:rFonts w:asciiTheme="minorHAnsi" w:eastAsiaTheme="minorEastAsia" w:hAnsiTheme="minorHAnsi" w:cstheme="minorBidi"/>
          <w:sz w:val="22"/>
          <w:szCs w:val="22"/>
        </w:rPr>
      </w:pPr>
      <w:ins w:id="356" w:author="Doug A. Wood" w:date="2017-05-31T11:37:00Z">
        <w:r w:rsidRPr="009A4DEC">
          <w:rPr>
            <w:rStyle w:val="Hyperlink"/>
          </w:rPr>
          <w:fldChar w:fldCharType="begin"/>
        </w:r>
        <w:r w:rsidRPr="009A4DEC">
          <w:rPr>
            <w:rStyle w:val="Hyperlink"/>
          </w:rPr>
          <w:instrText xml:space="preserve"> </w:instrText>
        </w:r>
        <w:r>
          <w:instrText>HYPERLINK \l "_Toc483994038"</w:instrText>
        </w:r>
        <w:r w:rsidRPr="009A4DEC">
          <w:rPr>
            <w:rStyle w:val="Hyperlink"/>
          </w:rPr>
          <w:instrText xml:space="preserve"> </w:instrText>
        </w:r>
        <w:r w:rsidRPr="009A4DEC">
          <w:rPr>
            <w:rStyle w:val="Hyperlink"/>
          </w:rPr>
          <w:fldChar w:fldCharType="separate"/>
        </w:r>
        <w:r w:rsidRPr="009A4DEC">
          <w:rPr>
            <w:rStyle w:val="Hyperlink"/>
          </w:rPr>
          <w:t>Figure 3 - Model files and locations</w:t>
        </w:r>
        <w:r>
          <w:rPr>
            <w:webHidden/>
          </w:rPr>
          <w:tab/>
        </w:r>
        <w:r>
          <w:rPr>
            <w:webHidden/>
          </w:rPr>
          <w:fldChar w:fldCharType="begin"/>
        </w:r>
        <w:r>
          <w:rPr>
            <w:webHidden/>
          </w:rPr>
          <w:instrText xml:space="preserve"> PAGEREF _Toc483994038 \h </w:instrText>
        </w:r>
      </w:ins>
      <w:r>
        <w:rPr>
          <w:webHidden/>
        </w:rPr>
      </w:r>
      <w:r>
        <w:rPr>
          <w:webHidden/>
        </w:rPr>
        <w:fldChar w:fldCharType="separate"/>
      </w:r>
      <w:ins w:id="357" w:author="Doug A. Wood" w:date="2017-05-31T13:09:00Z">
        <w:r w:rsidR="00365163">
          <w:rPr>
            <w:webHidden/>
          </w:rPr>
          <w:t>22</w:t>
        </w:r>
      </w:ins>
      <w:ins w:id="358" w:author="Doug A. Wood" w:date="2017-05-31T11:37:00Z">
        <w:r>
          <w:rPr>
            <w:webHidden/>
          </w:rPr>
          <w:fldChar w:fldCharType="end"/>
        </w:r>
        <w:r w:rsidRPr="009A4DEC">
          <w:rPr>
            <w:rStyle w:val="Hyperlink"/>
          </w:rPr>
          <w:fldChar w:fldCharType="end"/>
        </w:r>
      </w:ins>
    </w:p>
    <w:p w14:paraId="68F1181B" w14:textId="2DA6FF5D" w:rsidR="00D900C6" w:rsidRDefault="00D900C6">
      <w:pPr>
        <w:pStyle w:val="TableofFigures"/>
        <w:rPr>
          <w:ins w:id="359" w:author="Doug A. Wood" w:date="2017-05-31T11:37:00Z"/>
          <w:rFonts w:asciiTheme="minorHAnsi" w:eastAsiaTheme="minorEastAsia" w:hAnsiTheme="minorHAnsi" w:cstheme="minorBidi"/>
          <w:sz w:val="22"/>
          <w:szCs w:val="22"/>
        </w:rPr>
      </w:pPr>
      <w:ins w:id="360" w:author="Doug A. Wood" w:date="2017-05-31T11:37:00Z">
        <w:r w:rsidRPr="009A4DEC">
          <w:rPr>
            <w:rStyle w:val="Hyperlink"/>
          </w:rPr>
          <w:fldChar w:fldCharType="begin"/>
        </w:r>
        <w:r w:rsidRPr="009A4DEC">
          <w:rPr>
            <w:rStyle w:val="Hyperlink"/>
          </w:rPr>
          <w:instrText xml:space="preserve"> </w:instrText>
        </w:r>
        <w:r>
          <w:instrText>HYPERLINK \l "_Toc483994039"</w:instrText>
        </w:r>
        <w:r w:rsidRPr="009A4DEC">
          <w:rPr>
            <w:rStyle w:val="Hyperlink"/>
          </w:rPr>
          <w:instrText xml:space="preserve"> </w:instrText>
        </w:r>
        <w:r w:rsidRPr="009A4DEC">
          <w:rPr>
            <w:rStyle w:val="Hyperlink"/>
          </w:rPr>
          <w:fldChar w:fldCharType="separate"/>
        </w:r>
        <w:r w:rsidRPr="009A4DEC">
          <w:rPr>
            <w:rStyle w:val="Hyperlink"/>
          </w:rPr>
          <w:t>Figure 4 - Edit Systems Dialog</w:t>
        </w:r>
        <w:r>
          <w:rPr>
            <w:webHidden/>
          </w:rPr>
          <w:tab/>
        </w:r>
        <w:r>
          <w:rPr>
            <w:webHidden/>
          </w:rPr>
          <w:fldChar w:fldCharType="begin"/>
        </w:r>
        <w:r>
          <w:rPr>
            <w:webHidden/>
          </w:rPr>
          <w:instrText xml:space="preserve"> PAGEREF _Toc483994039 \h </w:instrText>
        </w:r>
      </w:ins>
      <w:r>
        <w:rPr>
          <w:webHidden/>
        </w:rPr>
      </w:r>
      <w:r>
        <w:rPr>
          <w:webHidden/>
        </w:rPr>
        <w:fldChar w:fldCharType="separate"/>
      </w:r>
      <w:ins w:id="361" w:author="Doug A. Wood" w:date="2017-05-31T13:09:00Z">
        <w:r w:rsidR="00365163">
          <w:rPr>
            <w:webHidden/>
          </w:rPr>
          <w:t>26</w:t>
        </w:r>
      </w:ins>
      <w:ins w:id="362" w:author="Doug A. Wood" w:date="2017-05-31T11:37:00Z">
        <w:r>
          <w:rPr>
            <w:webHidden/>
          </w:rPr>
          <w:fldChar w:fldCharType="end"/>
        </w:r>
        <w:r w:rsidRPr="009A4DEC">
          <w:rPr>
            <w:rStyle w:val="Hyperlink"/>
          </w:rPr>
          <w:fldChar w:fldCharType="end"/>
        </w:r>
      </w:ins>
    </w:p>
    <w:p w14:paraId="109BD686" w14:textId="3A9DD86F" w:rsidR="00E52210" w:rsidDel="00D900C6" w:rsidRDefault="00E52210">
      <w:pPr>
        <w:pStyle w:val="TableofFigures"/>
        <w:rPr>
          <w:del w:id="363" w:author="Doug A. Wood" w:date="2017-05-31T11:37:00Z"/>
          <w:rFonts w:asciiTheme="minorHAnsi" w:eastAsiaTheme="minorEastAsia" w:hAnsiTheme="minorHAnsi" w:cstheme="minorBidi"/>
          <w:sz w:val="22"/>
          <w:szCs w:val="22"/>
        </w:rPr>
      </w:pPr>
      <w:del w:id="364" w:author="Doug A. Wood" w:date="2017-05-31T11:37:00Z">
        <w:r w:rsidRPr="00D900C6" w:rsidDel="00D900C6">
          <w:rPr>
            <w:rPrChange w:id="365" w:author="Doug A. Wood" w:date="2017-05-31T11:37:00Z">
              <w:rPr>
                <w:rStyle w:val="Hyperlink"/>
              </w:rPr>
            </w:rPrChange>
          </w:rPr>
          <w:delText>Figure 1 – Model viewer embedded into the Maximo Locations application</w:delText>
        </w:r>
        <w:r w:rsidDel="00D900C6">
          <w:rPr>
            <w:webHidden/>
          </w:rPr>
          <w:tab/>
        </w:r>
        <w:r w:rsidR="00FF15FD" w:rsidDel="00D900C6">
          <w:rPr>
            <w:webHidden/>
          </w:rPr>
          <w:delText>5</w:delText>
        </w:r>
      </w:del>
    </w:p>
    <w:p w14:paraId="45818196" w14:textId="2205849C" w:rsidR="00E52210" w:rsidDel="00D900C6" w:rsidRDefault="00E52210">
      <w:pPr>
        <w:pStyle w:val="TableofFigures"/>
        <w:rPr>
          <w:del w:id="366" w:author="Doug A. Wood" w:date="2017-05-31T11:37:00Z"/>
          <w:rFonts w:asciiTheme="minorHAnsi" w:eastAsiaTheme="minorEastAsia" w:hAnsiTheme="minorHAnsi" w:cstheme="minorBidi"/>
          <w:sz w:val="22"/>
          <w:szCs w:val="22"/>
        </w:rPr>
      </w:pPr>
      <w:del w:id="367" w:author="Doug A. Wood" w:date="2017-05-31T11:37:00Z">
        <w:r w:rsidRPr="00D900C6" w:rsidDel="00D900C6">
          <w:rPr>
            <w:rPrChange w:id="368" w:author="Doug A. Wood" w:date="2017-05-31T11:37:00Z">
              <w:rPr>
                <w:rStyle w:val="Hyperlink"/>
              </w:rPr>
            </w:rPrChange>
          </w:rPr>
          <w:delText>Figure 2 - The Model viewer for work order dispatch</w:delText>
        </w:r>
        <w:r w:rsidDel="00D900C6">
          <w:rPr>
            <w:webHidden/>
          </w:rPr>
          <w:tab/>
        </w:r>
        <w:r w:rsidR="00FF15FD" w:rsidDel="00D900C6">
          <w:rPr>
            <w:webHidden/>
          </w:rPr>
          <w:delText>6</w:delText>
        </w:r>
      </w:del>
    </w:p>
    <w:p w14:paraId="14552618" w14:textId="1822788C" w:rsidR="00E52210" w:rsidDel="00D900C6" w:rsidRDefault="00E52210">
      <w:pPr>
        <w:pStyle w:val="TableofFigures"/>
        <w:rPr>
          <w:del w:id="369" w:author="Doug A. Wood" w:date="2017-05-31T11:37:00Z"/>
          <w:rFonts w:asciiTheme="minorHAnsi" w:eastAsiaTheme="minorEastAsia" w:hAnsiTheme="minorHAnsi" w:cstheme="minorBidi"/>
          <w:sz w:val="22"/>
          <w:szCs w:val="22"/>
        </w:rPr>
      </w:pPr>
      <w:del w:id="370" w:author="Doug A. Wood" w:date="2017-05-31T11:37:00Z">
        <w:r w:rsidRPr="00D900C6" w:rsidDel="00D900C6">
          <w:rPr>
            <w:rPrChange w:id="371" w:author="Doug A. Wood" w:date="2017-05-31T11:37:00Z">
              <w:rPr>
                <w:rStyle w:val="Hyperlink"/>
              </w:rPr>
            </w:rPrChange>
          </w:rPr>
          <w:delText>Figure 3 - Model files and locations</w:delText>
        </w:r>
        <w:r w:rsidDel="00D900C6">
          <w:rPr>
            <w:webHidden/>
          </w:rPr>
          <w:tab/>
        </w:r>
        <w:r w:rsidR="00FF15FD" w:rsidDel="00D900C6">
          <w:rPr>
            <w:webHidden/>
          </w:rPr>
          <w:delText>23</w:delText>
        </w:r>
      </w:del>
    </w:p>
    <w:p w14:paraId="21A32EF4" w14:textId="46A8E437" w:rsidR="00E52210" w:rsidDel="00D900C6" w:rsidRDefault="00E52210">
      <w:pPr>
        <w:pStyle w:val="TableofFigures"/>
        <w:rPr>
          <w:del w:id="372" w:author="Doug A. Wood" w:date="2017-05-31T11:37:00Z"/>
          <w:rFonts w:asciiTheme="minorHAnsi" w:eastAsiaTheme="minorEastAsia" w:hAnsiTheme="minorHAnsi" w:cstheme="minorBidi"/>
          <w:sz w:val="22"/>
          <w:szCs w:val="22"/>
        </w:rPr>
      </w:pPr>
      <w:del w:id="373" w:author="Doug A. Wood" w:date="2017-05-31T11:37:00Z">
        <w:r w:rsidRPr="00D900C6" w:rsidDel="00D900C6">
          <w:rPr>
            <w:rPrChange w:id="374" w:author="Doug A. Wood" w:date="2017-05-31T11:37:00Z">
              <w:rPr>
                <w:rStyle w:val="Hyperlink"/>
              </w:rPr>
            </w:rPrChange>
          </w:rPr>
          <w:delText>Figure 4 - Edit Systems Dialog</w:delText>
        </w:r>
        <w:r w:rsidDel="00D900C6">
          <w:rPr>
            <w:webHidden/>
          </w:rPr>
          <w:tab/>
        </w:r>
        <w:r w:rsidR="00FF15FD" w:rsidDel="00D900C6">
          <w:rPr>
            <w:webHidden/>
          </w:rPr>
          <w:delText>27</w:delText>
        </w:r>
      </w:del>
    </w:p>
    <w:p w14:paraId="083A31E8" w14:textId="77777777"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t>Executive Summary</w:t>
      </w:r>
    </w:p>
    <w:p w14:paraId="259B9674" w14:textId="7BFBD591" w:rsidR="00796D42" w:rsidRDefault="001A2649" w:rsidP="005C7CE1">
      <w:pPr>
        <w:pStyle w:val="BodyText"/>
        <w:ind w:left="0"/>
        <w:rPr>
          <w:szCs w:val="20"/>
        </w:rPr>
      </w:pPr>
      <w:bookmarkStart w:id="375" w:name="OLE_LINK1"/>
      <w:bookmarkStart w:id="376" w:name="OLE_LINK2"/>
      <w:r w:rsidRPr="005C7CE1">
        <w:rPr>
          <w:szCs w:val="20"/>
        </w:rPr>
        <w:t>The Ma</w:t>
      </w:r>
      <w:r>
        <w:rPr>
          <w:szCs w:val="20"/>
        </w:rPr>
        <w:t>ximo®</w:t>
      </w:r>
      <w:r w:rsidRPr="005C7CE1">
        <w:rPr>
          <w:szCs w:val="20"/>
        </w:rPr>
        <w:t xml:space="preserve"> Extension</w:t>
      </w:r>
      <w:r>
        <w:rPr>
          <w:szCs w:val="20"/>
        </w:rPr>
        <w:t>s</w:t>
      </w:r>
      <w:r w:rsidRPr="005C7CE1">
        <w:rPr>
          <w:szCs w:val="20"/>
        </w:rPr>
        <w:t xml:space="preserve"> for Building Information Models (BIM) </w:t>
      </w:r>
      <w:r w:rsidR="009D459B">
        <w:rPr>
          <w:szCs w:val="20"/>
        </w:rPr>
        <w:t xml:space="preserve">- </w:t>
      </w:r>
      <w:r w:rsidR="00192214">
        <w:rPr>
          <w:szCs w:val="20"/>
        </w:rPr>
        <w:t xml:space="preserve">Autodesk Forge Viewer Plug-in </w:t>
      </w:r>
      <w:r w:rsidRPr="005C7CE1">
        <w:rPr>
          <w:szCs w:val="20"/>
        </w:rPr>
        <w:t>provide</w:t>
      </w:r>
      <w:r>
        <w:rPr>
          <w:szCs w:val="20"/>
        </w:rPr>
        <w:t>s</w:t>
      </w:r>
      <w:r w:rsidRPr="005C7CE1">
        <w:rPr>
          <w:szCs w:val="20"/>
        </w:rPr>
        <w:t xml:space="preserve"> support </w:t>
      </w:r>
      <w:r w:rsidR="00192214">
        <w:rPr>
          <w:szCs w:val="20"/>
        </w:rPr>
        <w:t xml:space="preserve">for utilizing the Autodesk Forge </w:t>
      </w:r>
      <w:r w:rsidR="004A6F1D">
        <w:rPr>
          <w:szCs w:val="20"/>
        </w:rPr>
        <w:t>V</w:t>
      </w:r>
      <w:r w:rsidR="00192214">
        <w:rPr>
          <w:szCs w:val="20"/>
        </w:rPr>
        <w:t>iewer in Maximo</w:t>
      </w:r>
      <w:r>
        <w:rPr>
          <w:szCs w:val="20"/>
        </w:rPr>
        <w:t>.</w:t>
      </w:r>
      <w:r w:rsidR="00192214">
        <w:rPr>
          <w:szCs w:val="20"/>
        </w:rPr>
        <w:t xml:space="preserve"> </w:t>
      </w:r>
      <w:r w:rsidR="00CD37C7">
        <w:rPr>
          <w:szCs w:val="20"/>
        </w:rPr>
        <w:t xml:space="preserve">It is most easily </w:t>
      </w:r>
      <w:r w:rsidR="00796D42">
        <w:rPr>
          <w:szCs w:val="20"/>
        </w:rPr>
        <w:t>utiliz</w:t>
      </w:r>
      <w:r w:rsidR="009D459B">
        <w:rPr>
          <w:szCs w:val="20"/>
        </w:rPr>
        <w:t>ed</w:t>
      </w:r>
      <w:r w:rsidR="00CD37C7">
        <w:rPr>
          <w:szCs w:val="20"/>
        </w:rPr>
        <w:t xml:space="preserve"> in conjunction with COBie data </w:t>
      </w:r>
      <w:r w:rsidR="009D459B">
        <w:rPr>
          <w:szCs w:val="20"/>
        </w:rPr>
        <w:t xml:space="preserve">that is </w:t>
      </w:r>
      <w:r w:rsidR="00CD37C7">
        <w:rPr>
          <w:szCs w:val="20"/>
        </w:rPr>
        <w:t xml:space="preserve">imported </w:t>
      </w:r>
      <w:r w:rsidR="009D459B">
        <w:rPr>
          <w:szCs w:val="20"/>
        </w:rPr>
        <w:t xml:space="preserve">in </w:t>
      </w:r>
      <w:r w:rsidR="00CD37C7">
        <w:rPr>
          <w:szCs w:val="20"/>
        </w:rPr>
        <w:t xml:space="preserve">the BIM Projects </w:t>
      </w:r>
      <w:r w:rsidR="00796D42">
        <w:rPr>
          <w:szCs w:val="20"/>
        </w:rPr>
        <w:t xml:space="preserve">application.  </w:t>
      </w:r>
    </w:p>
    <w:p w14:paraId="6E2903B0" w14:textId="77777777" w:rsidR="004A5BFB" w:rsidRDefault="004A5BFB" w:rsidP="00F91D00">
      <w:pPr>
        <w:pStyle w:val="BodyText"/>
        <w:ind w:left="0"/>
        <w:rPr>
          <w:szCs w:val="20"/>
        </w:rPr>
      </w:pPr>
    </w:p>
    <w:bookmarkEnd w:id="375"/>
    <w:bookmarkEnd w:id="376"/>
    <w:p w14:paraId="46FC73CF" w14:textId="77777777" w:rsidR="00F91D00" w:rsidRDefault="00F91D00" w:rsidP="00F91D00">
      <w:pPr>
        <w:pStyle w:val="BodyText"/>
        <w:ind w:left="0"/>
      </w:pPr>
      <w:r>
        <w:t>The Forge Viewer integration provides visualization of Building Information Model (BIM) data in the context of the Maximo Assets, Locations, and Work Order Tracking applications.  In this context, it provides the following features:</w:t>
      </w:r>
    </w:p>
    <w:p w14:paraId="5DF39CBF" w14:textId="77777777" w:rsidR="00F91D00" w:rsidRPr="00F91D00" w:rsidRDefault="00F91D00" w:rsidP="00F91D00">
      <w:pPr>
        <w:pStyle w:val="BodyText"/>
        <w:ind w:left="0"/>
        <w:rPr>
          <w:b/>
          <w:sz w:val="22"/>
          <w:szCs w:val="22"/>
        </w:rPr>
      </w:pPr>
      <w:r w:rsidRPr="00F91D00">
        <w:rPr>
          <w:b/>
          <w:sz w:val="22"/>
          <w:szCs w:val="22"/>
        </w:rPr>
        <w:t>Forge Service Administration</w:t>
      </w:r>
    </w:p>
    <w:p w14:paraId="65D12F57" w14:textId="77777777" w:rsidR="00F91D00" w:rsidRDefault="00F91D00" w:rsidP="00F91D00">
      <w:pPr>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25120249"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Managing storage containers (Autodesk Forge Buckets)</w:t>
      </w:r>
    </w:p>
    <w:p w14:paraId="3EEE70A7"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Uploading models to the Autodesk Forge service</w:t>
      </w:r>
    </w:p>
    <w:p w14:paraId="5C64911B"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Linking multi-part models</w:t>
      </w:r>
    </w:p>
    <w:p w14:paraId="191F9BDE"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Translating models into viewable formats</w:t>
      </w:r>
    </w:p>
    <w:p w14:paraId="6CAB4C11" w14:textId="77777777" w:rsidR="00F91D00" w:rsidRPr="00192214" w:rsidRDefault="00F91D00" w:rsidP="00F91D00">
      <w:pPr>
        <w:tabs>
          <w:tab w:val="left" w:pos="1440"/>
        </w:tabs>
        <w:spacing w:before="120" w:after="120"/>
        <w:rPr>
          <w:rFonts w:ascii="Arial" w:hAnsi="Arial" w:cs="Arial"/>
          <w:sz w:val="20"/>
          <w:szCs w:val="20"/>
        </w:rPr>
      </w:pPr>
    </w:p>
    <w:p w14:paraId="02921FC4" w14:textId="77777777" w:rsidR="00F91D00" w:rsidRPr="00F91D00" w:rsidRDefault="00F91D00" w:rsidP="00F91D00">
      <w:pPr>
        <w:pStyle w:val="BodyText"/>
        <w:ind w:left="0"/>
        <w:rPr>
          <w:b/>
          <w:sz w:val="22"/>
          <w:szCs w:val="22"/>
        </w:rPr>
      </w:pPr>
      <w:r w:rsidRPr="00F91D00">
        <w:rPr>
          <w:b/>
          <w:sz w:val="22"/>
          <w:szCs w:val="22"/>
        </w:rPr>
        <w:t>Maximo Integration</w:t>
      </w:r>
    </w:p>
    <w:p w14:paraId="3AD951C9" w14:textId="77777777" w:rsidR="00F91D00" w:rsidRDefault="00F91D00" w:rsidP="00290201">
      <w:pPr>
        <w:pStyle w:val="BodyText"/>
        <w:numPr>
          <w:ilvl w:val="1"/>
          <w:numId w:val="47"/>
        </w:numPr>
        <w:ind w:left="720"/>
      </w:pPr>
      <w:r>
        <w:t>Model file management - the viewer automatically displays the correct model file(s) for a selected Maximo location or asset.  If there are multiple models available, a list is provided, and most of the context is maintained when switching between models.</w:t>
      </w:r>
    </w:p>
    <w:p w14:paraId="3E234C9C" w14:textId="77777777" w:rsidR="00F91D00" w:rsidRDefault="00F91D00" w:rsidP="00290201">
      <w:pPr>
        <w:pStyle w:val="BodyText"/>
        <w:numPr>
          <w:ilvl w:val="1"/>
          <w:numId w:val="47"/>
        </w:numPr>
        <w:ind w:left="720"/>
      </w:pPr>
      <w:r>
        <w:t>Viewer context is synchronized to Maximo (locations and assets) - selecting a record in Maximo selects the corresponding item in the Viewer which zooms and centers the 3D model on that item.</w:t>
      </w:r>
    </w:p>
    <w:p w14:paraId="6B3EDD2D" w14:textId="77777777" w:rsidR="00F91D00" w:rsidRDefault="00F91D00" w:rsidP="00290201">
      <w:pPr>
        <w:pStyle w:val="BodyText"/>
        <w:numPr>
          <w:ilvl w:val="1"/>
          <w:numId w:val="47"/>
        </w:numPr>
        <w:ind w:left="720"/>
      </w:pPr>
      <w:r>
        <w:t>Maximo context is synchronized to the Viewer (locations and assets) - selecting an item in the Viewer causes the corresponding record in Maximo to become the current Maximo record</w:t>
      </w:r>
    </w:p>
    <w:p w14:paraId="65B805C0" w14:textId="77777777" w:rsidR="00F91D00" w:rsidRDefault="00F91D00" w:rsidP="00290201">
      <w:pPr>
        <w:pStyle w:val="BodyText"/>
        <w:numPr>
          <w:ilvl w:val="1"/>
          <w:numId w:val="47"/>
        </w:numPr>
        <w:ind w:left="720"/>
      </w:pPr>
      <w:r>
        <w:t>The Viewer can be used as an asset selection lookup anywhere in Maximo where an asset look-up menu is available.</w:t>
      </w:r>
    </w:p>
    <w:p w14:paraId="5FC18112" w14:textId="77777777" w:rsidR="00F91D00" w:rsidRDefault="00F91D00" w:rsidP="00290201">
      <w:pPr>
        <w:pStyle w:val="BodyText"/>
        <w:numPr>
          <w:ilvl w:val="1"/>
          <w:numId w:val="47"/>
        </w:numPr>
        <w:ind w:left="720"/>
      </w:pPr>
      <w:r>
        <w:t xml:space="preserve">The Viewer can be used to select a set of assets to add to a service request or work order. </w:t>
      </w:r>
    </w:p>
    <w:p w14:paraId="1D818614" w14:textId="77777777" w:rsidR="00F91D00" w:rsidRDefault="00F91D00" w:rsidP="00290201">
      <w:pPr>
        <w:pStyle w:val="BodyText"/>
        <w:numPr>
          <w:ilvl w:val="1"/>
          <w:numId w:val="47"/>
        </w:numPr>
        <w:ind w:left="720"/>
      </w:pPr>
      <w:r>
        <w:t>You can create service requests and work orders directly in the Viewer</w:t>
      </w:r>
    </w:p>
    <w:p w14:paraId="0D016E62" w14:textId="77777777" w:rsidR="00F91D00" w:rsidRDefault="00F91D00" w:rsidP="00290201">
      <w:pPr>
        <w:pStyle w:val="BodyText"/>
        <w:numPr>
          <w:ilvl w:val="1"/>
          <w:numId w:val="47"/>
        </w:numPr>
        <w:ind w:left="720"/>
      </w:pPr>
      <w:r>
        <w:t>You can search a facility for open work orders, preventative maintenance work, and service requests, and display all or a selected set of the search results as the selection set in the Viewer.</w:t>
      </w:r>
    </w:p>
    <w:p w14:paraId="0AF45329" w14:textId="77777777" w:rsidR="00F91D00" w:rsidRDefault="00F91D00" w:rsidP="00290201">
      <w:pPr>
        <w:pStyle w:val="BodyText"/>
        <w:numPr>
          <w:ilvl w:val="1"/>
          <w:numId w:val="47"/>
        </w:numPr>
        <w:ind w:left="720"/>
      </w:pPr>
      <w:r>
        <w:t>You can display members of Maximo systems in the Viewer - search from systems and zones either that are either defined for the facility, or for which the selected item is a member.  You can display all members of the system as the current selection or drill-down to any member of the system and select it in the Viewer.</w:t>
      </w:r>
    </w:p>
    <w:p w14:paraId="5A271027" w14:textId="77777777" w:rsidR="00F91D00" w:rsidRDefault="00F91D00" w:rsidP="00290201">
      <w:pPr>
        <w:pStyle w:val="BodyText"/>
        <w:numPr>
          <w:ilvl w:val="1"/>
          <w:numId w:val="47"/>
        </w:numPr>
        <w:ind w:left="720"/>
      </w:pPr>
      <w:r>
        <w:t>You can create and edit Maximo systems from the Viewer - the selection set in the Viewer can be used to either create a new system or be added as a sub-tree to an existing system.</w:t>
      </w:r>
    </w:p>
    <w:p w14:paraId="27A39437" w14:textId="77777777" w:rsidR="00F91D00" w:rsidRDefault="00F91D00" w:rsidP="00290201">
      <w:pPr>
        <w:pStyle w:val="BodyText"/>
        <w:numPr>
          <w:ilvl w:val="1"/>
          <w:numId w:val="47"/>
        </w:numPr>
        <w:ind w:left="720"/>
      </w:pPr>
      <w:r>
        <w:t>You can navigate through a multi-item selection set changing both the model view (zoom and center), and the current Maximo record to the current item in the set.</w:t>
      </w:r>
    </w:p>
    <w:p w14:paraId="4979D8F9" w14:textId="77777777" w:rsidR="00F91D00" w:rsidRDefault="00F91D00" w:rsidP="00290201">
      <w:pPr>
        <w:pStyle w:val="BodyText"/>
        <w:numPr>
          <w:ilvl w:val="1"/>
          <w:numId w:val="47"/>
        </w:numPr>
        <w:ind w:left="720"/>
      </w:pPr>
      <w:r>
        <w:t>You can markup a view in the Viewer, save the markup with a Work Order, and then display the markup any time the work order is viewed.</w:t>
      </w:r>
    </w:p>
    <w:p w14:paraId="62859DE0" w14:textId="77777777" w:rsidR="00F91D00" w:rsidRPr="00F91D00" w:rsidRDefault="00F91D00" w:rsidP="00F91D00">
      <w:pPr>
        <w:pStyle w:val="BodyText"/>
        <w:ind w:left="0"/>
        <w:rPr>
          <w:b/>
          <w:sz w:val="22"/>
          <w:szCs w:val="22"/>
        </w:rPr>
      </w:pPr>
      <w:r w:rsidRPr="00F91D00">
        <w:rPr>
          <w:b/>
          <w:sz w:val="22"/>
          <w:szCs w:val="22"/>
        </w:rPr>
        <w:t xml:space="preserve">Forge Viewer features that are exposed in the Viewer toolbar include: </w:t>
      </w:r>
    </w:p>
    <w:p w14:paraId="3B0676E9" w14:textId="77777777" w:rsidR="00F91D00" w:rsidRPr="0020661C" w:rsidRDefault="00F91D00" w:rsidP="00290201">
      <w:pPr>
        <w:pStyle w:val="BodyText"/>
        <w:numPr>
          <w:ilvl w:val="1"/>
          <w:numId w:val="48"/>
        </w:numPr>
        <w:ind w:left="720"/>
      </w:pPr>
      <w:r w:rsidRPr="0020661C">
        <w:t>Full 3D navigation</w:t>
      </w:r>
    </w:p>
    <w:p w14:paraId="020CAF00" w14:textId="77777777" w:rsidR="00F91D00" w:rsidRDefault="00F91D00" w:rsidP="00290201">
      <w:pPr>
        <w:pStyle w:val="BodyText"/>
        <w:numPr>
          <w:ilvl w:val="1"/>
          <w:numId w:val="48"/>
        </w:numPr>
        <w:ind w:left="720"/>
      </w:pPr>
      <w:r w:rsidRPr="0020661C">
        <w:t xml:space="preserve">Basic </w:t>
      </w:r>
      <w:r>
        <w:t>s</w:t>
      </w:r>
      <w:r w:rsidRPr="0020661C">
        <w:t>earch</w:t>
      </w:r>
    </w:p>
    <w:p w14:paraId="3BA24B1F" w14:textId="77777777" w:rsidR="00F91D00" w:rsidRDefault="00F91D00" w:rsidP="00290201">
      <w:pPr>
        <w:pStyle w:val="BodyText"/>
        <w:numPr>
          <w:ilvl w:val="1"/>
          <w:numId w:val="48"/>
        </w:numPr>
        <w:ind w:left="720"/>
      </w:pPr>
      <w:r>
        <w:t>Model properties</w:t>
      </w:r>
    </w:p>
    <w:p w14:paraId="5C28BFFA" w14:textId="77777777" w:rsidR="00F91D00" w:rsidRDefault="00F91D00" w:rsidP="00290201">
      <w:pPr>
        <w:pStyle w:val="BodyText"/>
        <w:numPr>
          <w:ilvl w:val="1"/>
          <w:numId w:val="48"/>
        </w:numPr>
        <w:ind w:left="720"/>
      </w:pPr>
      <w:r>
        <w:t>Model tree</w:t>
      </w:r>
    </w:p>
    <w:p w14:paraId="2259B0E4" w14:textId="04AB662D" w:rsidR="00F91D00" w:rsidRDefault="00F91D00" w:rsidP="00290201">
      <w:pPr>
        <w:pStyle w:val="BodyText"/>
        <w:numPr>
          <w:ilvl w:val="1"/>
          <w:numId w:val="48"/>
        </w:numPr>
        <w:ind w:left="720"/>
      </w:pPr>
      <w:r>
        <w:t>Sectioning of a model</w:t>
      </w:r>
    </w:p>
    <w:p w14:paraId="65E3D0D9" w14:textId="77777777" w:rsidR="00F91D00" w:rsidRDefault="00F91D00" w:rsidP="00290201">
      <w:pPr>
        <w:pStyle w:val="BodyText"/>
        <w:numPr>
          <w:ilvl w:val="1"/>
          <w:numId w:val="48"/>
        </w:numPr>
        <w:ind w:left="720"/>
      </w:pPr>
      <w:r>
        <w:t>Model walk through</w:t>
      </w:r>
    </w:p>
    <w:p w14:paraId="6FD0139C" w14:textId="77777777" w:rsidR="00F91D00" w:rsidRDefault="00F91D00" w:rsidP="00290201">
      <w:pPr>
        <w:pStyle w:val="BodyText"/>
        <w:numPr>
          <w:ilvl w:val="1"/>
          <w:numId w:val="48"/>
        </w:numPr>
        <w:ind w:left="720"/>
      </w:pPr>
      <w:r>
        <w:t>Save and restore views</w:t>
      </w:r>
    </w:p>
    <w:p w14:paraId="4CE53775" w14:textId="77777777" w:rsidR="001A2649" w:rsidRPr="003B65EF" w:rsidRDefault="001A2649" w:rsidP="003B65EF"/>
    <w:p w14:paraId="108D534E" w14:textId="2115C874" w:rsidR="001A2649" w:rsidRPr="0045291E" w:rsidRDefault="001A2649" w:rsidP="003B65EF">
      <w:pPr>
        <w:rPr>
          <w:rFonts w:ascii="Arial" w:hAnsi="Arial" w:cs="Arial"/>
          <w:sz w:val="20"/>
          <w:szCs w:val="20"/>
        </w:rPr>
      </w:pPr>
      <w:r w:rsidRPr="0045291E">
        <w:rPr>
          <w:rFonts w:ascii="Arial" w:hAnsi="Arial" w:cs="Arial"/>
          <w:sz w:val="20"/>
          <w:szCs w:val="20"/>
        </w:rPr>
        <w:t xml:space="preserve">For further discussion and participation please join our </w:t>
      </w:r>
      <w:hyperlink r:id="rId22" w:history="1">
        <w:r w:rsidRPr="0045291E">
          <w:rPr>
            <w:rStyle w:val="Hyperlink"/>
            <w:rFonts w:ascii="Arial" w:hAnsi="Arial" w:cs="Arial"/>
            <w:sz w:val="20"/>
            <w:szCs w:val="20"/>
          </w:rPr>
          <w:t>forum</w:t>
        </w:r>
      </w:hyperlink>
      <w:r w:rsidRPr="0045291E">
        <w:rPr>
          <w:rFonts w:ascii="Arial" w:hAnsi="Arial" w:cs="Arial"/>
          <w:sz w:val="20"/>
          <w:szCs w:val="20"/>
        </w:rPr>
        <w:t xml:space="preserve"> and subscribe to the following groups located at </w:t>
      </w:r>
      <w:hyperlink r:id="rId23" w:history="1">
        <w:r w:rsidRPr="0045291E">
          <w:rPr>
            <w:rStyle w:val="Hyperlink"/>
            <w:rFonts w:ascii="Arial" w:hAnsi="Arial" w:cs="Arial"/>
            <w:sz w:val="20"/>
            <w:szCs w:val="20"/>
          </w:rPr>
          <w:t>Service Management Connect Community</w:t>
        </w:r>
      </w:hyperlink>
      <w:r w:rsidRPr="0045291E">
        <w:rPr>
          <w:rFonts w:ascii="Arial" w:hAnsi="Arial" w:cs="Arial"/>
          <w:sz w:val="20"/>
          <w:szCs w:val="20"/>
        </w:rPr>
        <w:t>.</w:t>
      </w:r>
    </w:p>
    <w:p w14:paraId="18C19BF9" w14:textId="5BB7CF00" w:rsidR="001A2649" w:rsidRPr="0045291E" w:rsidRDefault="00325C6B" w:rsidP="00290201">
      <w:pPr>
        <w:pStyle w:val="ListParagraph"/>
        <w:numPr>
          <w:ilvl w:val="0"/>
          <w:numId w:val="23"/>
        </w:numPr>
        <w:rPr>
          <w:rFonts w:ascii="Arial" w:hAnsi="Arial" w:cs="Arial"/>
          <w:sz w:val="20"/>
          <w:szCs w:val="20"/>
        </w:rPr>
      </w:pPr>
      <w:hyperlink r:id="rId24" w:history="1">
        <w:r w:rsidR="001A2649" w:rsidRPr="0045291E">
          <w:rPr>
            <w:rStyle w:val="Hyperlink"/>
            <w:rFonts w:ascii="Arial" w:hAnsi="Arial" w:cs="Arial"/>
            <w:sz w:val="20"/>
            <w:szCs w:val="20"/>
          </w:rPr>
          <w:t>Asset Management</w:t>
        </w:r>
      </w:hyperlink>
    </w:p>
    <w:p w14:paraId="5689619E" w14:textId="358D0A11" w:rsidR="001A2649" w:rsidRPr="0045291E" w:rsidRDefault="001A2649" w:rsidP="00290201">
      <w:pPr>
        <w:pStyle w:val="ListParagraph"/>
        <w:numPr>
          <w:ilvl w:val="0"/>
          <w:numId w:val="23"/>
        </w:numPr>
        <w:rPr>
          <w:rFonts w:ascii="Arial" w:hAnsi="Arial" w:cs="Arial"/>
          <w:sz w:val="20"/>
          <w:szCs w:val="20"/>
        </w:rPr>
      </w:pPr>
      <w:r w:rsidRPr="0045291E">
        <w:rPr>
          <w:rFonts w:ascii="Arial" w:hAnsi="Arial" w:cs="Arial"/>
          <w:sz w:val="20"/>
          <w:szCs w:val="20"/>
        </w:rPr>
        <w:t xml:space="preserve"> </w:t>
      </w:r>
      <w:hyperlink r:id="rId25" w:history="1">
        <w:r w:rsidRPr="0045291E">
          <w:rPr>
            <w:rStyle w:val="Hyperlink"/>
            <w:rFonts w:ascii="Arial" w:hAnsi="Arial" w:cs="Arial"/>
            <w:sz w:val="20"/>
            <w:szCs w:val="20"/>
          </w:rPr>
          <w:t>Real Estate and Facilities Management</w:t>
        </w:r>
      </w:hyperlink>
    </w:p>
    <w:p w14:paraId="6F72D325" w14:textId="5A27B6D5" w:rsidR="001A2649" w:rsidRDefault="001A2649" w:rsidP="003B65EF">
      <w:pPr>
        <w:pStyle w:val="BodyText"/>
        <w:ind w:left="0"/>
        <w:rPr>
          <w:b/>
          <w:bCs/>
          <w:sz w:val="40"/>
        </w:rPr>
      </w:pPr>
      <w:r>
        <w:rPr>
          <w:b/>
          <w:bCs/>
          <w:sz w:val="40"/>
        </w:rPr>
        <w:t>Change History</w:t>
      </w:r>
    </w:p>
    <w:p w14:paraId="231B3019" w14:textId="77777777" w:rsidR="00041FB7" w:rsidRDefault="00041FB7" w:rsidP="00290201">
      <w:pPr>
        <w:pStyle w:val="Heading4"/>
      </w:pPr>
      <w:r>
        <w:t xml:space="preserve">Version </w:t>
      </w:r>
      <w:r w:rsidR="00F1672A">
        <w:t>7.6.0.6</w:t>
      </w:r>
    </w:p>
    <w:p w14:paraId="6510FA15" w14:textId="77777777" w:rsidR="00796D42" w:rsidRPr="00796D42" w:rsidRDefault="0045291E" w:rsidP="0045291E">
      <w:pPr>
        <w:pStyle w:val="Base"/>
      </w:pPr>
      <w:r>
        <w:t>New</w:t>
      </w:r>
    </w:p>
    <w:p w14:paraId="214973DE" w14:textId="4AD5F833" w:rsidR="00452987" w:rsidRDefault="00452987" w:rsidP="00290201">
      <w:pPr>
        <w:pStyle w:val="Heading4"/>
      </w:pPr>
      <w:r>
        <w:t>Version 7.6.0.7</w:t>
      </w:r>
    </w:p>
    <w:p w14:paraId="0D9F8B95" w14:textId="6CFB9977" w:rsidR="00452987" w:rsidRDefault="00452987" w:rsidP="00325C6B">
      <w:pPr>
        <w:pStyle w:val="Base"/>
      </w:pPr>
      <w:r>
        <w:t>Update for new Model Management features for Redlining/Markup in Work Order Tracking app</w:t>
      </w:r>
      <w:r w:rsidR="00A038EE">
        <w:t>lication</w:t>
      </w:r>
      <w:r>
        <w:t>.</w:t>
      </w:r>
    </w:p>
    <w:p w14:paraId="3F6475DB" w14:textId="5DBF20DE" w:rsidR="00290201" w:rsidRDefault="00290201" w:rsidP="00290201">
      <w:pPr>
        <w:pStyle w:val="Heading4"/>
      </w:pPr>
      <w:r>
        <w:t>Version 7.6.0.8</w:t>
      </w:r>
    </w:p>
    <w:p w14:paraId="085CBD5E" w14:textId="7AB1FD62" w:rsidR="00290201" w:rsidRDefault="00290201" w:rsidP="00325C6B">
      <w:pPr>
        <w:pStyle w:val="Base"/>
      </w:pPr>
      <w:r>
        <w:t>Updates for Forge API changes</w:t>
      </w:r>
    </w:p>
    <w:p w14:paraId="3D68E3D2" w14:textId="77777777" w:rsidR="001A2649" w:rsidRDefault="001A2649" w:rsidP="006023BE">
      <w:pPr>
        <w:pStyle w:val="Heading1"/>
      </w:pPr>
      <w:bookmarkStart w:id="377" w:name="_Ref190853870"/>
      <w:bookmarkStart w:id="378" w:name="_Ref190853876"/>
      <w:bookmarkStart w:id="379" w:name="_Ref190853885"/>
      <w:bookmarkStart w:id="380" w:name="_Ref190853906"/>
      <w:bookmarkStart w:id="381" w:name="_Ref190853921"/>
      <w:bookmarkStart w:id="382" w:name="_Ref190853938"/>
      <w:bookmarkStart w:id="383" w:name="_Toc317518805"/>
      <w:bookmarkStart w:id="384" w:name="_Toc483993993"/>
      <w:r>
        <w:t>Overview</w:t>
      </w:r>
      <w:bookmarkEnd w:id="377"/>
      <w:bookmarkEnd w:id="378"/>
      <w:bookmarkEnd w:id="379"/>
      <w:bookmarkEnd w:id="380"/>
      <w:bookmarkEnd w:id="381"/>
      <w:bookmarkEnd w:id="382"/>
      <w:bookmarkEnd w:id="383"/>
      <w:bookmarkEnd w:id="384"/>
    </w:p>
    <w:p w14:paraId="7BF8C00F" w14:textId="2D02BDBB" w:rsidR="001A2649" w:rsidRDefault="001A2649" w:rsidP="009E6AA3">
      <w:pPr>
        <w:pStyle w:val="Heading2"/>
      </w:pPr>
      <w:bookmarkStart w:id="385" w:name="_Toc317518806"/>
      <w:bookmarkStart w:id="386" w:name="_Toc483993994"/>
      <w:r>
        <w:t xml:space="preserve">Utilizing </w:t>
      </w:r>
      <w:r w:rsidR="004B7905">
        <w:t>Building Information Modeling (</w:t>
      </w:r>
      <w:r>
        <w:t>BIM</w:t>
      </w:r>
      <w:r w:rsidR="004B7905">
        <w:t>)</w:t>
      </w:r>
      <w:r>
        <w:t xml:space="preserve"> models with Maximo</w:t>
      </w:r>
      <w:bookmarkEnd w:id="385"/>
      <w:bookmarkEnd w:id="386"/>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5608C757"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t>Maximo</w:t>
      </w:r>
      <w:r w:rsidR="004B7905">
        <w:t>,</w:t>
      </w:r>
      <w:r>
        <w:t xml:space="preserve"> is costly, time consuming, and may introduce errors.  The code contained in this package allows </w:t>
      </w:r>
      <w:r w:rsidR="004B7905">
        <w:t xml:space="preserve">you to </w:t>
      </w:r>
      <w:r>
        <w:t>automatic</w:t>
      </w:r>
      <w:r w:rsidR="004B7905">
        <w:t>ally</w:t>
      </w:r>
      <w:r>
        <w:t xml:space="preserve"> load the data in the BIM model into Maximo to begin the process of maintaining the building.  This state is referred to by “as maintained”.</w:t>
      </w:r>
    </w:p>
    <w:p w14:paraId="624EE894" w14:textId="7320D817" w:rsidR="001A2649" w:rsidRDefault="001A2649" w:rsidP="008E58B4">
      <w:pPr>
        <w:pStyle w:val="BodyText"/>
      </w:pPr>
      <w:r>
        <w:t xml:space="preserve"> </w:t>
      </w:r>
      <w:r w:rsidR="004B7905">
        <w:t xml:space="preserve">When </w:t>
      </w:r>
      <w:r>
        <w:t>the data is imported, this package provides 3D visualization of the full building model in context with the imported data.  This improves the efficiency of the maintenance</w:t>
      </w:r>
      <w:r w:rsidR="00006E41">
        <w:t>,</w:t>
      </w:r>
      <w:r>
        <w:t xml:space="preserve"> work planning</w:t>
      </w:r>
      <w:r w:rsidR="00006E41">
        <w:t>,</w:t>
      </w:r>
      <w:r>
        <w:t xml:space="preserve"> and execution process. </w:t>
      </w:r>
      <w:r w:rsidR="0020661C">
        <w:t>Finally,</w:t>
      </w:r>
      <w:r>
        <w:t xml:space="preserve"> the data, with any changes made during operations may be exported to update the model for a renovation project, or for use in other tools.</w:t>
      </w:r>
    </w:p>
    <w:p w14:paraId="083D67E3" w14:textId="77777777" w:rsidR="001A2649" w:rsidRDefault="001A2649" w:rsidP="009E6AA3">
      <w:pPr>
        <w:pStyle w:val="Heading2"/>
      </w:pPr>
      <w:bookmarkStart w:id="387" w:name="_Toc317518807"/>
      <w:bookmarkStart w:id="388" w:name="_Toc483993995"/>
      <w:r>
        <w:t>Supported Software</w:t>
      </w:r>
      <w:bookmarkEnd w:id="387"/>
      <w:bookmarkEnd w:id="388"/>
    </w:p>
    <w:p w14:paraId="1DE078C3" w14:textId="7EC80A8F" w:rsidR="00E52210" w:rsidRPr="00B67C04" w:rsidRDefault="00B67C04" w:rsidP="00E52210">
      <w:pPr>
        <w:ind w:left="720"/>
        <w:rPr>
          <w:rFonts w:ascii="Arial" w:hAnsi="Arial" w:cs="Arial"/>
          <w:sz w:val="22"/>
          <w:szCs w:val="22"/>
        </w:rPr>
      </w:pPr>
      <w:r>
        <w:rPr>
          <w:rFonts w:ascii="Arial" w:hAnsi="Arial" w:cs="Arial"/>
          <w:sz w:val="20"/>
          <w:szCs w:val="20"/>
        </w:rPr>
        <w:t xml:space="preserve">The Maximo BIM </w:t>
      </w:r>
      <w:r w:rsidR="0045291E">
        <w:rPr>
          <w:rFonts w:ascii="Arial" w:hAnsi="Arial" w:cs="Arial"/>
          <w:sz w:val="20"/>
          <w:szCs w:val="20"/>
        </w:rPr>
        <w:t xml:space="preserve">Forge </w:t>
      </w:r>
      <w:r w:rsidR="004B7905">
        <w:rPr>
          <w:rFonts w:ascii="Arial" w:hAnsi="Arial" w:cs="Arial"/>
          <w:sz w:val="20"/>
          <w:szCs w:val="20"/>
        </w:rPr>
        <w:t>V</w:t>
      </w:r>
      <w:r w:rsidR="0045291E">
        <w:rPr>
          <w:rFonts w:ascii="Arial" w:hAnsi="Arial" w:cs="Arial"/>
          <w:sz w:val="20"/>
          <w:szCs w:val="20"/>
        </w:rPr>
        <w:t>iewer Plug-</w:t>
      </w:r>
      <w:r w:rsidR="00F16589">
        <w:rPr>
          <w:rFonts w:ascii="Arial" w:hAnsi="Arial" w:cs="Arial"/>
          <w:sz w:val="20"/>
          <w:szCs w:val="20"/>
        </w:rPr>
        <w:t>i</w:t>
      </w:r>
      <w:r w:rsidR="0045291E">
        <w:rPr>
          <w:rFonts w:ascii="Arial" w:hAnsi="Arial" w:cs="Arial"/>
          <w:sz w:val="20"/>
          <w:szCs w:val="20"/>
        </w:rPr>
        <w:t xml:space="preserve">n </w:t>
      </w:r>
      <w:r>
        <w:rPr>
          <w:rFonts w:ascii="Arial" w:hAnsi="Arial" w:cs="Arial"/>
          <w:sz w:val="20"/>
          <w:szCs w:val="20"/>
        </w:rPr>
        <w:t>is offered as tri</w:t>
      </w:r>
      <w:r w:rsidR="004B7905">
        <w:rPr>
          <w:rFonts w:ascii="Arial" w:hAnsi="Arial" w:cs="Arial"/>
          <w:sz w:val="20"/>
          <w:szCs w:val="20"/>
        </w:rPr>
        <w:t>a</w:t>
      </w:r>
      <w:r>
        <w:rPr>
          <w:rFonts w:ascii="Arial" w:hAnsi="Arial" w:cs="Arial"/>
          <w:sz w:val="20"/>
          <w:szCs w:val="20"/>
        </w:rPr>
        <w:t>l software</w:t>
      </w:r>
      <w:r w:rsidR="00422A26">
        <w:rPr>
          <w:rFonts w:ascii="Arial" w:hAnsi="Arial" w:cs="Arial"/>
          <w:sz w:val="20"/>
          <w:szCs w:val="20"/>
        </w:rPr>
        <w:t xml:space="preserve"> which</w:t>
      </w:r>
      <w:r w:rsidRPr="00B67C04">
        <w:rPr>
          <w:rFonts w:ascii="Arial" w:hAnsi="Arial" w:cs="Arial"/>
          <w:sz w:val="20"/>
          <w:szCs w:val="20"/>
        </w:rPr>
        <w:t xml:space="preserve"> is not supported by the IBM Maximo support program; however, support is available directly from the IBM Maximo development team for as long as the software is available for download on the ISM Library.  Send all support questions and feedback </w:t>
      </w:r>
      <w:r w:rsidR="00E52210" w:rsidRPr="00B67C04">
        <w:rPr>
          <w:rFonts w:ascii="Arial" w:hAnsi="Arial" w:cs="Arial"/>
          <w:sz w:val="20"/>
          <w:szCs w:val="20"/>
        </w:rPr>
        <w:t xml:space="preserve">to: </w:t>
      </w:r>
      <w:hyperlink r:id="rId26" w:history="1">
        <w:r w:rsidR="00E52210" w:rsidRPr="00B67C04">
          <w:rPr>
            <w:rStyle w:val="Hyperlink"/>
            <w:rFonts w:ascii="Arial" w:hAnsi="Arial" w:cs="Arial"/>
            <w:sz w:val="20"/>
            <w:szCs w:val="20"/>
          </w:rPr>
          <w:t>maxbim@ca.ibm.com</w:t>
        </w:r>
      </w:hyperlink>
    </w:p>
    <w:p w14:paraId="36C71514" w14:textId="389F9D5A" w:rsidR="001A2649" w:rsidRPr="00B67C04" w:rsidRDefault="001A2649" w:rsidP="00E52210">
      <w:pPr>
        <w:ind w:left="720"/>
        <w:rPr>
          <w:rFonts w:ascii="Arial" w:hAnsi="Arial" w:cs="Arial"/>
          <w:sz w:val="22"/>
          <w:szCs w:val="22"/>
        </w:rPr>
      </w:pPr>
    </w:p>
    <w:p w14:paraId="0E808127" w14:textId="2A8D92DB" w:rsidR="005A4FBA" w:rsidRDefault="001A2649" w:rsidP="009B4484">
      <w:pPr>
        <w:pStyle w:val="BodyText"/>
      </w:pPr>
      <w:r w:rsidRPr="009B4484">
        <w:rPr>
          <w:b/>
        </w:rPr>
        <w:t>Maximo</w:t>
      </w:r>
      <w:r>
        <w:rPr>
          <w:b/>
        </w:rPr>
        <w:t>™</w:t>
      </w:r>
      <w:r>
        <w:t xml:space="preserve">:  </w:t>
      </w:r>
      <w:r w:rsidR="00422A26">
        <w:t>Officially s</w:t>
      </w:r>
      <w:r w:rsidR="005A4FBA">
        <w:t xml:space="preserve">upported Maximo versions are </w:t>
      </w:r>
      <w:r w:rsidR="00192214">
        <w:t>7.6.0.6</w:t>
      </w:r>
      <w:r w:rsidR="005A4FBA">
        <w:t xml:space="preserve"> and up</w:t>
      </w:r>
      <w:r w:rsidR="00422A26">
        <w:t>wards</w:t>
      </w:r>
      <w:r w:rsidR="005A4FBA">
        <w:t xml:space="preserve">. </w:t>
      </w:r>
    </w:p>
    <w:p w14:paraId="72E76352" w14:textId="14262CC4"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in Maximo</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t>
      </w:r>
      <w:proofErr w:type="spellStart"/>
      <w:r w:rsidR="00777005">
        <w:t>WebGL</w:t>
      </w:r>
      <w:proofErr w:type="spellEnd"/>
      <w:r w:rsidR="00777005">
        <w:t xml:space="preserve">.  Tested browsers include:  </w:t>
      </w:r>
      <w:r w:rsidR="00CD37C7">
        <w:t>Microsoft</w:t>
      </w:r>
      <w:r w:rsidR="00777005">
        <w:t xml:space="preserve"> Edge</w:t>
      </w:r>
      <w:r>
        <w:t>,</w:t>
      </w:r>
      <w:r w:rsidR="00777005">
        <w:t xml:space="preserve"> Internet Explorer 11, Firefox v42.0, </w:t>
      </w:r>
      <w:r>
        <w:t xml:space="preserve">and </w:t>
      </w:r>
      <w:r w:rsidR="00777005">
        <w:t>Chrome v47.0.</w:t>
      </w:r>
    </w:p>
    <w:p w14:paraId="31DA3CCC" w14:textId="77777777" w:rsidR="001A2649" w:rsidRDefault="001A2649" w:rsidP="009E6AA3">
      <w:pPr>
        <w:pStyle w:val="Heading2"/>
      </w:pPr>
      <w:bookmarkStart w:id="389" w:name="_Toc317518808"/>
      <w:bookmarkStart w:id="390" w:name="_Toc483993996"/>
      <w:r>
        <w:t>Features</w:t>
      </w:r>
      <w:bookmarkEnd w:id="389"/>
      <w:bookmarkEnd w:id="390"/>
    </w:p>
    <w:p w14:paraId="1C5B2944" w14:textId="4303C56F"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Maximo Assets, Locations, and </w:t>
      </w:r>
      <w:r w:rsidR="00422A26">
        <w:t>W</w:t>
      </w:r>
      <w:r>
        <w:t xml:space="preserve">ork </w:t>
      </w:r>
      <w:r w:rsidR="00422A26">
        <w:t>O</w:t>
      </w:r>
      <w:r>
        <w:t xml:space="preserve">rder </w:t>
      </w:r>
      <w:r w:rsidR="00422A26">
        <w:t>T</w:t>
      </w:r>
      <w:r>
        <w:t>racking applications.  In this context</w:t>
      </w:r>
      <w:r w:rsidR="00422A26">
        <w:t>,</w:t>
      </w:r>
      <w:r>
        <w:t xml:space="preserve"> it provides the following features:</w:t>
      </w:r>
    </w:p>
    <w:p w14:paraId="67A91E2B" w14:textId="77777777" w:rsidR="00332825" w:rsidRPr="00F91D00" w:rsidRDefault="00332825" w:rsidP="00F91D00">
      <w:pPr>
        <w:pStyle w:val="BodyText"/>
        <w:rPr>
          <w:b/>
          <w:sz w:val="22"/>
          <w:szCs w:val="22"/>
        </w:rPr>
      </w:pPr>
      <w:r w:rsidRPr="00F91D00">
        <w:rPr>
          <w:b/>
          <w:sz w:val="22"/>
          <w:szCs w:val="22"/>
        </w:rPr>
        <w:t>Forge Service Administration</w:t>
      </w:r>
    </w:p>
    <w:p w14:paraId="5DF74B75" w14:textId="77777777" w:rsidR="00332825" w:rsidRDefault="00332825" w:rsidP="00332825">
      <w:pPr>
        <w:ind w:left="108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7316C0A9"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Uploading models to the Autodesk Forge service</w:t>
      </w:r>
    </w:p>
    <w:p w14:paraId="0F58194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Linking multi-part models</w:t>
      </w:r>
    </w:p>
    <w:p w14:paraId="41CE1713" w14:textId="46FC83A1"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Translating models into viewable formats</w:t>
      </w:r>
    </w:p>
    <w:p w14:paraId="60529659" w14:textId="77777777" w:rsidR="00657D92" w:rsidRPr="00192214" w:rsidRDefault="00657D92" w:rsidP="00657D92">
      <w:pPr>
        <w:tabs>
          <w:tab w:val="left" w:pos="1440"/>
        </w:tabs>
        <w:spacing w:before="120" w:after="120"/>
        <w:ind w:left="1080"/>
        <w:rPr>
          <w:rFonts w:ascii="Arial" w:hAnsi="Arial" w:cs="Arial"/>
          <w:sz w:val="20"/>
          <w:szCs w:val="20"/>
        </w:rPr>
      </w:pPr>
    </w:p>
    <w:p w14:paraId="704AD04B" w14:textId="77777777" w:rsidR="001A2649" w:rsidRPr="00F91D00" w:rsidRDefault="001A2649" w:rsidP="00F91D00">
      <w:pPr>
        <w:pStyle w:val="BodyText"/>
        <w:rPr>
          <w:b/>
          <w:sz w:val="22"/>
          <w:szCs w:val="22"/>
        </w:rPr>
      </w:pPr>
      <w:r w:rsidRPr="00F91D00">
        <w:rPr>
          <w:b/>
          <w:sz w:val="22"/>
          <w:szCs w:val="22"/>
        </w:rPr>
        <w:t>Maximo Integration</w:t>
      </w:r>
    </w:p>
    <w:p w14:paraId="0125CF1A" w14:textId="27AEE98B" w:rsidR="001A2649" w:rsidRDefault="001A2649" w:rsidP="005A27CE">
      <w:pPr>
        <w:pStyle w:val="BodyText"/>
        <w:numPr>
          <w:ilvl w:val="1"/>
          <w:numId w:val="21"/>
        </w:numPr>
        <w:ind w:left="1440"/>
      </w:pPr>
      <w:r>
        <w:t xml:space="preserve">Model file management - </w:t>
      </w:r>
      <w:r w:rsidR="00422A26">
        <w:t>t</w:t>
      </w:r>
      <w:r>
        <w:t>he viewer automatically displays the correct model file(s) for a selected Maximo location or asset.  If there are multiple models available, a list is provide</w:t>
      </w:r>
      <w:r w:rsidR="006D4F57">
        <w:t>d</w:t>
      </w:r>
      <w:r w:rsidR="00422A26">
        <w:t>,</w:t>
      </w:r>
      <w:r>
        <w:t xml:space="preserve"> and most </w:t>
      </w:r>
      <w:r w:rsidR="006E01DE">
        <w:t xml:space="preserve">of the </w:t>
      </w:r>
      <w:r>
        <w:t>context is maintained when switching between models</w:t>
      </w:r>
      <w:r w:rsidR="00422A26">
        <w:t>.</w:t>
      </w:r>
    </w:p>
    <w:p w14:paraId="2286C3AE" w14:textId="32A416E5" w:rsidR="001A2649" w:rsidRDefault="001A2649" w:rsidP="005A27CE">
      <w:pPr>
        <w:pStyle w:val="BodyText"/>
        <w:numPr>
          <w:ilvl w:val="1"/>
          <w:numId w:val="21"/>
        </w:numPr>
        <w:ind w:left="1440"/>
      </w:pPr>
      <w:r>
        <w:t>Viewer context is synchronized to Maximo (</w:t>
      </w:r>
      <w:r w:rsidR="00422A26">
        <w:t>l</w:t>
      </w:r>
      <w:r>
        <w:t>ocations and assets)</w:t>
      </w:r>
      <w:r w:rsidR="00422A26">
        <w:t xml:space="preserve"> </w:t>
      </w:r>
      <w:r>
        <w:t xml:space="preserve">- </w:t>
      </w:r>
      <w:r w:rsidR="00422A26">
        <w:t>s</w:t>
      </w:r>
      <w:r>
        <w:t xml:space="preserve">electing a record in Maximo selects the corresponding item in the </w:t>
      </w:r>
      <w:r w:rsidR="00422A26">
        <w:t>V</w:t>
      </w:r>
      <w:r>
        <w:t>iew</w:t>
      </w:r>
      <w:r w:rsidR="00422A26">
        <w:t>er</w:t>
      </w:r>
      <w:r>
        <w:t xml:space="preserve"> </w:t>
      </w:r>
      <w:r w:rsidR="00422A26">
        <w:t xml:space="preserve">which </w:t>
      </w:r>
      <w:r>
        <w:t xml:space="preserve">zooms and centers the </w:t>
      </w:r>
      <w:r w:rsidR="00422A26">
        <w:t xml:space="preserve">3D model </w:t>
      </w:r>
      <w:r>
        <w:t>on that item.</w:t>
      </w:r>
    </w:p>
    <w:p w14:paraId="270DBCA3" w14:textId="1ACC8129" w:rsidR="001A2649" w:rsidRDefault="001A2649" w:rsidP="005A27CE">
      <w:pPr>
        <w:pStyle w:val="BodyText"/>
        <w:numPr>
          <w:ilvl w:val="1"/>
          <w:numId w:val="21"/>
        </w:numPr>
        <w:ind w:left="1440"/>
      </w:pPr>
      <w:r>
        <w:t xml:space="preserve">Maximo context is synchronized to the </w:t>
      </w:r>
      <w:r w:rsidR="00422A26">
        <w:t>V</w:t>
      </w:r>
      <w:r w:rsidR="006811A0">
        <w:t>iewer (</w:t>
      </w:r>
      <w:r w:rsidR="00422A26">
        <w:t>l</w:t>
      </w:r>
      <w:r>
        <w:t xml:space="preserve">ocations and assets) - </w:t>
      </w:r>
      <w:r w:rsidR="008357DE">
        <w:t>s</w:t>
      </w:r>
      <w:r>
        <w:t xml:space="preserve">electing an item in the </w:t>
      </w:r>
      <w:r w:rsidR="001B0F50">
        <w:t>V</w:t>
      </w:r>
      <w:r>
        <w:t>iewer causes the corresponding record in Maximo to become the current Maximo record</w:t>
      </w:r>
    </w:p>
    <w:p w14:paraId="550A70B3" w14:textId="4B1EFB2B" w:rsidR="001A2649" w:rsidRDefault="001A2649" w:rsidP="005A27CE">
      <w:pPr>
        <w:pStyle w:val="BodyText"/>
        <w:numPr>
          <w:ilvl w:val="1"/>
          <w:numId w:val="21"/>
        </w:numPr>
        <w:ind w:left="1440"/>
      </w:pPr>
      <w:r>
        <w:t xml:space="preserve">The </w:t>
      </w:r>
      <w:r w:rsidR="001B0F50">
        <w:t>V</w:t>
      </w:r>
      <w:r>
        <w:t xml:space="preserve">iewer </w:t>
      </w:r>
      <w:r w:rsidR="001B0F50">
        <w:t>can</w:t>
      </w:r>
      <w:r>
        <w:t xml:space="preserve"> be used as an asset selection lookup anywhere in Maximo </w:t>
      </w:r>
      <w:r w:rsidR="001B0F50">
        <w:t>where</w:t>
      </w:r>
      <w:r>
        <w:t xml:space="preserve"> an asset look-up menu </w:t>
      </w:r>
      <w:r w:rsidR="001B0F50">
        <w:t>is available</w:t>
      </w:r>
      <w:r>
        <w:t>.</w:t>
      </w:r>
    </w:p>
    <w:p w14:paraId="0C925D0F" w14:textId="6B94AD2E" w:rsidR="001A2649" w:rsidRDefault="001A2649" w:rsidP="005A27CE">
      <w:pPr>
        <w:pStyle w:val="BodyText"/>
        <w:numPr>
          <w:ilvl w:val="1"/>
          <w:numId w:val="21"/>
        </w:numPr>
        <w:ind w:left="1440"/>
      </w:pPr>
      <w:r>
        <w:t xml:space="preserve">The </w:t>
      </w:r>
      <w:r w:rsidR="001B0F50">
        <w:t>V</w:t>
      </w:r>
      <w:r>
        <w:t xml:space="preserve">iewer </w:t>
      </w:r>
      <w:r w:rsidR="001B0F50">
        <w:t xml:space="preserve">can </w:t>
      </w:r>
      <w:r>
        <w:t xml:space="preserve">be used to select a set of assets to add to a </w:t>
      </w:r>
      <w:r w:rsidR="001B0F50">
        <w:t xml:space="preserve">service request or </w:t>
      </w:r>
      <w:r>
        <w:t>work order</w:t>
      </w:r>
      <w:r w:rsidR="001B0F50">
        <w:t>.</w:t>
      </w:r>
      <w:r>
        <w:t xml:space="preserve"> </w:t>
      </w:r>
    </w:p>
    <w:p w14:paraId="6608B1F5" w14:textId="48C954E4" w:rsidR="001A2649" w:rsidRDefault="001B0F50" w:rsidP="005A27CE">
      <w:pPr>
        <w:pStyle w:val="BodyText"/>
        <w:numPr>
          <w:ilvl w:val="1"/>
          <w:numId w:val="21"/>
        </w:numPr>
        <w:ind w:left="1440"/>
      </w:pPr>
      <w:r>
        <w:t>You can c</w:t>
      </w:r>
      <w:r w:rsidR="001A2649">
        <w:t xml:space="preserve">reate </w:t>
      </w:r>
      <w:r>
        <w:t xml:space="preserve">service requests and </w:t>
      </w:r>
      <w:r w:rsidR="001A2649">
        <w:t>work orders directly</w:t>
      </w:r>
      <w:r>
        <w:t xml:space="preserve"> in</w:t>
      </w:r>
      <w:r w:rsidR="001A2649">
        <w:t xml:space="preserve"> the </w:t>
      </w:r>
      <w:r>
        <w:t>V</w:t>
      </w:r>
      <w:r w:rsidR="001A2649">
        <w:t>iewer</w:t>
      </w:r>
    </w:p>
    <w:p w14:paraId="769FF5F8" w14:textId="6ECA8F68" w:rsidR="001A2649" w:rsidRDefault="001B0F50" w:rsidP="005A27CE">
      <w:pPr>
        <w:pStyle w:val="BodyText"/>
        <w:numPr>
          <w:ilvl w:val="1"/>
          <w:numId w:val="21"/>
        </w:numPr>
        <w:ind w:left="1440"/>
      </w:pPr>
      <w:r>
        <w:t>You can s</w:t>
      </w:r>
      <w:r w:rsidR="001A2649">
        <w:t xml:space="preserve">earch </w:t>
      </w:r>
      <w:r>
        <w:t xml:space="preserve">a </w:t>
      </w:r>
      <w:r w:rsidR="001A2649">
        <w:t>facility for open work orders, preventative maintenance work</w:t>
      </w:r>
      <w:r>
        <w:t>,</w:t>
      </w:r>
      <w:r w:rsidR="001A2649">
        <w:t xml:space="preserve"> and service requests, </w:t>
      </w:r>
      <w:r>
        <w:t xml:space="preserve">and </w:t>
      </w:r>
      <w:r w:rsidR="001A2649">
        <w:t xml:space="preserve">display all or a selected set of the search results as the selection set in the </w:t>
      </w:r>
      <w:r>
        <w:t>V</w:t>
      </w:r>
      <w:r w:rsidR="001A2649">
        <w:t>iewer.</w:t>
      </w:r>
    </w:p>
    <w:p w14:paraId="71AC0F7F" w14:textId="1F27B833" w:rsidR="001A2649" w:rsidRDefault="001B0F50" w:rsidP="005A27CE">
      <w:pPr>
        <w:pStyle w:val="BodyText"/>
        <w:numPr>
          <w:ilvl w:val="1"/>
          <w:numId w:val="21"/>
        </w:numPr>
        <w:ind w:left="1440"/>
      </w:pPr>
      <w:r>
        <w:t>You can d</w:t>
      </w:r>
      <w:r w:rsidR="001A2649">
        <w:t xml:space="preserve">isplay members of Maximo systems in the </w:t>
      </w:r>
      <w:r>
        <w:t>V</w:t>
      </w:r>
      <w:r w:rsidR="001A2649">
        <w:t xml:space="preserve">iewer - </w:t>
      </w:r>
      <w:r>
        <w:t>s</w:t>
      </w:r>
      <w:r w:rsidR="001A2649">
        <w:t xml:space="preserve">earch from systems and zones either </w:t>
      </w:r>
      <w:r>
        <w:t xml:space="preserve">that are either </w:t>
      </w:r>
      <w:r w:rsidR="001A2649">
        <w:t xml:space="preserve">defined for the facility, or for which the selected item is a member.  </w:t>
      </w:r>
      <w:r>
        <w:t>You can d</w:t>
      </w:r>
      <w:r w:rsidR="001A2649">
        <w:t>isplay all members of the system as the current selection or drill</w:t>
      </w:r>
      <w:r>
        <w:t>-</w:t>
      </w:r>
      <w:r w:rsidR="001A2649">
        <w:t xml:space="preserve">down to any member of the system and select it in the </w:t>
      </w:r>
      <w:r>
        <w:t>V</w:t>
      </w:r>
      <w:r w:rsidR="001A2649">
        <w:t>iewer.</w:t>
      </w:r>
    </w:p>
    <w:p w14:paraId="70DB6442" w14:textId="262F993E" w:rsidR="001A2649" w:rsidRDefault="001B0F50" w:rsidP="005A27CE">
      <w:pPr>
        <w:pStyle w:val="BodyText"/>
        <w:numPr>
          <w:ilvl w:val="1"/>
          <w:numId w:val="21"/>
        </w:numPr>
        <w:ind w:left="1440"/>
      </w:pPr>
      <w:r>
        <w:t>You can c</w:t>
      </w:r>
      <w:r w:rsidR="001A2649">
        <w:t xml:space="preserve">reate and </w:t>
      </w:r>
      <w:r>
        <w:t>e</w:t>
      </w:r>
      <w:r w:rsidR="001A2649">
        <w:t xml:space="preserve">dit Maximo systems from the </w:t>
      </w:r>
      <w:r>
        <w:t>V</w:t>
      </w:r>
      <w:r w:rsidR="001A2649">
        <w:t xml:space="preserve">iewer - </w:t>
      </w:r>
      <w:r>
        <w:t>t</w:t>
      </w:r>
      <w:r w:rsidR="001A2649">
        <w:t xml:space="preserve">he selection set in the </w:t>
      </w:r>
      <w:r>
        <w:t>V</w:t>
      </w:r>
      <w:r w:rsidR="001A2649">
        <w:t>iewer can be used to either create a new system or be added as a sub-tree to an existing system</w:t>
      </w:r>
      <w:r>
        <w:t>.</w:t>
      </w:r>
    </w:p>
    <w:p w14:paraId="2BA23230" w14:textId="6BEC8E27" w:rsidR="001A2649" w:rsidRDefault="001B0F50" w:rsidP="005A27CE">
      <w:pPr>
        <w:pStyle w:val="BodyText"/>
        <w:numPr>
          <w:ilvl w:val="1"/>
          <w:numId w:val="21"/>
        </w:numPr>
        <w:ind w:left="1440"/>
      </w:pPr>
      <w:r>
        <w:t>You can</w:t>
      </w:r>
      <w:r w:rsidR="001A2649">
        <w:t xml:space="preserve"> </w:t>
      </w:r>
      <w:r>
        <w:t xml:space="preserve">navigate </w:t>
      </w:r>
      <w:r w:rsidR="001A2649">
        <w:t>through a multi-item selection set changing both the model view (zoom and center), and the current Maximo record to the current item in the set.</w:t>
      </w:r>
    </w:p>
    <w:p w14:paraId="228A4B41" w14:textId="58194675" w:rsidR="001C4080" w:rsidRDefault="001C4080" w:rsidP="005A27CE">
      <w:pPr>
        <w:pStyle w:val="BodyText"/>
        <w:numPr>
          <w:ilvl w:val="1"/>
          <w:numId w:val="21"/>
        </w:numPr>
        <w:ind w:left="1440"/>
      </w:pPr>
      <w:r>
        <w:t>You can markup a view in the Viewer</w:t>
      </w:r>
      <w:r w:rsidR="006E01DE">
        <w:t xml:space="preserve">, </w:t>
      </w:r>
      <w:r>
        <w:t xml:space="preserve">save the markup with a Work Order, </w:t>
      </w:r>
      <w:r w:rsidR="006E01DE">
        <w:t xml:space="preserve">and </w:t>
      </w:r>
      <w:r>
        <w:t xml:space="preserve">then display the markup any time the </w:t>
      </w:r>
      <w:r w:rsidR="006E01DE">
        <w:t>w</w:t>
      </w:r>
      <w:r>
        <w:t xml:space="preserve">ork </w:t>
      </w:r>
      <w:r w:rsidR="006E01DE">
        <w:t>o</w:t>
      </w:r>
      <w:r>
        <w:t>rder is viewed</w:t>
      </w:r>
      <w:r w:rsidR="006E01DE">
        <w:t>.</w:t>
      </w:r>
    </w:p>
    <w:p w14:paraId="086C18CF" w14:textId="782A14BD" w:rsidR="006811A0" w:rsidRPr="00F91D00" w:rsidRDefault="008A0CA2" w:rsidP="00F91D00">
      <w:pPr>
        <w:pStyle w:val="BodyText"/>
        <w:rPr>
          <w:b/>
          <w:sz w:val="22"/>
          <w:szCs w:val="22"/>
        </w:rPr>
      </w:pPr>
      <w:r w:rsidRPr="00F91D00">
        <w:rPr>
          <w:b/>
          <w:sz w:val="22"/>
          <w:szCs w:val="22"/>
        </w:rPr>
        <w:t>Forge</w:t>
      </w:r>
      <w:r w:rsidR="004B1A72" w:rsidRPr="00F91D00">
        <w:rPr>
          <w:b/>
          <w:sz w:val="22"/>
          <w:szCs w:val="22"/>
        </w:rPr>
        <w:t xml:space="preserve"> Viewer features </w:t>
      </w:r>
      <w:r w:rsidR="001B0F50" w:rsidRPr="00F91D00">
        <w:rPr>
          <w:b/>
          <w:sz w:val="22"/>
          <w:szCs w:val="22"/>
        </w:rPr>
        <w:t xml:space="preserve">that are </w:t>
      </w:r>
      <w:r w:rsidR="004B1A72" w:rsidRPr="00F91D00">
        <w:rPr>
          <w:b/>
          <w:sz w:val="22"/>
          <w:szCs w:val="22"/>
        </w:rPr>
        <w:t xml:space="preserve">exposed </w:t>
      </w:r>
      <w:r w:rsidR="001B0F50" w:rsidRPr="00F91D00">
        <w:rPr>
          <w:b/>
          <w:sz w:val="22"/>
          <w:szCs w:val="22"/>
        </w:rPr>
        <w:t xml:space="preserve">in </w:t>
      </w:r>
      <w:r w:rsidR="004B1A72" w:rsidRPr="00F91D00">
        <w:rPr>
          <w:b/>
          <w:sz w:val="22"/>
          <w:szCs w:val="22"/>
        </w:rPr>
        <w:t xml:space="preserve">the </w:t>
      </w:r>
      <w:r w:rsidR="001B0F50" w:rsidRPr="00F91D00">
        <w:rPr>
          <w:b/>
          <w:sz w:val="22"/>
          <w:szCs w:val="22"/>
        </w:rPr>
        <w:t>V</w:t>
      </w:r>
      <w:r w:rsidR="004B1A72" w:rsidRPr="00F91D00">
        <w:rPr>
          <w:b/>
          <w:sz w:val="22"/>
          <w:szCs w:val="22"/>
        </w:rPr>
        <w:t>iewer toolbar</w:t>
      </w:r>
      <w:r w:rsidR="001B0F50" w:rsidRPr="00F91D00">
        <w:rPr>
          <w:b/>
          <w:sz w:val="22"/>
          <w:szCs w:val="22"/>
        </w:rPr>
        <w:t xml:space="preserve"> include: </w:t>
      </w:r>
    </w:p>
    <w:p w14:paraId="3600679C" w14:textId="77777777" w:rsidR="006811A0" w:rsidRPr="0020661C" w:rsidRDefault="006811A0" w:rsidP="005A27CE">
      <w:pPr>
        <w:pStyle w:val="BodyText"/>
        <w:numPr>
          <w:ilvl w:val="1"/>
          <w:numId w:val="21"/>
        </w:numPr>
        <w:tabs>
          <w:tab w:val="left" w:pos="720"/>
        </w:tabs>
        <w:ind w:left="1440"/>
      </w:pPr>
      <w:r w:rsidRPr="0020661C">
        <w:t>Full 3D navigation</w:t>
      </w:r>
    </w:p>
    <w:p w14:paraId="48939E2B" w14:textId="4E8D7C46" w:rsidR="006811A0" w:rsidRDefault="006811A0" w:rsidP="005A27CE">
      <w:pPr>
        <w:pStyle w:val="BodyText"/>
        <w:numPr>
          <w:ilvl w:val="1"/>
          <w:numId w:val="21"/>
        </w:numPr>
        <w:tabs>
          <w:tab w:val="left" w:pos="720"/>
        </w:tabs>
        <w:ind w:left="1440"/>
      </w:pPr>
      <w:r w:rsidRPr="0020661C">
        <w:t xml:space="preserve">Basic </w:t>
      </w:r>
      <w:r w:rsidR="001B0F50">
        <w:t>s</w:t>
      </w:r>
      <w:r w:rsidRPr="0020661C">
        <w:t>earch</w:t>
      </w:r>
    </w:p>
    <w:p w14:paraId="6227B0EF" w14:textId="24E56E36" w:rsidR="006811A0" w:rsidRDefault="006811A0" w:rsidP="005A27CE">
      <w:pPr>
        <w:pStyle w:val="BodyText"/>
        <w:numPr>
          <w:ilvl w:val="1"/>
          <w:numId w:val="21"/>
        </w:numPr>
        <w:tabs>
          <w:tab w:val="left" w:pos="720"/>
        </w:tabs>
        <w:ind w:left="1440"/>
      </w:pPr>
      <w:r>
        <w:t xml:space="preserve">Model </w:t>
      </w:r>
      <w:r w:rsidR="001B0F50">
        <w:t>p</w:t>
      </w:r>
      <w:r>
        <w:t>roperties</w:t>
      </w:r>
    </w:p>
    <w:p w14:paraId="27BBAE72" w14:textId="10C1CCDC" w:rsidR="006811A0" w:rsidRDefault="006811A0" w:rsidP="005A27CE">
      <w:pPr>
        <w:pStyle w:val="BodyText"/>
        <w:numPr>
          <w:ilvl w:val="1"/>
          <w:numId w:val="21"/>
        </w:numPr>
        <w:tabs>
          <w:tab w:val="left" w:pos="720"/>
        </w:tabs>
        <w:ind w:left="1440"/>
      </w:pPr>
      <w:r>
        <w:t xml:space="preserve">Model </w:t>
      </w:r>
      <w:r w:rsidR="001B0F50">
        <w:t>t</w:t>
      </w:r>
      <w:r>
        <w:t>ree</w:t>
      </w:r>
    </w:p>
    <w:p w14:paraId="66201B49" w14:textId="10245836" w:rsidR="006811A0" w:rsidRDefault="006811A0" w:rsidP="005A27CE">
      <w:pPr>
        <w:pStyle w:val="BodyText"/>
        <w:numPr>
          <w:ilvl w:val="1"/>
          <w:numId w:val="21"/>
        </w:numPr>
        <w:tabs>
          <w:tab w:val="left" w:pos="720"/>
        </w:tabs>
        <w:ind w:left="1440"/>
      </w:pPr>
      <w:r>
        <w:t xml:space="preserve">Sectioning of </w:t>
      </w:r>
      <w:r w:rsidR="001B0F50">
        <w:t xml:space="preserve">a </w:t>
      </w:r>
      <w:r>
        <w:t>model</w:t>
      </w:r>
    </w:p>
    <w:p w14:paraId="78C3B17B" w14:textId="339AD18E" w:rsidR="006811A0" w:rsidRDefault="006811A0" w:rsidP="005A27CE">
      <w:pPr>
        <w:pStyle w:val="BodyText"/>
        <w:numPr>
          <w:ilvl w:val="1"/>
          <w:numId w:val="21"/>
        </w:numPr>
        <w:tabs>
          <w:tab w:val="left" w:pos="720"/>
        </w:tabs>
        <w:ind w:left="1440"/>
      </w:pPr>
      <w:r>
        <w:t>Model walk thr</w:t>
      </w:r>
      <w:r w:rsidR="001B0F50">
        <w:t>ough</w:t>
      </w:r>
    </w:p>
    <w:p w14:paraId="067CC674" w14:textId="5565F10D" w:rsidR="00CD37C7" w:rsidRDefault="00CD37C7" w:rsidP="005A27CE">
      <w:pPr>
        <w:pStyle w:val="BodyText"/>
        <w:numPr>
          <w:ilvl w:val="1"/>
          <w:numId w:val="21"/>
        </w:numPr>
        <w:tabs>
          <w:tab w:val="left" w:pos="720"/>
        </w:tabs>
        <w:ind w:left="1440"/>
      </w:pPr>
      <w:r>
        <w:t>Save and restore views</w:t>
      </w:r>
    </w:p>
    <w:p w14:paraId="5E9FFBB0" w14:textId="77777777" w:rsidR="001A2649" w:rsidRDefault="001A2649" w:rsidP="008F3530">
      <w:pPr>
        <w:pStyle w:val="BodyText"/>
        <w:ind w:left="0"/>
        <w:rPr>
          <w:noProof/>
        </w:rPr>
      </w:pPr>
    </w:p>
    <w:p w14:paraId="3A876BC6" w14:textId="77777777" w:rsidR="00515BEA" w:rsidRDefault="008D6CFA" w:rsidP="008D6CFA">
      <w:pPr>
        <w:pStyle w:val="BodyText"/>
        <w:ind w:left="-1080"/>
      </w:pPr>
      <w:r>
        <w:rPr>
          <w:noProof/>
        </w:rPr>
        <w:drawing>
          <wp:inline distT="0" distB="0" distL="0" distR="0" wp14:anchorId="38EB714A" wp14:editId="3B65F854">
            <wp:extent cx="7073660" cy="5058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98504" cy="5075786"/>
                    </a:xfrm>
                    <a:prstGeom prst="rect">
                      <a:avLst/>
                    </a:prstGeom>
                  </pic:spPr>
                </pic:pic>
              </a:graphicData>
            </a:graphic>
          </wp:inline>
        </w:drawing>
      </w:r>
    </w:p>
    <w:p w14:paraId="783E66CA" w14:textId="7ED6D557" w:rsidR="001A2649" w:rsidRDefault="001A2649" w:rsidP="00BB3B6B">
      <w:pPr>
        <w:pStyle w:val="Caption"/>
      </w:pPr>
      <w:bookmarkStart w:id="391" w:name="_Toc317518853"/>
      <w:bookmarkStart w:id="392" w:name="_Toc483994036"/>
      <w:r>
        <w:t xml:space="preserve">Figure </w:t>
      </w:r>
      <w:fldSimple w:instr=" SEQ Figure \* ARABIC ">
        <w:r w:rsidR="00365163">
          <w:rPr>
            <w:noProof/>
          </w:rPr>
          <w:t>1</w:t>
        </w:r>
      </w:fldSimple>
      <w:r>
        <w:t xml:space="preserve"> – Model viewer embedded into the Maximo Locations application</w:t>
      </w:r>
      <w:bookmarkEnd w:id="391"/>
      <w:bookmarkEnd w:id="392"/>
    </w:p>
    <w:p w14:paraId="0CFA47C0" w14:textId="77777777" w:rsidR="001A2649" w:rsidRDefault="001A2649" w:rsidP="008F3530">
      <w:pPr>
        <w:pStyle w:val="BodyText"/>
      </w:pPr>
      <w:r>
        <w:t>In addition, the 3D model can be used in conjunction with the normal Maximo lookup mechanism to provide direct visual selection of assets from a building model.</w:t>
      </w:r>
    </w:p>
    <w:p w14:paraId="789F47AB" w14:textId="77777777" w:rsidR="001A2649" w:rsidRDefault="001A2649" w:rsidP="008F3530">
      <w:pPr>
        <w:pStyle w:val="BodyText"/>
        <w:ind w:left="0"/>
        <w:rPr>
          <w:noProof/>
        </w:rPr>
      </w:pPr>
    </w:p>
    <w:p w14:paraId="118D70CC" w14:textId="77777777" w:rsidR="00394EE8" w:rsidRDefault="008D6CFA" w:rsidP="008D6CFA">
      <w:pPr>
        <w:pStyle w:val="BodyText"/>
        <w:ind w:left="-900"/>
      </w:pPr>
      <w:r w:rsidRPr="008D6CFA">
        <w:rPr>
          <w:noProof/>
        </w:rPr>
        <w:drawing>
          <wp:inline distT="0" distB="0" distL="0" distR="0" wp14:anchorId="51F47D31" wp14:editId="2B739000">
            <wp:extent cx="6797615" cy="459616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04458" cy="4600790"/>
                    </a:xfrm>
                    <a:prstGeom prst="rect">
                      <a:avLst/>
                    </a:prstGeom>
                    <a:noFill/>
                    <a:ln>
                      <a:noFill/>
                    </a:ln>
                  </pic:spPr>
                </pic:pic>
              </a:graphicData>
            </a:graphic>
          </wp:inline>
        </w:drawing>
      </w:r>
    </w:p>
    <w:p w14:paraId="7A2CF761" w14:textId="0BF214B6" w:rsidR="001A2649" w:rsidRPr="008F3530" w:rsidRDefault="001A2649" w:rsidP="00BB3B6B">
      <w:pPr>
        <w:pStyle w:val="Caption"/>
      </w:pPr>
      <w:bookmarkStart w:id="393" w:name="_Toc317518854"/>
      <w:bookmarkStart w:id="394" w:name="_Toc483994037"/>
      <w:r>
        <w:t xml:space="preserve">Figure </w:t>
      </w:r>
      <w:fldSimple w:instr=" SEQ Figure \* ARABIC ">
        <w:r w:rsidR="00365163">
          <w:rPr>
            <w:noProof/>
          </w:rPr>
          <w:t>2</w:t>
        </w:r>
      </w:fldSimple>
      <w:r>
        <w:t xml:space="preserve"> - The Model viewer </w:t>
      </w:r>
      <w:bookmarkEnd w:id="393"/>
      <w:r w:rsidR="00641AA8">
        <w:t>for work order dispatch</w:t>
      </w:r>
      <w:bookmarkEnd w:id="394"/>
    </w:p>
    <w:p w14:paraId="2A1B4A10" w14:textId="77777777" w:rsidR="001A2649" w:rsidRDefault="001A2649" w:rsidP="009E6AA3">
      <w:pPr>
        <w:pStyle w:val="Heading2"/>
      </w:pPr>
      <w:bookmarkStart w:id="395" w:name="_Toc317518811"/>
      <w:bookmarkStart w:id="396" w:name="_Toc483993997"/>
      <w:r>
        <w:t>Known Limitations</w:t>
      </w:r>
      <w:bookmarkEnd w:id="395"/>
      <w:bookmarkEnd w:id="396"/>
    </w:p>
    <w:p w14:paraId="73F50B2C" w14:textId="465DE2C0" w:rsidR="001F6406" w:rsidRDefault="001F6406" w:rsidP="005A27CE">
      <w:pPr>
        <w:pStyle w:val="BodyText"/>
        <w:numPr>
          <w:ilvl w:val="0"/>
          <w:numId w:val="20"/>
        </w:numPr>
      </w:pPr>
      <w:r>
        <w:t xml:space="preserve">In the </w:t>
      </w:r>
      <w:r w:rsidR="008A0CA2">
        <w:t>Forge</w:t>
      </w:r>
      <w:r>
        <w:t xml:space="preserve"> View</w:t>
      </w:r>
      <w:r w:rsidR="00CE6544">
        <w:t>er</w:t>
      </w:r>
      <w:r>
        <w:t xml:space="preserve">, large models </w:t>
      </w:r>
      <w:r w:rsidR="00394909">
        <w:t xml:space="preserve">can </w:t>
      </w:r>
      <w:r>
        <w:t xml:space="preserve">generate out of memory errors </w:t>
      </w:r>
      <w:r w:rsidR="005C2CFF">
        <w:t>especially in</w:t>
      </w:r>
      <w:r w:rsidR="002963D1">
        <w:t xml:space="preserve"> </w:t>
      </w:r>
      <w:r>
        <w:t>browsers on low memory devices</w:t>
      </w:r>
      <w:r w:rsidR="002963D1">
        <w:t>,</w:t>
      </w:r>
      <w:r>
        <w:t xml:space="preserve"> such as tablets.</w:t>
      </w:r>
      <w:r w:rsidR="00041FB7">
        <w:t xml:space="preserve"> This </w:t>
      </w:r>
      <w:r w:rsidR="002963D1">
        <w:t xml:space="preserve">can </w:t>
      </w:r>
      <w:r w:rsidR="00041FB7">
        <w:t>manifest as a console error message or a browser crash</w:t>
      </w:r>
      <w:r w:rsidR="002963D1">
        <w:t>.</w:t>
      </w:r>
    </w:p>
    <w:p w14:paraId="1ABA7C24" w14:textId="1E40FDFE" w:rsidR="004E10CC" w:rsidRDefault="004E10CC" w:rsidP="005A27CE">
      <w:pPr>
        <w:pStyle w:val="BodyText"/>
        <w:numPr>
          <w:ilvl w:val="0"/>
          <w:numId w:val="20"/>
        </w:numPr>
      </w:pPr>
      <w:r>
        <w:t xml:space="preserve">For the </w:t>
      </w:r>
      <w:r w:rsidR="0045291E">
        <w:t>Forge</w:t>
      </w:r>
      <w:r>
        <w:t xml:space="preserve"> Storage Management</w:t>
      </w:r>
      <w:r w:rsidR="002963D1">
        <w:t>,</w:t>
      </w:r>
      <w:r>
        <w:t xml:space="preserve"> </w:t>
      </w:r>
      <w:r w:rsidR="002963D1">
        <w:t>r</w:t>
      </w:r>
      <w:r>
        <w:t>ights granted on storage to other IDs do not in fact grant them rights.</w:t>
      </w:r>
    </w:p>
    <w:p w14:paraId="7F392CF1" w14:textId="0872645A" w:rsidR="00AB59BB" w:rsidRDefault="00AB59BB" w:rsidP="005A27CE">
      <w:pPr>
        <w:pStyle w:val="BodyText"/>
        <w:numPr>
          <w:ilvl w:val="0"/>
          <w:numId w:val="20"/>
        </w:numPr>
      </w:pPr>
      <w:r>
        <w:t xml:space="preserve">In the Work Order Tracking application, if the side menu is open, the </w:t>
      </w:r>
      <w:r w:rsidR="002963D1">
        <w:t>V</w:t>
      </w:r>
      <w:r>
        <w:t xml:space="preserve">iewer displays </w:t>
      </w:r>
      <w:r w:rsidR="00F16589">
        <w:t xml:space="preserve">incorrectly </w:t>
      </w:r>
      <w:r>
        <w:t xml:space="preserve">on top of the navigation trees.  When the side menu is closed, the </w:t>
      </w:r>
      <w:r w:rsidR="002963D1">
        <w:t>V</w:t>
      </w:r>
      <w:r>
        <w:t>iewer displays correctly.</w:t>
      </w:r>
    </w:p>
    <w:p w14:paraId="411B08A6" w14:textId="5ED6D472" w:rsidR="007D3AB3" w:rsidRDefault="00BB459F" w:rsidP="005A27CE">
      <w:pPr>
        <w:pStyle w:val="BodyText"/>
        <w:numPr>
          <w:ilvl w:val="0"/>
          <w:numId w:val="20"/>
        </w:numPr>
      </w:pPr>
      <w:r>
        <w:t xml:space="preserve">On Windows, zooming the browser or using display setting of other than %100 font and app size cause the </w:t>
      </w:r>
      <w:r w:rsidR="006E01DE">
        <w:t>V</w:t>
      </w:r>
      <w:r>
        <w:t>iewer to be incorrectly positioned in the Work Order Tracking app</w:t>
      </w:r>
      <w:r w:rsidR="006E01DE">
        <w:t>lication.</w:t>
      </w:r>
    </w:p>
    <w:p w14:paraId="4F7E1EC6" w14:textId="77777777" w:rsidR="00F45652" w:rsidRDefault="00F45652" w:rsidP="001E46AB">
      <w:pPr>
        <w:pStyle w:val="Heading1"/>
      </w:pPr>
      <w:bookmarkStart w:id="397" w:name="_Toc483993998"/>
      <w:bookmarkStart w:id="398" w:name="_Toc317518821"/>
      <w:r>
        <w:t>Model Administration</w:t>
      </w:r>
      <w:bookmarkEnd w:id="397"/>
    </w:p>
    <w:p w14:paraId="346F6A45" w14:textId="0C7F27EE" w:rsidR="003B30DF" w:rsidRDefault="003B30DF" w:rsidP="003B30DF">
      <w:pPr>
        <w:pStyle w:val="BodyText"/>
      </w:pPr>
      <w:r>
        <w:t xml:space="preserve">Model administration is performed from the Manage BIM </w:t>
      </w:r>
      <w:r w:rsidR="00FA4182">
        <w:t>V</w:t>
      </w:r>
      <w:r>
        <w:t xml:space="preserve">iewer application </w:t>
      </w:r>
      <w:r w:rsidR="00FA4182">
        <w:t xml:space="preserve">which is </w:t>
      </w:r>
      <w:r>
        <w:t>found under the B</w:t>
      </w:r>
      <w:r w:rsidR="00FA4182">
        <w:t>u</w:t>
      </w:r>
      <w:r>
        <w:t>il</w:t>
      </w:r>
      <w:r w:rsidR="00FA4182">
        <w:t>d</w:t>
      </w:r>
      <w:r>
        <w:t>ing Information Models</w:t>
      </w:r>
      <w:r w:rsidR="00FA4182">
        <w:t xml:space="preserve"> module.</w:t>
      </w:r>
    </w:p>
    <w:p w14:paraId="314CB8D3" w14:textId="052B977A" w:rsidR="00DB5818" w:rsidRDefault="00DB5818" w:rsidP="003B30DF">
      <w:pPr>
        <w:pStyle w:val="BodyText"/>
      </w:pPr>
      <w:r>
        <w:t xml:space="preserve">There are 4 or 5 steps required to view a model with the Forge </w:t>
      </w:r>
      <w:r w:rsidR="00FA4182">
        <w:t>V</w:t>
      </w:r>
      <w:r>
        <w:t>iewer from within Maximo, depending on the complexity of the mode</w:t>
      </w:r>
      <w:r w:rsidR="00A217A4">
        <w:t>l</w:t>
      </w:r>
      <w:r>
        <w:t>:</w:t>
      </w:r>
    </w:p>
    <w:p w14:paraId="675B55BC" w14:textId="07701B06" w:rsidR="00DB5818" w:rsidRDefault="00DB5818" w:rsidP="00290201">
      <w:pPr>
        <w:pStyle w:val="BodyText"/>
        <w:numPr>
          <w:ilvl w:val="0"/>
          <w:numId w:val="30"/>
        </w:numPr>
      </w:pPr>
      <w:r>
        <w:t>Create one or more storage container</w:t>
      </w:r>
      <w:r w:rsidR="006E01DE">
        <w:t>s</w:t>
      </w:r>
      <w:r>
        <w:t xml:space="preserve"> in the Forge service to hold the model files</w:t>
      </w:r>
      <w:r w:rsidR="00FA4182">
        <w:t xml:space="preserve">. For the purpose of a demo, only one storage container is required. If you manage models for multiple companies, you should </w:t>
      </w:r>
      <w:r w:rsidR="00BB459F">
        <w:t>create additional container to organize you models and to apply Maximo security to groups of models.</w:t>
      </w:r>
    </w:p>
    <w:p w14:paraId="35F4FA65" w14:textId="20643934" w:rsidR="00DB5818" w:rsidRDefault="00DB5818" w:rsidP="00290201">
      <w:pPr>
        <w:pStyle w:val="BodyText"/>
        <w:numPr>
          <w:ilvl w:val="0"/>
          <w:numId w:val="30"/>
        </w:numPr>
      </w:pPr>
      <w:r>
        <w:t xml:space="preserve">Uploaded the model files(s) to the </w:t>
      </w:r>
      <w:r w:rsidR="00FA4182">
        <w:t>F</w:t>
      </w:r>
      <w:r>
        <w:t>orge service.</w:t>
      </w:r>
    </w:p>
    <w:p w14:paraId="1236BA27" w14:textId="3FF3358A" w:rsidR="00DB5818" w:rsidRDefault="00DB5818" w:rsidP="00290201">
      <w:pPr>
        <w:pStyle w:val="BodyText"/>
        <w:numPr>
          <w:ilvl w:val="0"/>
          <w:numId w:val="30"/>
        </w:numPr>
      </w:pPr>
      <w:r>
        <w:t>If the model is multi-part, associate the linked parts with the master part.</w:t>
      </w:r>
    </w:p>
    <w:p w14:paraId="58902C41" w14:textId="52E363C4" w:rsidR="00DB5818" w:rsidRDefault="00DB5818" w:rsidP="00290201">
      <w:pPr>
        <w:pStyle w:val="BodyText"/>
        <w:numPr>
          <w:ilvl w:val="0"/>
          <w:numId w:val="3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2DFE9B65" w14:textId="3FD04682" w:rsidR="00DB5818" w:rsidRDefault="00DB5818" w:rsidP="00290201">
      <w:pPr>
        <w:pStyle w:val="BodyText"/>
        <w:numPr>
          <w:ilvl w:val="0"/>
          <w:numId w:val="30"/>
        </w:numPr>
      </w:pPr>
      <w:r>
        <w:t xml:space="preserve">Associate the viewable model with the Maximo location for the </w:t>
      </w:r>
      <w:r w:rsidR="00FA4182">
        <w:t>f</w:t>
      </w:r>
      <w:r>
        <w:t xml:space="preserve">acility </w:t>
      </w:r>
      <w:r w:rsidR="00F16589">
        <w:t xml:space="preserve">that is </w:t>
      </w:r>
      <w:r>
        <w:t xml:space="preserve">represented by the model.  This location is typically created </w:t>
      </w:r>
      <w:r w:rsidR="00FA4182">
        <w:t xml:space="preserve">using </w:t>
      </w:r>
      <w:r>
        <w:t>a COBie import</w:t>
      </w:r>
      <w:r w:rsidR="00FA4182">
        <w:t xml:space="preserve"> in the BIM Projects application.</w:t>
      </w:r>
    </w:p>
    <w:p w14:paraId="1B9C4D1B" w14:textId="77777777" w:rsidR="00DB5818" w:rsidRDefault="000F2B8D" w:rsidP="00DB5818">
      <w:pPr>
        <w:pStyle w:val="BodyText"/>
      </w:pPr>
      <w:r>
        <w:t>Some of the above steps may have been performed outside the current Maximo instance.  If so, steps 1, 2, and 4 can be replaced by linking to existing objects in the Forge service.</w:t>
      </w:r>
    </w:p>
    <w:p w14:paraId="12CBF5D3" w14:textId="0E8D5BB0" w:rsidR="00A93BB6" w:rsidRDefault="00A93BB6" w:rsidP="00325C6B">
      <w:pPr>
        <w:pStyle w:val="Heading4"/>
      </w:pPr>
      <w:r>
        <w:t>Linking Maximo records with Forge Service records</w:t>
      </w:r>
    </w:p>
    <w:p w14:paraId="39179CA5" w14:textId="77777777" w:rsidR="00065132" w:rsidRDefault="00325C6B" w:rsidP="00F15ED5">
      <w:pPr>
        <w:pStyle w:val="BodyText"/>
      </w:pPr>
      <w:r>
        <w:t xml:space="preserve">The Forge Service objects described below: storage container, model file, and model </w:t>
      </w:r>
      <w:proofErr w:type="spellStart"/>
      <w:r>
        <w:t>viewables</w:t>
      </w:r>
      <w:proofErr w:type="spellEnd"/>
      <w:r>
        <w:t xml:space="preserve">, are each composite </w:t>
      </w:r>
      <w:proofErr w:type="gramStart"/>
      <w:r>
        <w:t>objects</w:t>
      </w:r>
      <w:proofErr w:type="gramEnd"/>
      <w:r>
        <w:t>.  That is some of the data for each object resides in the Forge Service and some of the data resides in the Maximo database. Each Maximo database record has a reference or link to the Forge Service portion of the data.</w:t>
      </w:r>
      <w:r w:rsidR="00A93BB6">
        <w:t xml:space="preserve"> </w:t>
      </w:r>
    </w:p>
    <w:p w14:paraId="70C6B347" w14:textId="2AF425D5" w:rsidR="00065132" w:rsidRDefault="00065132" w:rsidP="00F15ED5">
      <w:pPr>
        <w:pStyle w:val="BodyText"/>
      </w:pPr>
      <w:r>
        <w:rPr>
          <w:noProof/>
        </w:rPr>
        <w:drawing>
          <wp:inline distT="0" distB="0" distL="0" distR="0" wp14:anchorId="646B7E45" wp14:editId="02BE3CD4">
            <wp:extent cx="4282440" cy="2026920"/>
            <wp:effectExtent l="0" t="0" r="381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2440" cy="2026920"/>
                    </a:xfrm>
                    <a:prstGeom prst="rect">
                      <a:avLst/>
                    </a:prstGeom>
                    <a:noFill/>
                  </pic:spPr>
                </pic:pic>
              </a:graphicData>
            </a:graphic>
          </wp:inline>
        </w:drawing>
      </w:r>
    </w:p>
    <w:p w14:paraId="5523530A" w14:textId="6C6EC69F" w:rsidR="00A93BB6" w:rsidRDefault="00A93BB6" w:rsidP="00F15ED5">
      <w:pPr>
        <w:pStyle w:val="BodyText"/>
      </w:pPr>
      <w:r>
        <w:t>When Forge Service objects are created though the current Maximo instance</w:t>
      </w:r>
      <w:r w:rsidR="006E01DE">
        <w:t>,</w:t>
      </w:r>
      <w:r>
        <w:t xml:space="preserve"> the Maximo record and the Forge Service object are created at the same time and the linking is transparent to the user. </w:t>
      </w:r>
      <w:r w:rsidR="00EE0506">
        <w:t>However,</w:t>
      </w:r>
      <w:r>
        <w:t xml:space="preserve"> if the Forge Service </w:t>
      </w:r>
      <w:r w:rsidR="006E01DE">
        <w:t>o</w:t>
      </w:r>
      <w:r>
        <w:t xml:space="preserve">bjects are created through some other application including other Maximo instance such as a test or development server, </w:t>
      </w:r>
      <w:r w:rsidR="00EE0506">
        <w:t xml:space="preserve">Then the Maximo part of the data still needs to be created, and it must be manually linked to a Forge service object. </w:t>
      </w:r>
    </w:p>
    <w:p w14:paraId="1A81437B" w14:textId="77777777" w:rsidR="00065132" w:rsidRDefault="00065132" w:rsidP="00065132">
      <w:pPr>
        <w:pStyle w:val="Heading4"/>
      </w:pPr>
      <w:bookmarkStart w:id="399" w:name="_Ref438818435"/>
      <w:bookmarkStart w:id="400" w:name="_Ref438818443"/>
      <w:r>
        <w:t>Model data and the Autodesk Forge service</w:t>
      </w:r>
    </w:p>
    <w:p w14:paraId="6C069122" w14:textId="77777777" w:rsidR="00065132" w:rsidRDefault="00065132" w:rsidP="00065132">
      <w:pPr>
        <w:pStyle w:val="BodyText"/>
      </w:pPr>
      <w:r>
        <w:t xml:space="preserve">Some model information such as site and organization data is stored in Maximo. Other information is retrieved from the Autodesk Forge service each time a record is loaded from the Maximo database.  </w:t>
      </w:r>
    </w:p>
    <w:p w14:paraId="52FAC22E" w14:textId="4807F0F9" w:rsidR="00065132" w:rsidRDefault="00065132" w:rsidP="00065132">
      <w:pPr>
        <w:pStyle w:val="BodyText"/>
      </w:pPr>
      <w:r>
        <w:t xml:space="preserve"> As the Autodesk Forge Service, may not always be reachable or models in the cloud may be altered outside of Maximo, each record that is linked to the Autodesk Forge service data includes an Online checkbox.  </w:t>
      </w:r>
    </w:p>
    <w:p w14:paraId="78F85039" w14:textId="61ECB6A4" w:rsidR="00065132" w:rsidRDefault="00065132" w:rsidP="00065132">
      <w:pPr>
        <w:pStyle w:val="BodyText"/>
      </w:pPr>
      <w:r>
        <w:t>When the Online check box is checked, the Autodesk component of the data was successfully retrieved. Each record also includes a Last Error field that is populated with any error data either from attempting to access the Autodesk Forge service, or returned from it.</w:t>
      </w:r>
    </w:p>
    <w:p w14:paraId="61978983" w14:textId="77777777" w:rsidR="00F45652" w:rsidRDefault="00F45652" w:rsidP="00711DE7">
      <w:pPr>
        <w:pStyle w:val="Heading2"/>
      </w:pPr>
      <w:bookmarkStart w:id="401" w:name="_Ref478977060"/>
      <w:bookmarkStart w:id="402" w:name="_Ref478977064"/>
      <w:bookmarkStart w:id="403" w:name="_Toc483993999"/>
      <w:r>
        <w:t>Managing Model Storage</w:t>
      </w:r>
      <w:bookmarkEnd w:id="399"/>
      <w:bookmarkEnd w:id="400"/>
      <w:bookmarkEnd w:id="401"/>
      <w:bookmarkEnd w:id="402"/>
      <w:bookmarkEnd w:id="403"/>
    </w:p>
    <w:p w14:paraId="0D835B8E" w14:textId="51F1C5AC" w:rsidR="003B30DF" w:rsidRPr="003B30DF"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ontainer is similar to a directory in a file system.  To u</w:t>
      </w:r>
      <w:r w:rsidR="00580601">
        <w:t>s</w:t>
      </w:r>
      <w:r>
        <w:t>e the Forge service</w:t>
      </w:r>
      <w:r w:rsidR="007D51AF">
        <w:t>,</w:t>
      </w:r>
      <w:r>
        <w:t xml:space="preserve"> </w:t>
      </w:r>
      <w:r w:rsidR="008B705C">
        <w:t>you</w:t>
      </w:r>
      <w:r w:rsidR="007D51AF">
        <w:t xml:space="preserve"> must </w:t>
      </w:r>
      <w:r w:rsidR="00580601">
        <w:t xml:space="preserve">create </w:t>
      </w:r>
      <w:r w:rsidR="007D51AF">
        <w:t>at least one storage container</w:t>
      </w:r>
      <w:r w:rsidR="00580601">
        <w:t>.</w:t>
      </w:r>
    </w:p>
    <w:p w14:paraId="035C1ED2" w14:textId="0E65F7B9" w:rsidR="00F45652" w:rsidRDefault="00F45652" w:rsidP="00F45652">
      <w:pPr>
        <w:pStyle w:val="BodyText"/>
      </w:pPr>
      <w:r>
        <w:t>To manage model storage containers</w:t>
      </w:r>
      <w:r w:rsidR="00580601">
        <w:t>, navigate to the Manage BIM Viewer application.</w:t>
      </w:r>
      <w:r>
        <w:t xml:space="preserve"> </w:t>
      </w:r>
    </w:p>
    <w:p w14:paraId="001715AA" w14:textId="3770A73E" w:rsidR="00F45652" w:rsidRDefault="00580601" w:rsidP="00F45652">
      <w:pPr>
        <w:pStyle w:val="BodyText"/>
      </w:pPr>
      <w:r>
        <w:t xml:space="preserve">Navigate to </w:t>
      </w:r>
      <w:r w:rsidR="00F45652">
        <w:t>Select Actions</w:t>
      </w:r>
      <w:r>
        <w:t xml:space="preserve"> </w:t>
      </w:r>
      <w:r w:rsidR="00F45652">
        <w:t>&gt;</w:t>
      </w:r>
      <w:r>
        <w:t xml:space="preserve"> </w:t>
      </w:r>
      <w:r w:rsidR="00F45652">
        <w:t xml:space="preserve">Manage </w:t>
      </w:r>
      <w:r w:rsidR="000F2B8D">
        <w:t xml:space="preserve">Autodesk Forge </w:t>
      </w:r>
      <w:r>
        <w:t>S</w:t>
      </w:r>
      <w:r w:rsidR="000F2B8D">
        <w:t>ervice</w:t>
      </w:r>
      <w:r>
        <w:t xml:space="preserve"> </w:t>
      </w:r>
      <w:r w:rsidR="00F45652">
        <w:t>&gt;</w:t>
      </w:r>
      <w:r>
        <w:t xml:space="preserve"> </w:t>
      </w:r>
      <w:r w:rsidR="00F45652">
        <w:t>Manage Model Storage</w:t>
      </w:r>
      <w:r>
        <w:t>.</w:t>
      </w:r>
    </w:p>
    <w:p w14:paraId="10A6D727" w14:textId="77777777" w:rsidR="00F45652" w:rsidRDefault="00A217A4">
      <w:pPr>
        <w:pStyle w:val="Heading4"/>
        <w:keepNext w:val="0"/>
        <w:ind w:left="-806"/>
        <w:pPrChange w:id="404" w:author="Doug A. Wood" w:date="2017-05-31T11:39:00Z">
          <w:pPr>
            <w:pStyle w:val="Heading4"/>
            <w:ind w:left="-810"/>
          </w:pPr>
        </w:pPrChange>
      </w:pPr>
      <w:r>
        <w:rPr>
          <w:noProof/>
        </w:rPr>
        <w:drawing>
          <wp:inline distT="0" distB="0" distL="0" distR="0" wp14:anchorId="0B68299E" wp14:editId="36114F2B">
            <wp:extent cx="6602818" cy="573386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4444" cy="5743964"/>
                    </a:xfrm>
                    <a:prstGeom prst="rect">
                      <a:avLst/>
                    </a:prstGeom>
                  </pic:spPr>
                </pic:pic>
              </a:graphicData>
            </a:graphic>
          </wp:inline>
        </w:drawing>
      </w:r>
    </w:p>
    <w:p w14:paraId="6B98B614" w14:textId="0EAA2AD7" w:rsidR="00F45652" w:rsidRDefault="00F45652" w:rsidP="00711DE7">
      <w:pPr>
        <w:pStyle w:val="Heading3"/>
      </w:pPr>
      <w:bookmarkStart w:id="405" w:name="_Ref478507721"/>
      <w:bookmarkStart w:id="406" w:name="_Toc483994000"/>
      <w:r>
        <w:t>Creating a storage container:</w:t>
      </w:r>
      <w:bookmarkEnd w:id="405"/>
      <w:bookmarkEnd w:id="406"/>
    </w:p>
    <w:p w14:paraId="5C8E0CA0" w14:textId="4267E495" w:rsidR="00F45652" w:rsidRDefault="00F45652" w:rsidP="00290201">
      <w:pPr>
        <w:pStyle w:val="BodyText"/>
        <w:numPr>
          <w:ilvl w:val="0"/>
          <w:numId w:val="39"/>
        </w:numPr>
      </w:pPr>
      <w:r>
        <w:t xml:space="preserve">To create a storage container, </w:t>
      </w:r>
      <w:r w:rsidR="0020053B">
        <w:t xml:space="preserve">in the Manage Model Storage dialog </w:t>
      </w:r>
      <w:r>
        <w:t xml:space="preserve">select </w:t>
      </w:r>
      <w:r w:rsidR="0020053B">
        <w:t xml:space="preserve">the </w:t>
      </w:r>
      <w:r>
        <w:t>Create Storage</w:t>
      </w:r>
      <w:r w:rsidR="0020053B">
        <w:t xml:space="preserve"> button.</w:t>
      </w:r>
    </w:p>
    <w:p w14:paraId="50874B63" w14:textId="77777777" w:rsidR="00F45652" w:rsidRDefault="00A217A4" w:rsidP="00F45652">
      <w:pPr>
        <w:pStyle w:val="BodyText"/>
      </w:pPr>
      <w:r>
        <w:rPr>
          <w:noProof/>
        </w:rPr>
        <w:drawing>
          <wp:inline distT="0" distB="0" distL="0" distR="0" wp14:anchorId="5116E402" wp14:editId="76361430">
            <wp:extent cx="38100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876550"/>
                    </a:xfrm>
                    <a:prstGeom prst="rect">
                      <a:avLst/>
                    </a:prstGeom>
                  </pic:spPr>
                </pic:pic>
              </a:graphicData>
            </a:graphic>
          </wp:inline>
        </w:drawing>
      </w:r>
    </w:p>
    <w:p w14:paraId="7163F911" w14:textId="6D3EEBD2" w:rsidR="00A217A4" w:rsidRDefault="0020053B" w:rsidP="00290201">
      <w:pPr>
        <w:pStyle w:val="BodyText"/>
        <w:numPr>
          <w:ilvl w:val="0"/>
          <w:numId w:val="39"/>
        </w:numPr>
      </w:pPr>
      <w:r w:rsidRPr="009E57F6">
        <w:t xml:space="preserve">Specify a </w:t>
      </w:r>
      <w:r w:rsidR="00A217A4" w:rsidRPr="009E57F6">
        <w:t>Region</w:t>
      </w:r>
      <w:r>
        <w:rPr>
          <w:b/>
        </w:rPr>
        <w:t>.</w:t>
      </w:r>
      <w:r w:rsidR="00A217A4">
        <w:t xml:space="preserve"> Containers may be created in the US or the EMEA region of the Forge service. </w:t>
      </w:r>
      <w:r w:rsidR="00711DE7">
        <w:t>If no region is specified, US is used.</w:t>
      </w:r>
    </w:p>
    <w:p w14:paraId="2356F4CB" w14:textId="2AB6043A" w:rsidR="00711DE7" w:rsidRDefault="0020053B" w:rsidP="00290201">
      <w:pPr>
        <w:pStyle w:val="BodyText"/>
        <w:numPr>
          <w:ilvl w:val="0"/>
          <w:numId w:val="39"/>
        </w:numPr>
      </w:pPr>
      <w:r w:rsidRPr="009E57F6">
        <w:t xml:space="preserve">Optional: </w:t>
      </w:r>
      <w:r w:rsidR="00711DE7" w:rsidRPr="009E57F6">
        <w:t>S</w:t>
      </w:r>
      <w:r w:rsidRPr="009E57F6">
        <w:t>pecify a s</w:t>
      </w:r>
      <w:r w:rsidR="00711DE7" w:rsidRPr="009E57F6">
        <w:t xml:space="preserve">ite and </w:t>
      </w:r>
      <w:r w:rsidRPr="009E57F6">
        <w:t>o</w:t>
      </w:r>
      <w:r w:rsidR="00711DE7" w:rsidRPr="009E57F6">
        <w:t>rganization</w:t>
      </w:r>
      <w:r>
        <w:rPr>
          <w:b/>
        </w:rPr>
        <w:t>.</w:t>
      </w:r>
      <w:r w:rsidR="00711DE7">
        <w:t xml:space="preserve"> A Maximo </w:t>
      </w:r>
      <w:r>
        <w:t>o</w:t>
      </w:r>
      <w:r w:rsidR="00711DE7">
        <w:t>rg</w:t>
      </w:r>
      <w:r>
        <w:t>a</w:t>
      </w:r>
      <w:r w:rsidR="00711DE7">
        <w:t>n</w:t>
      </w:r>
      <w:r>
        <w:t>iz</w:t>
      </w:r>
      <w:r w:rsidR="00711DE7">
        <w:t xml:space="preserve">ation or </w:t>
      </w:r>
      <w:r>
        <w:t>s</w:t>
      </w:r>
      <w:r w:rsidR="00711DE7">
        <w:t xml:space="preserve">ite and </w:t>
      </w:r>
      <w:r w:rsidR="00984D77">
        <w:t>Organization can</w:t>
      </w:r>
      <w:r w:rsidR="00DF5AE7">
        <w:t xml:space="preserve"> </w:t>
      </w:r>
      <w:r w:rsidR="00711DE7">
        <w:t xml:space="preserve">be associated with a storage container.  Within the current Maximo instance, access to the </w:t>
      </w:r>
      <w:r w:rsidR="00AF2989">
        <w:t>storage container</w:t>
      </w:r>
      <w:r w:rsidR="00711DE7">
        <w:t xml:space="preserve"> is restricted to Maximo users that have rights to the listed </w:t>
      </w:r>
      <w:r w:rsidR="00DF5AE7">
        <w:t>s</w:t>
      </w:r>
      <w:r w:rsidR="00711DE7">
        <w:t xml:space="preserve">ite and </w:t>
      </w:r>
      <w:r w:rsidR="00DF5AE7">
        <w:t>o</w:t>
      </w:r>
      <w:r w:rsidR="00711DE7">
        <w:t xml:space="preserve">rganization.  Models loaded into the container and </w:t>
      </w:r>
      <w:proofErr w:type="spellStart"/>
      <w:r w:rsidR="00711DE7">
        <w:t>viewable</w:t>
      </w:r>
      <w:r w:rsidR="009E57F6">
        <w:t>s</w:t>
      </w:r>
      <w:proofErr w:type="spellEnd"/>
      <w:r w:rsidR="00711DE7">
        <w:t xml:space="preserve"> derived from the model must have the same or more narrow restrictions.  Ultimately any location </w:t>
      </w:r>
      <w:r w:rsidR="00DF5AE7">
        <w:t xml:space="preserve">that is </w:t>
      </w:r>
      <w:r w:rsidR="00711DE7">
        <w:t xml:space="preserve">associated with a viewable model must meet the site and organization restriction </w:t>
      </w:r>
      <w:r w:rsidR="00DF5AE7">
        <w:t xml:space="preserve">that is specified </w:t>
      </w:r>
      <w:r w:rsidR="00711DE7">
        <w:t>on the storage container.  However, if the storage container is access</w:t>
      </w:r>
      <w:r w:rsidR="00AF2989">
        <w:t>ed</w:t>
      </w:r>
      <w:r w:rsidR="00711DE7">
        <w:t xml:space="preserve"> outside of Maximo, or linked to a different Maximo instance, the restrictions are not carried over.</w:t>
      </w:r>
    </w:p>
    <w:p w14:paraId="59F9CDB6" w14:textId="05BD37F7" w:rsidR="00F45652" w:rsidRDefault="00711DE7" w:rsidP="00290201">
      <w:pPr>
        <w:pStyle w:val="BodyText"/>
        <w:numPr>
          <w:ilvl w:val="0"/>
          <w:numId w:val="39"/>
        </w:numPr>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Maximo 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include some unique string that is associated with you company or organization</w:t>
      </w:r>
      <w:r w:rsidR="00A770D2">
        <w:t>,</w:t>
      </w:r>
      <w:r w:rsidR="00F45652">
        <w:t xml:space="preserve"> such as a registered domain name</w:t>
      </w:r>
      <w:r w:rsidR="00A770D2">
        <w:t>, in your storage container names</w:t>
      </w:r>
      <w:r w:rsidR="00F45652">
        <w:t xml:space="preserve">. </w:t>
      </w:r>
    </w:p>
    <w:p w14:paraId="5AECF6A4" w14:textId="172F0750" w:rsidR="005C2CFF" w:rsidRDefault="005C2CFF" w:rsidP="00290201">
      <w:pPr>
        <w:pStyle w:val="BodyText"/>
        <w:numPr>
          <w:ilvl w:val="0"/>
          <w:numId w:val="39"/>
        </w:numPr>
      </w:pPr>
      <w:r>
        <w:t xml:space="preserve">Unless you design your own strategy to </w:t>
      </w:r>
      <w:r w:rsidR="005E1300">
        <w:t>e</w:t>
      </w:r>
      <w:r>
        <w:t>nsure your storage names are unique across the entire Forge Service, you should leave the Append Service key checkbox checked.</w:t>
      </w:r>
    </w:p>
    <w:p w14:paraId="5F55A146" w14:textId="76C3A40A" w:rsidR="00F45652" w:rsidRDefault="008B705C" w:rsidP="00290201">
      <w:pPr>
        <w:pStyle w:val="BodyText"/>
        <w:numPr>
          <w:ilvl w:val="0"/>
          <w:numId w:val="39"/>
        </w:numPr>
      </w:pPr>
      <w:r w:rsidRPr="009E57F6">
        <w:t>Select the desired r</w:t>
      </w:r>
      <w:r w:rsidR="00711DE7" w:rsidRPr="009E57F6">
        <w:t xml:space="preserve">etention </w:t>
      </w:r>
      <w:r w:rsidRPr="009E57F6">
        <w:t>p</w:t>
      </w:r>
      <w:r w:rsidR="00711DE7" w:rsidRPr="009E57F6">
        <w:t>olicy</w:t>
      </w:r>
      <w:r>
        <w:t xml:space="preserve"> and click OK</w:t>
      </w:r>
      <w:r w:rsidRPr="009E57F6">
        <w:t>.</w:t>
      </w:r>
      <w:r>
        <w:rPr>
          <w:b/>
        </w:rPr>
        <w:t xml:space="preserve"> </w:t>
      </w:r>
      <w:r w:rsidR="00711DE7">
        <w:t xml:space="preserve"> </w:t>
      </w:r>
      <w:r w:rsidR="00F45652">
        <w:t>There are three types of storage containers:</w:t>
      </w:r>
    </w:p>
    <w:p w14:paraId="7318D251" w14:textId="2D752C7D" w:rsidR="00F45652" w:rsidRDefault="00F45652" w:rsidP="00F45652">
      <w:pPr>
        <w:pStyle w:val="BodyText"/>
        <w:tabs>
          <w:tab w:val="left" w:pos="1260"/>
        </w:tabs>
        <w:ind w:left="1260"/>
      </w:pPr>
      <w:r w:rsidRPr="00E22B78">
        <w:rPr>
          <w:b/>
        </w:rPr>
        <w:t>Transient:</w:t>
      </w:r>
      <w:r>
        <w:t xml:space="preserve"> Model files are retained </w:t>
      </w:r>
      <w:r w:rsidR="00A770D2">
        <w:t xml:space="preserve">only </w:t>
      </w:r>
      <w:r>
        <w:t xml:space="preserve">for 24 hours </w:t>
      </w:r>
    </w:p>
    <w:p w14:paraId="1A49701A" w14:textId="46F04EB9" w:rsidR="00F45652" w:rsidRDefault="00F45652" w:rsidP="00F45652">
      <w:pPr>
        <w:pStyle w:val="BodyText"/>
        <w:tabs>
          <w:tab w:val="left" w:pos="1260"/>
        </w:tabs>
        <w:ind w:left="1260"/>
      </w:pPr>
      <w:r w:rsidRPr="00E22B78">
        <w:rPr>
          <w:b/>
        </w:rPr>
        <w:t>Temporary:</w:t>
      </w:r>
      <w:r>
        <w:t xml:space="preserve"> Model files are retained </w:t>
      </w:r>
      <w:r w:rsidR="00A770D2">
        <w:t xml:space="preserve">only </w:t>
      </w:r>
      <w:r>
        <w:t>for 30 days</w:t>
      </w:r>
    </w:p>
    <w:p w14:paraId="0E5E66E5" w14:textId="77777777" w:rsidR="00F45652" w:rsidRDefault="00F45652" w:rsidP="00F45652">
      <w:pPr>
        <w:pStyle w:val="BodyText"/>
        <w:tabs>
          <w:tab w:val="left" w:pos="1260"/>
          <w:tab w:val="left" w:pos="7620"/>
        </w:tabs>
        <w:ind w:left="1260"/>
      </w:pPr>
      <w:r w:rsidRPr="00E22B78">
        <w:rPr>
          <w:b/>
        </w:rPr>
        <w:t>Permanent:</w:t>
      </w:r>
      <w:r>
        <w:t xml:space="preserve"> Model files are retained until they are deleted.</w:t>
      </w:r>
      <w:r>
        <w:tab/>
      </w:r>
    </w:p>
    <w:p w14:paraId="569E23AD" w14:textId="638F746A" w:rsidR="00F45652" w:rsidRDefault="00F45652" w:rsidP="00F45652">
      <w:pPr>
        <w:pStyle w:val="BodyText"/>
      </w:pPr>
      <w:r w:rsidRPr="00AF2989">
        <w:rPr>
          <w:b/>
        </w:rPr>
        <w:t>Note:</w:t>
      </w:r>
      <w:r>
        <w:t xml:space="preserve"> If a model has been translated to a viewable </w:t>
      </w:r>
      <w:r w:rsidR="00060F63">
        <w:t xml:space="preserve">format </w:t>
      </w:r>
      <w:r>
        <w:t xml:space="preserve">and is then remove, including through its storage period expiring, the viewable </w:t>
      </w:r>
      <w:r w:rsidR="001B19ED">
        <w:t xml:space="preserve">format </w:t>
      </w:r>
      <w:r>
        <w:t>is not removed.</w:t>
      </w:r>
    </w:p>
    <w:p w14:paraId="0BCB7E71" w14:textId="265DF3E6" w:rsidR="00F45652" w:rsidRDefault="00F45652" w:rsidP="00F45652">
      <w:pPr>
        <w:pStyle w:val="BodyText"/>
      </w:pPr>
      <w:r>
        <w:t xml:space="preserve">Maximo site security </w:t>
      </w:r>
      <w:r w:rsidR="001B19ED">
        <w:t>can</w:t>
      </w:r>
      <w:r>
        <w:t xml:space="preserve"> be applied to storage containers by selecting an </w:t>
      </w:r>
      <w:r w:rsidR="001B19ED">
        <w:t>o</w:t>
      </w:r>
      <w:r>
        <w:t>rganization</w:t>
      </w:r>
      <w:r w:rsidR="001B19ED">
        <w:t>,</w:t>
      </w:r>
      <w:r>
        <w:t xml:space="preserve"> or a </w:t>
      </w:r>
      <w:r w:rsidR="001B19ED">
        <w:t>s</w:t>
      </w:r>
      <w:r>
        <w:t xml:space="preserve">ite and an </w:t>
      </w:r>
      <w:r w:rsidR="001B19ED">
        <w:t>o</w:t>
      </w:r>
      <w:r>
        <w:t xml:space="preserve">rganization. If either is specified, only users that have rights to the </w:t>
      </w:r>
      <w:r w:rsidR="001B19ED">
        <w:t>s</w:t>
      </w:r>
      <w:r>
        <w:t xml:space="preserve">ite or </w:t>
      </w:r>
      <w:r w:rsidR="001B19ED">
        <w:t>o</w:t>
      </w:r>
      <w:r>
        <w:t xml:space="preserve">rganization can </w:t>
      </w:r>
      <w:r w:rsidR="001B19ED">
        <w:t>view</w:t>
      </w:r>
      <w:r>
        <w:t xml:space="preserve"> the storage container</w:t>
      </w:r>
      <w:r w:rsidR="008B705C">
        <w:t xml:space="preserve"> </w:t>
      </w:r>
      <w:r w:rsidR="007D51AF">
        <w:t>in Maximo</w:t>
      </w:r>
      <w:r>
        <w:t>.</w:t>
      </w:r>
    </w:p>
    <w:p w14:paraId="18BE5952" w14:textId="77777777" w:rsidR="00F45652" w:rsidRDefault="00F45652" w:rsidP="00F45652">
      <w:pPr>
        <w:pStyle w:val="Heading4"/>
      </w:pPr>
      <w:r>
        <w:t>Linking to a storage container</w:t>
      </w:r>
    </w:p>
    <w:p w14:paraId="59754EF7" w14:textId="3BE735EA" w:rsidR="00F45652" w:rsidRDefault="00F45652" w:rsidP="00F45652">
      <w:pPr>
        <w:pStyle w:val="BodyText"/>
      </w:pPr>
      <w:r>
        <w:t xml:space="preserve">If a storage container already exists, for example: it was created for use with TRIRIGA, </w:t>
      </w:r>
      <w:r w:rsidR="00AF2989">
        <w:t>or</w:t>
      </w:r>
      <w:r w:rsidR="00A1341F">
        <w:t xml:space="preserve"> it was created in a development deployment and now needs to be moved to production</w:t>
      </w:r>
      <w:r w:rsidR="001B19ED">
        <w:t>,</w:t>
      </w:r>
      <w:r w:rsidR="00A1341F">
        <w:t xml:space="preserve"> </w:t>
      </w:r>
      <w:r>
        <w:t xml:space="preserve">it </w:t>
      </w:r>
      <w:r w:rsidR="001B19ED">
        <w:t xml:space="preserve">can </w:t>
      </w:r>
      <w:r>
        <w:t>also be used by Maximo by linking to it.</w:t>
      </w:r>
    </w:p>
    <w:p w14:paraId="04635212" w14:textId="7D6281FD" w:rsidR="00F45652" w:rsidRDefault="00F45652" w:rsidP="00290201">
      <w:pPr>
        <w:pStyle w:val="BodyText"/>
        <w:numPr>
          <w:ilvl w:val="0"/>
          <w:numId w:val="40"/>
        </w:numPr>
      </w:pPr>
      <w:r>
        <w:t xml:space="preserve">To link to </w:t>
      </w:r>
      <w:r w:rsidR="001B19ED">
        <w:t xml:space="preserve">an </w:t>
      </w:r>
      <w:r>
        <w:t>existing storage</w:t>
      </w:r>
      <w:r w:rsidR="001B19ED">
        <w:t xml:space="preserve"> container</w:t>
      </w:r>
      <w:r>
        <w:t xml:space="preserve">, select </w:t>
      </w:r>
      <w:r w:rsidR="001B19ED">
        <w:t xml:space="preserve">the </w:t>
      </w:r>
      <w:r>
        <w:t>Link to Storage</w:t>
      </w:r>
      <w:r w:rsidR="001B19ED">
        <w:t xml:space="preserve"> button in the Manage Model Storage dialog.</w:t>
      </w:r>
    </w:p>
    <w:p w14:paraId="71502513" w14:textId="77777777" w:rsidR="00F45652" w:rsidRDefault="00184DD3" w:rsidP="00F45652">
      <w:pPr>
        <w:pStyle w:val="BodyText"/>
      </w:pPr>
      <w:r>
        <w:rPr>
          <w:noProof/>
        </w:rPr>
        <w:drawing>
          <wp:inline distT="0" distB="0" distL="0" distR="0" wp14:anchorId="13B1721F" wp14:editId="1973CC55">
            <wp:extent cx="469582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2457450"/>
                    </a:xfrm>
                    <a:prstGeom prst="rect">
                      <a:avLst/>
                    </a:prstGeom>
                  </pic:spPr>
                </pic:pic>
              </a:graphicData>
            </a:graphic>
          </wp:inline>
        </w:drawing>
      </w:r>
    </w:p>
    <w:p w14:paraId="3BA4F0EA" w14:textId="502E1B99" w:rsidR="00785C87" w:rsidRDefault="00785C87" w:rsidP="00290201">
      <w:pPr>
        <w:pStyle w:val="BodyText"/>
        <w:numPr>
          <w:ilvl w:val="0"/>
          <w:numId w:val="40"/>
        </w:numPr>
      </w:pPr>
      <w:r w:rsidRPr="00452987">
        <w:t>Specify a region</w:t>
      </w:r>
      <w:r>
        <w:rPr>
          <w:b/>
        </w:rPr>
        <w:t xml:space="preserve">. </w:t>
      </w:r>
      <w:r w:rsidRPr="00184DD3">
        <w:t xml:space="preserve">The region is used to filter the storage container name </w:t>
      </w:r>
      <w:r>
        <w:t xml:space="preserve">in the </w:t>
      </w:r>
      <w:r w:rsidRPr="00184DD3">
        <w:t>lookup list.</w:t>
      </w:r>
      <w:r>
        <w:t xml:space="preserve"> It is only possible to view a list for a single region.  If no region is specified, the US is used by default.</w:t>
      </w:r>
    </w:p>
    <w:p w14:paraId="2AAB2E02" w14:textId="03588C29" w:rsidR="00F45652" w:rsidRDefault="008B705C" w:rsidP="00290201">
      <w:pPr>
        <w:pStyle w:val="BodyText"/>
        <w:numPr>
          <w:ilvl w:val="0"/>
          <w:numId w:val="40"/>
        </w:numPr>
      </w:pPr>
      <w:r>
        <w:t xml:space="preserve">Optional: </w:t>
      </w:r>
      <w:r w:rsidR="001B19ED">
        <w:t>You can specify a s</w:t>
      </w:r>
      <w:r w:rsidR="00F45652">
        <w:t xml:space="preserve">ite and </w:t>
      </w:r>
      <w:r w:rsidR="001B19ED">
        <w:t>o</w:t>
      </w:r>
      <w:r w:rsidR="00F45652">
        <w:t xml:space="preserve">rganization </w:t>
      </w:r>
      <w:r w:rsidR="001B19ED">
        <w:t xml:space="preserve">therefore, </w:t>
      </w:r>
      <w:r w:rsidR="00F45652">
        <w:t>restricti</w:t>
      </w:r>
      <w:r w:rsidR="001B19ED">
        <w:t>ng</w:t>
      </w:r>
      <w:r w:rsidR="00F45652">
        <w:t xml:space="preserve"> </w:t>
      </w:r>
      <w:r w:rsidR="001B19ED">
        <w:t>the access</w:t>
      </w:r>
      <w:r w:rsidR="00F45652">
        <w:t xml:space="preserve"> as </w:t>
      </w:r>
      <w:r w:rsidR="001B19ED">
        <w:t>indicated previously</w:t>
      </w:r>
      <w:r w:rsidR="00F45652">
        <w:t>.</w:t>
      </w:r>
    </w:p>
    <w:p w14:paraId="61486238" w14:textId="7705ABFA" w:rsidR="00785C87" w:rsidRDefault="00785C87" w:rsidP="00290201">
      <w:pPr>
        <w:pStyle w:val="BodyText"/>
        <w:numPr>
          <w:ilvl w:val="0"/>
          <w:numId w:val="40"/>
        </w:numPr>
      </w:pPr>
      <w:r w:rsidRPr="00452987">
        <w:t>Specify a storage container name</w:t>
      </w:r>
      <w:r>
        <w:rPr>
          <w:b/>
        </w:rPr>
        <w:t>.</w:t>
      </w:r>
      <w:r>
        <w:t xml:space="preserve"> In the lookup, the storage container name may be selected from a list of all storage containers in the selected region that are not already registered in Maximo. Otherwise, you can manually enter a name. </w:t>
      </w:r>
    </w:p>
    <w:p w14:paraId="0410CFFB" w14:textId="4B23A27D" w:rsidR="00F45652" w:rsidRDefault="001B19ED" w:rsidP="00290201">
      <w:pPr>
        <w:pStyle w:val="BodyText"/>
        <w:numPr>
          <w:ilvl w:val="0"/>
          <w:numId w:val="40"/>
        </w:numPr>
      </w:pPr>
      <w:r>
        <w:t xml:space="preserve">The </w:t>
      </w:r>
      <w:r w:rsidR="00452987">
        <w:t xml:space="preserve">service </w:t>
      </w:r>
      <w:r>
        <w:t>key that is configured for Maximo does not need to own the</w:t>
      </w:r>
      <w:r w:rsidR="00F45652">
        <w:t xml:space="preserve"> storage container, however</w:t>
      </w:r>
      <w:r w:rsidR="00785C87">
        <w:t>,</w:t>
      </w:r>
      <w:r w:rsidR="00F45652">
        <w:t xml:space="preserve"> that key must have rights to access </w:t>
      </w:r>
      <w:r>
        <w:t>the specific storage container</w:t>
      </w:r>
      <w:r w:rsidR="00F45652">
        <w:t>.</w:t>
      </w:r>
    </w:p>
    <w:p w14:paraId="0D13B33A" w14:textId="47CF7C08" w:rsidR="00785C87" w:rsidRDefault="00785C87" w:rsidP="00290201">
      <w:pPr>
        <w:pStyle w:val="BodyText"/>
        <w:numPr>
          <w:ilvl w:val="0"/>
          <w:numId w:val="40"/>
        </w:numPr>
      </w:pPr>
      <w:r>
        <w:t>Click OK.</w:t>
      </w:r>
    </w:p>
    <w:p w14:paraId="0441305F" w14:textId="5324538D" w:rsidR="00F45652" w:rsidRDefault="00F45652" w:rsidP="00F45652">
      <w:pPr>
        <w:pStyle w:val="BodyText"/>
      </w:pPr>
      <w:r>
        <w:t xml:space="preserve">Note: you </w:t>
      </w:r>
      <w:r w:rsidR="00785C87">
        <w:t>can</w:t>
      </w:r>
      <w:r>
        <w:t xml:space="preserve"> link to</w:t>
      </w:r>
      <w:r w:rsidR="00AF2989">
        <w:t xml:space="preserve"> the</w:t>
      </w:r>
      <w:r>
        <w:t xml:space="preserve"> same storage multiple times to appl</w:t>
      </w:r>
      <w:r w:rsidR="001B19ED">
        <w:t>y</w:t>
      </w:r>
      <w:r>
        <w:t xml:space="preserve"> different </w:t>
      </w:r>
      <w:r w:rsidR="001B19ED">
        <w:t>s</w:t>
      </w:r>
      <w:r>
        <w:t>ite or organization restrictions.</w:t>
      </w:r>
    </w:p>
    <w:p w14:paraId="53E96216" w14:textId="77777777" w:rsidR="00184DD3" w:rsidRDefault="00184DD3" w:rsidP="00F45652">
      <w:pPr>
        <w:pStyle w:val="BodyText"/>
      </w:pPr>
    </w:p>
    <w:p w14:paraId="3B64C675" w14:textId="77777777" w:rsidR="00F45652" w:rsidRDefault="00F45652" w:rsidP="00711DE7">
      <w:pPr>
        <w:pStyle w:val="Heading3"/>
      </w:pPr>
      <w:bookmarkStart w:id="407" w:name="_Toc483994001"/>
      <w:r>
        <w:t xml:space="preserve">Unlinking a </w:t>
      </w:r>
      <w:r w:rsidR="00165A60">
        <w:t>S</w:t>
      </w:r>
      <w:r>
        <w:t xml:space="preserve">torage </w:t>
      </w:r>
      <w:r w:rsidR="00165A60">
        <w:t>C</w:t>
      </w:r>
      <w:r>
        <w:t>ontainer</w:t>
      </w:r>
      <w:bookmarkEnd w:id="407"/>
    </w:p>
    <w:p w14:paraId="241E56A4" w14:textId="7C105E56" w:rsidR="00F45652" w:rsidRDefault="00F45652" w:rsidP="00F45652">
      <w:pPr>
        <w:pStyle w:val="BodyText"/>
      </w:pPr>
      <w:r>
        <w:t xml:space="preserve">A storage container may be unlinked from Maximo by selecting the unlink icon </w:t>
      </w:r>
      <w:r>
        <w:rPr>
          <w:noProof/>
        </w:rPr>
        <w:drawing>
          <wp:inline distT="0" distB="0" distL="0" distR="0" wp14:anchorId="0A728DC8" wp14:editId="67B5EE45">
            <wp:extent cx="279365" cy="27936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33">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Unlinking </w:t>
      </w:r>
      <w:r w:rsidR="001B19ED">
        <w:t xml:space="preserve">a </w:t>
      </w:r>
      <w:r>
        <w:t xml:space="preserve">storage </w:t>
      </w:r>
      <w:r w:rsidR="001B19ED">
        <w:t xml:space="preserve">container </w:t>
      </w:r>
      <w:r>
        <w:t>makes it unavailable for further use in Maximo.  It does not remove any model files from the storage container nor does it remove any models that are in the container from the list of model</w:t>
      </w:r>
      <w:r w:rsidR="001B19ED">
        <w:t>s</w:t>
      </w:r>
      <w:r>
        <w:t xml:space="preserve"> </w:t>
      </w:r>
      <w:r w:rsidR="001B19ED">
        <w:t xml:space="preserve">that are available </w:t>
      </w:r>
      <w:r>
        <w:t xml:space="preserve">in Maximo. </w:t>
      </w:r>
    </w:p>
    <w:p w14:paraId="53665CDB" w14:textId="77777777" w:rsidR="001B19ED" w:rsidRDefault="001B19ED" w:rsidP="00F45652">
      <w:pPr>
        <w:pStyle w:val="BodyText"/>
      </w:pPr>
    </w:p>
    <w:p w14:paraId="3AEE86C7" w14:textId="77777777" w:rsidR="00BA435D" w:rsidRDefault="00165A60" w:rsidP="00BA435D">
      <w:pPr>
        <w:pStyle w:val="Heading3"/>
      </w:pPr>
      <w:bookmarkStart w:id="408" w:name="_Toc483994002"/>
      <w:r>
        <w:t>Deleting a Storage Container:</w:t>
      </w:r>
      <w:bookmarkEnd w:id="408"/>
      <w:r>
        <w:t xml:space="preserve">  </w:t>
      </w:r>
    </w:p>
    <w:p w14:paraId="6BB558C8" w14:textId="4EEEB774" w:rsidR="00165A60"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Models and Viewable</w:t>
      </w:r>
      <w:r w:rsidR="001B19ED">
        <w:t xml:space="preserve"> format</w:t>
      </w:r>
      <w:r w:rsidR="00785C87">
        <w:t xml:space="preserve"> </w:t>
      </w:r>
      <w:r>
        <w:t xml:space="preserve">listings in Maximo that reference objects in the container are also deleted. </w:t>
      </w:r>
    </w:p>
    <w:p w14:paraId="271BDE5A" w14:textId="7A796E41" w:rsidR="00165A60" w:rsidRDefault="001B19ED" w:rsidP="00F45652">
      <w:pPr>
        <w:pStyle w:val="BodyText"/>
      </w:pPr>
      <w:r>
        <w:t>.</w:t>
      </w:r>
    </w:p>
    <w:p w14:paraId="4A844E17" w14:textId="355D5B6A" w:rsidR="00184E17" w:rsidRDefault="00184E17" w:rsidP="00F45652">
      <w:pPr>
        <w:pStyle w:val="BodyText"/>
      </w:pPr>
      <w:r>
        <w:t xml:space="preserve">You must </w:t>
      </w:r>
      <w:r w:rsidR="00785899">
        <w:t>select</w:t>
      </w:r>
      <w:r>
        <w:t xml:space="preserve"> all three checkboxes to acknowledge that all items can be deleted before the delete action </w:t>
      </w:r>
      <w:r w:rsidR="00785899">
        <w:t>is</w:t>
      </w:r>
      <w:r>
        <w:t xml:space="preserve"> performed.</w:t>
      </w:r>
    </w:p>
    <w:p w14:paraId="732DF989" w14:textId="77777777" w:rsidR="00165A60" w:rsidRDefault="00BA435D" w:rsidP="00F45652">
      <w:pPr>
        <w:pStyle w:val="BodyText"/>
      </w:pPr>
      <w:r>
        <w:rPr>
          <w:noProof/>
        </w:rPr>
        <w:drawing>
          <wp:inline distT="0" distB="0" distL="0" distR="0" wp14:anchorId="4982CB3F" wp14:editId="39BC053B">
            <wp:extent cx="38862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200" cy="2809875"/>
                    </a:xfrm>
                    <a:prstGeom prst="rect">
                      <a:avLst/>
                    </a:prstGeom>
                  </pic:spPr>
                </pic:pic>
              </a:graphicData>
            </a:graphic>
          </wp:inline>
        </w:drawing>
      </w:r>
    </w:p>
    <w:p w14:paraId="45CAEA9D" w14:textId="77777777" w:rsidR="00F45652" w:rsidRDefault="00F45652" w:rsidP="00165A60">
      <w:pPr>
        <w:pStyle w:val="Heading2"/>
      </w:pPr>
      <w:bookmarkStart w:id="409" w:name="_Toc483994003"/>
      <w:r>
        <w:t>Rights</w:t>
      </w:r>
      <w:bookmarkEnd w:id="409"/>
    </w:p>
    <w:p w14:paraId="14976DF7" w14:textId="7DA667C8" w:rsidR="00F45652" w:rsidRDefault="00F45652" w:rsidP="00F45652">
      <w:pPr>
        <w:pStyle w:val="BodyText"/>
      </w:pPr>
      <w:r>
        <w:t xml:space="preserve">Rights to a storage container may be granted to other </w:t>
      </w:r>
      <w:r w:rsidR="00452987">
        <w:t xml:space="preserve">service </w:t>
      </w:r>
      <w:r>
        <w:t xml:space="preserve">keys. To grant rights, </w:t>
      </w:r>
      <w:r w:rsidR="004201C7">
        <w:t xml:space="preserve">in the Manage Model </w:t>
      </w:r>
      <w:r w:rsidR="00ED4117">
        <w:t xml:space="preserve">Storage dialog, </w:t>
      </w:r>
      <w:r w:rsidR="004201C7">
        <w:t xml:space="preserve">click </w:t>
      </w:r>
      <w:r>
        <w:t xml:space="preserve">the Grant Access button. </w:t>
      </w:r>
    </w:p>
    <w:p w14:paraId="106269E9" w14:textId="14D4DA46" w:rsidR="00F45652" w:rsidRDefault="00F45652" w:rsidP="00F45652">
      <w:pPr>
        <w:pStyle w:val="BodyText"/>
      </w:pPr>
      <w:r>
        <w:rPr>
          <w:noProof/>
        </w:rPr>
        <w:drawing>
          <wp:inline distT="0" distB="0" distL="0" distR="0" wp14:anchorId="7D217E00" wp14:editId="08EBB07A">
            <wp:extent cx="3476625" cy="1847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76625" cy="1847850"/>
                    </a:xfrm>
                    <a:prstGeom prst="rect">
                      <a:avLst/>
                    </a:prstGeom>
                  </pic:spPr>
                </pic:pic>
              </a:graphicData>
            </a:graphic>
          </wp:inline>
        </w:drawing>
      </w:r>
      <w:ins w:id="410" w:author="Doug A. Wood" w:date="2017-07-26T12:05:00Z">
        <w:r w:rsidR="002D59ED">
          <w:t>n</w:t>
        </w:r>
      </w:ins>
      <w:bookmarkStart w:id="411" w:name="_GoBack"/>
      <w:bookmarkEnd w:id="411"/>
    </w:p>
    <w:p w14:paraId="2A85C692" w14:textId="378DC585" w:rsidR="00F45652" w:rsidRDefault="004C64F0" w:rsidP="00290201">
      <w:pPr>
        <w:pStyle w:val="BodyText"/>
        <w:numPr>
          <w:ilvl w:val="0"/>
          <w:numId w:val="41"/>
        </w:numPr>
      </w:pPr>
      <w:r>
        <w:t>For the Service ID, s</w:t>
      </w:r>
      <w:r w:rsidR="00F45652">
        <w:t xml:space="preserve">pecify an Autodesk </w:t>
      </w:r>
      <w:r w:rsidR="000F2B8D">
        <w:t xml:space="preserve">Forge service </w:t>
      </w:r>
      <w:r w:rsidR="00F45652">
        <w:t xml:space="preserve">key.  The Autodesk </w:t>
      </w:r>
      <w:r w:rsidR="000F2B8D">
        <w:t>Forge</w:t>
      </w:r>
      <w:r w:rsidR="00F45652">
        <w:t xml:space="preserve"> service provides no indication </w:t>
      </w:r>
      <w:r w:rsidR="00B93503">
        <w:t>of whether</w:t>
      </w:r>
      <w:r w:rsidR="00F45652">
        <w:t xml:space="preserve"> a service key is valid or not.</w:t>
      </w:r>
    </w:p>
    <w:p w14:paraId="691F87FB" w14:textId="1E4AA7DE" w:rsidR="00F45652" w:rsidRDefault="00F50CAB" w:rsidP="00290201">
      <w:pPr>
        <w:pStyle w:val="BodyText"/>
        <w:numPr>
          <w:ilvl w:val="0"/>
          <w:numId w:val="41"/>
        </w:numPr>
      </w:pPr>
      <w:r>
        <w:t xml:space="preserve">Specify an access level: </w:t>
      </w:r>
      <w:r w:rsidR="009351C1">
        <w:t xml:space="preserve">The options are </w:t>
      </w:r>
      <w:r w:rsidR="00F45652">
        <w:t>full or read only.</w:t>
      </w:r>
    </w:p>
    <w:p w14:paraId="79B0AA2E" w14:textId="3116C3F2" w:rsidR="00F45652" w:rsidRDefault="00F45652" w:rsidP="00F45652">
      <w:pPr>
        <w:pStyle w:val="BodyText"/>
      </w:pPr>
      <w:r>
        <w:t xml:space="preserve">To remove access, </w:t>
      </w:r>
      <w:r w:rsidR="009052F4">
        <w:t xml:space="preserve">click </w:t>
      </w:r>
      <w:r>
        <w:t>the trash can to delete the row.  The row is deleted immediately</w:t>
      </w:r>
      <w:r w:rsidR="00A14A26">
        <w:t>.</w:t>
      </w:r>
    </w:p>
    <w:p w14:paraId="097DAC89" w14:textId="77777777" w:rsidR="00A14A26" w:rsidRPr="00A92FAA" w:rsidRDefault="00A14A26" w:rsidP="00F45652">
      <w:pPr>
        <w:pStyle w:val="BodyText"/>
      </w:pPr>
      <w:r>
        <w:t>Actual rights granted are currently very limited.</w:t>
      </w:r>
    </w:p>
    <w:p w14:paraId="3550C722" w14:textId="77777777" w:rsidR="00F45652" w:rsidRDefault="00F45652" w:rsidP="00184DD3">
      <w:pPr>
        <w:pStyle w:val="Heading2"/>
      </w:pPr>
      <w:bookmarkStart w:id="412" w:name="_Ref430353248"/>
      <w:bookmarkStart w:id="413" w:name="_Toc483994004"/>
      <w:r>
        <w:t>Managing Model Files</w:t>
      </w:r>
      <w:bookmarkEnd w:id="412"/>
      <w:bookmarkEnd w:id="413"/>
    </w:p>
    <w:p w14:paraId="76F42223" w14:textId="47755530" w:rsidR="00F45652" w:rsidRPr="000E5DA8" w:rsidRDefault="00F45652" w:rsidP="00F45652">
      <w:pPr>
        <w:pStyle w:val="BodyText"/>
      </w:pPr>
      <w:r>
        <w:t xml:space="preserve">Any type of file </w:t>
      </w:r>
      <w:r w:rsidR="00534D05">
        <w:t>can</w:t>
      </w:r>
      <w:r>
        <w:t xml:space="preserve"> be uploaded to a storage container. However</w:t>
      </w:r>
      <w:r w:rsidR="006A03FD">
        <w:t>,</w:t>
      </w:r>
      <w:r>
        <w:t xml:space="preserve"> only those </w:t>
      </w:r>
      <w:r w:rsidR="00BC708D">
        <w:t xml:space="preserve">file types </w:t>
      </w:r>
      <w:r>
        <w:t>that can be translated into viewable format are of interest here.</w:t>
      </w:r>
    </w:p>
    <w:p w14:paraId="0ECEA12A" w14:textId="0D327694" w:rsidR="00F45652" w:rsidRDefault="00290201">
      <w:pPr>
        <w:pStyle w:val="Heading4"/>
        <w:keepNext w:val="0"/>
        <w:ind w:left="-720"/>
        <w:pPrChange w:id="414" w:author="Doug A. Wood" w:date="2017-05-31T11:12:00Z">
          <w:pPr>
            <w:pStyle w:val="Heading4"/>
            <w:ind w:left="-720"/>
          </w:pPr>
        </w:pPrChange>
      </w:pPr>
      <w:r>
        <w:rPr>
          <w:noProof/>
        </w:rPr>
        <w:drawing>
          <wp:inline distT="0" distB="0" distL="0" distR="0" wp14:anchorId="63FBD1F9" wp14:editId="4589BBCA">
            <wp:extent cx="6551983" cy="5048250"/>
            <wp:effectExtent l="0" t="0" r="127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951" cy="5064406"/>
                    </a:xfrm>
                    <a:prstGeom prst="rect">
                      <a:avLst/>
                    </a:prstGeom>
                  </pic:spPr>
                </pic:pic>
              </a:graphicData>
            </a:graphic>
          </wp:inline>
        </w:drawing>
      </w:r>
    </w:p>
    <w:p w14:paraId="280972E5" w14:textId="77777777" w:rsidR="00F45652" w:rsidRDefault="00F45652" w:rsidP="00BA435D">
      <w:pPr>
        <w:pStyle w:val="Heading3"/>
      </w:pPr>
      <w:bookmarkStart w:id="415" w:name="_Toc483994005"/>
      <w:r>
        <w:t>Upload Model</w:t>
      </w:r>
      <w:bookmarkEnd w:id="415"/>
    </w:p>
    <w:p w14:paraId="0D897C3C" w14:textId="5039093D" w:rsidR="00F45652" w:rsidRPr="00144C33" w:rsidRDefault="00A14A26">
      <w:pPr>
        <w:pStyle w:val="BodyText"/>
        <w:keepNext/>
        <w:numPr>
          <w:ilvl w:val="0"/>
          <w:numId w:val="32"/>
        </w:numPr>
        <w:pPrChange w:id="416" w:author="Doug A. Wood" w:date="2017-05-31T11:12:00Z">
          <w:pPr>
            <w:pStyle w:val="BodyText"/>
            <w:numPr>
              <w:numId w:val="32"/>
            </w:numPr>
            <w:ind w:left="1080" w:hanging="360"/>
          </w:pPr>
        </w:pPrChange>
      </w:pPr>
      <w:r>
        <w:t>To up</w:t>
      </w:r>
      <w:r w:rsidR="00F45652">
        <w:t xml:space="preserve">load a model file, </w:t>
      </w:r>
      <w:r w:rsidR="00C02A42">
        <w:t xml:space="preserve">click </w:t>
      </w:r>
      <w:r w:rsidR="00F45652">
        <w:t>the Upload Model button.</w:t>
      </w:r>
    </w:p>
    <w:p w14:paraId="6E6FB062" w14:textId="77777777" w:rsidR="00F45652" w:rsidRDefault="00F45652" w:rsidP="00FA2F4A">
      <w:pPr>
        <w:pStyle w:val="BodyText"/>
        <w:widowControl w:val="0"/>
      </w:pPr>
      <w:r>
        <w:rPr>
          <w:noProof/>
        </w:rPr>
        <w:drawing>
          <wp:inline distT="0" distB="0" distL="0" distR="0" wp14:anchorId="345049B5" wp14:editId="07286259">
            <wp:extent cx="4743450" cy="32194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219450"/>
                    </a:xfrm>
                    <a:prstGeom prst="rect">
                      <a:avLst/>
                    </a:prstGeom>
                  </pic:spPr>
                </pic:pic>
              </a:graphicData>
            </a:graphic>
          </wp:inline>
        </w:drawing>
      </w:r>
    </w:p>
    <w:p w14:paraId="4DCE8E58" w14:textId="3E9EC95F" w:rsidR="00F45652" w:rsidRDefault="00F91D00" w:rsidP="00290201">
      <w:pPr>
        <w:pStyle w:val="BodyText"/>
        <w:numPr>
          <w:ilvl w:val="0"/>
          <w:numId w:val="32"/>
        </w:numPr>
      </w:pPr>
      <w:r>
        <w:t>Specify an organization or a site and organization if you want to restrict access to the model.</w:t>
      </w:r>
      <w:r w:rsidR="00FA2F4A">
        <w:t xml:space="preserve">  If you specify either, then the list of storage containers is filtered </w:t>
      </w:r>
      <w:r w:rsidR="008912C4">
        <w:t xml:space="preserve">to </w:t>
      </w:r>
      <w:r w:rsidR="00FA2F4A">
        <w:t>only show those with origination or site and organization matching what you specified.</w:t>
      </w:r>
      <w:r w:rsidR="00F45652">
        <w:t xml:space="preserve"> Changing the </w:t>
      </w:r>
      <w:r w:rsidR="002333D2">
        <w:t>s</w:t>
      </w:r>
      <w:r w:rsidR="00F45652">
        <w:t xml:space="preserve">ite or </w:t>
      </w:r>
      <w:r w:rsidR="002333D2">
        <w:t>o</w:t>
      </w:r>
      <w:r w:rsidR="00F45652">
        <w:t xml:space="preserve">rganization after the storage container has been selected clears the </w:t>
      </w:r>
      <w:r w:rsidR="00BC708D">
        <w:t>S</w:t>
      </w:r>
      <w:r w:rsidR="00F45652">
        <w:t xml:space="preserve">torage </w:t>
      </w:r>
      <w:r w:rsidR="00BC708D">
        <w:t>C</w:t>
      </w:r>
      <w:r w:rsidR="00F45652">
        <w:t xml:space="preserve">ontainer </w:t>
      </w:r>
      <w:r w:rsidR="00BC708D">
        <w:t xml:space="preserve">Name field </w:t>
      </w:r>
      <w:r w:rsidR="00F45652">
        <w:t xml:space="preserve">so </w:t>
      </w:r>
      <w:r w:rsidR="002333D2">
        <w:t>s</w:t>
      </w:r>
      <w:r w:rsidR="00F45652">
        <w:t xml:space="preserve">ite and </w:t>
      </w:r>
      <w:r w:rsidR="002333D2">
        <w:t>o</w:t>
      </w:r>
      <w:r w:rsidR="00F45652">
        <w:t>rganization restrictions are enforced.</w:t>
      </w:r>
    </w:p>
    <w:p w14:paraId="0837B1CB" w14:textId="32321CDC" w:rsidR="00F45652" w:rsidRDefault="006153BB" w:rsidP="00290201">
      <w:pPr>
        <w:pStyle w:val="BodyText"/>
        <w:numPr>
          <w:ilvl w:val="0"/>
          <w:numId w:val="32"/>
        </w:numPr>
      </w:pPr>
      <w:r>
        <w:t xml:space="preserve">Specify a storage container name and description. The name should be the same unique name that you previously used to create a storage container. </w:t>
      </w:r>
      <w:r w:rsidR="00F45652">
        <w:t xml:space="preserve">The </w:t>
      </w:r>
      <w:r w:rsidR="002333D2">
        <w:t>m</w:t>
      </w:r>
      <w:r w:rsidR="00F45652">
        <w:t xml:space="preserve">odel </w:t>
      </w:r>
      <w:r w:rsidR="002333D2">
        <w:t>n</w:t>
      </w:r>
      <w:r w:rsidR="00F45652">
        <w:t xml:space="preserve">ame is the base filename name and extension </w:t>
      </w:r>
      <w:r w:rsidR="00FA2F4A">
        <w:t xml:space="preserve">converted </w:t>
      </w:r>
      <w:r w:rsidR="00F45652">
        <w:t xml:space="preserve">to lower case.  If model parts are to be linked (See below) the base file names </w:t>
      </w:r>
      <w:r w:rsidR="002333D2">
        <w:t xml:space="preserve">that are </w:t>
      </w:r>
      <w:r w:rsidR="00F45652">
        <w:t xml:space="preserve">used must be the same as the </w:t>
      </w:r>
      <w:r w:rsidR="00A14A26">
        <w:t xml:space="preserve">file names </w:t>
      </w:r>
      <w:r w:rsidR="002333D2">
        <w:t xml:space="preserve">that are </w:t>
      </w:r>
      <w:r w:rsidR="00A14A26">
        <w:t>used for the links</w:t>
      </w:r>
      <w:r w:rsidR="00F45652">
        <w:t xml:space="preserve"> in the model files.</w:t>
      </w:r>
    </w:p>
    <w:p w14:paraId="71CFCEBD" w14:textId="70EE6C79" w:rsidR="006153BB" w:rsidRDefault="00F45652" w:rsidP="00290201">
      <w:pPr>
        <w:pStyle w:val="BodyText"/>
        <w:numPr>
          <w:ilvl w:val="0"/>
          <w:numId w:val="32"/>
        </w:numPr>
      </w:pPr>
      <w:r>
        <w:t xml:space="preserve">Select a model file to upload. Model upload is a </w:t>
      </w:r>
      <w:r w:rsidR="00064735">
        <w:t>two-stage</w:t>
      </w:r>
      <w:r>
        <w:t xml:space="preserve"> process.  First the model is uploaded from the local workstation to the Maximo server then from the Maximo server to the Autodesk </w:t>
      </w:r>
      <w:r w:rsidR="000F2B8D">
        <w:t>Forge service</w:t>
      </w:r>
      <w:r>
        <w:t xml:space="preserve">.  The transfer from the Maximo server to the </w:t>
      </w:r>
      <w:r w:rsidR="000F2B8D">
        <w:t>Autodesk Forge service</w:t>
      </w:r>
      <w:r>
        <w:t xml:space="preserve"> happens in the background and is resilient to communication interruptions. </w:t>
      </w:r>
    </w:p>
    <w:p w14:paraId="05C462A9" w14:textId="1FDA9524" w:rsidR="00FA2F4A" w:rsidRDefault="00FA2F4A" w:rsidP="00290201">
      <w:pPr>
        <w:pStyle w:val="BodyText"/>
        <w:numPr>
          <w:ilvl w:val="0"/>
          <w:numId w:val="32"/>
        </w:numPr>
      </w:pPr>
      <w:r>
        <w:t>If the model is a single file selecting the Also Register Viewable checkbox cause the model to be automatically submitted to the Forge Service for translation and eliminates the need to manually perform the viewable registration process.</w:t>
      </w:r>
      <w:r w:rsidR="008912C4">
        <w:t xml:space="preserve">  If it is necessary to assemble linked files (See below) then leave this unselected.</w:t>
      </w:r>
    </w:p>
    <w:p w14:paraId="14A24407" w14:textId="77777777" w:rsidR="006153BB" w:rsidRDefault="006153BB" w:rsidP="00290201">
      <w:pPr>
        <w:pStyle w:val="BodyText"/>
        <w:numPr>
          <w:ilvl w:val="0"/>
          <w:numId w:val="32"/>
        </w:numPr>
      </w:pPr>
      <w:r>
        <w:t>Click OK and you are returned to the Manage Model dialog.</w:t>
      </w:r>
    </w:p>
    <w:p w14:paraId="5BAC7AD5" w14:textId="1460CD3F" w:rsidR="00F45652" w:rsidRDefault="006153BB" w:rsidP="00290201">
      <w:pPr>
        <w:pStyle w:val="BodyText"/>
        <w:numPr>
          <w:ilvl w:val="0"/>
          <w:numId w:val="32"/>
        </w:numPr>
      </w:pPr>
      <w:r>
        <w:t>Optional: You can monitor p</w:t>
      </w:r>
      <w:r w:rsidR="00F45652">
        <w:t xml:space="preserve">rogress </w:t>
      </w:r>
      <w:r>
        <w:t xml:space="preserve">on the model upload </w:t>
      </w:r>
      <w:r w:rsidR="00F45652">
        <w:t>by</w:t>
      </w:r>
      <w:r>
        <w:t xml:space="preserve"> click</w:t>
      </w:r>
      <w:r w:rsidR="00F45652">
        <w:t xml:space="preserve">ing the Refresh button </w:t>
      </w:r>
      <w:r>
        <w:t xml:space="preserve">in </w:t>
      </w:r>
      <w:r w:rsidR="00F45652">
        <w:t>the Upload History table</w:t>
      </w:r>
      <w:r>
        <w:t xml:space="preserve"> in the Manage Model dialog</w:t>
      </w:r>
      <w:r w:rsidR="00F45652">
        <w:t>.</w:t>
      </w:r>
    </w:p>
    <w:p w14:paraId="66AAC60B" w14:textId="0F094B02" w:rsidR="008912C4" w:rsidRDefault="008912C4" w:rsidP="00F45652">
      <w:pPr>
        <w:pStyle w:val="BodyText"/>
      </w:pPr>
      <w:r>
        <w:t xml:space="preserve">If the model consists of more than one file, upload all the files in the model then see </w:t>
      </w:r>
      <w:r>
        <w:fldChar w:fldCharType="begin"/>
      </w:r>
      <w:r>
        <w:instrText xml:space="preserve"> REF _Ref478976501 \h </w:instrText>
      </w:r>
      <w:del w:id="417" w:author="Doug A. Wood" w:date="2017-05-31T11:37:00Z">
        <w:r>
          <w:fldChar w:fldCharType="separate"/>
        </w:r>
        <w:r w:rsidR="00FF15FD" w:rsidDel="00D900C6">
          <w:delText>Assembling composite models</w:delText>
        </w:r>
      </w:del>
      <w:r>
        <w:fldChar w:fldCharType="end"/>
      </w:r>
      <w:r>
        <w:t xml:space="preserve"> </w:t>
      </w:r>
    </w:p>
    <w:p w14:paraId="7745434E" w14:textId="75AC1B93" w:rsidR="00704FC9" w:rsidRDefault="00704FC9" w:rsidP="00F45652">
      <w:pPr>
        <w:pStyle w:val="BodyText"/>
      </w:pPr>
      <w:r>
        <w:t>If the model already exists in the storage container, you are prompted to overwrite it.</w:t>
      </w:r>
    </w:p>
    <w:p w14:paraId="3733F842" w14:textId="3E10E742" w:rsidR="00F45652" w:rsidRDefault="00F45652" w:rsidP="00064735">
      <w:pPr>
        <w:pStyle w:val="Heading3"/>
      </w:pPr>
      <w:bookmarkStart w:id="418" w:name="_Toc483994006"/>
      <w:r>
        <w:t>Link</w:t>
      </w:r>
      <w:del w:id="419" w:author="Doug A. Wood" w:date="2017-05-31T11:12:00Z">
        <w:r w:rsidDel="00290201">
          <w:delText>ed</w:delText>
        </w:r>
      </w:del>
      <w:ins w:id="420" w:author="Doug A. Wood" w:date="2017-05-31T11:12:00Z">
        <w:r w:rsidR="00290201">
          <w:t>ing</w:t>
        </w:r>
      </w:ins>
      <w:r>
        <w:t xml:space="preserve"> Models</w:t>
      </w:r>
      <w:bookmarkEnd w:id="418"/>
    </w:p>
    <w:p w14:paraId="5FC7BC30" w14:textId="548AAE11" w:rsidR="00F45652" w:rsidRDefault="00F45652" w:rsidP="00F45652">
      <w:pPr>
        <w:pStyle w:val="BodyText"/>
      </w:pPr>
      <w:r>
        <w:t xml:space="preserve">Models that were upload </w:t>
      </w:r>
      <w:r w:rsidR="00EA455F">
        <w:t xml:space="preserve">by using </w:t>
      </w:r>
      <w:r>
        <w:t xml:space="preserve">other applications such as </w:t>
      </w:r>
      <w:r w:rsidR="00F60CE6">
        <w:t>another</w:t>
      </w:r>
      <w:r>
        <w:t xml:space="preserve"> instance of Maximo or </w:t>
      </w:r>
      <w:r w:rsidR="00EA455F">
        <w:t xml:space="preserve">by using </w:t>
      </w:r>
      <w:r>
        <w:t xml:space="preserve">TRIRIGA need not be uploaded again.  Instead they </w:t>
      </w:r>
      <w:r w:rsidR="00EA455F">
        <w:t>can</w:t>
      </w:r>
      <w:r>
        <w:t xml:space="preserve"> be linked</w:t>
      </w:r>
      <w:r w:rsidR="00EA455F">
        <w:t xml:space="preserve"> to </w:t>
      </w:r>
      <w:r w:rsidR="006147F9">
        <w:t>Maximo</w:t>
      </w:r>
      <w:r>
        <w:t>.</w:t>
      </w:r>
    </w:p>
    <w:p w14:paraId="0C8B70D5" w14:textId="7E8337CA" w:rsidR="00F45652" w:rsidRDefault="00F45652" w:rsidP="00290201">
      <w:pPr>
        <w:pStyle w:val="BodyText"/>
        <w:numPr>
          <w:ilvl w:val="0"/>
          <w:numId w:val="33"/>
        </w:numPr>
      </w:pPr>
      <w:r>
        <w:t xml:space="preserve">To link to a model, </w:t>
      </w:r>
      <w:r w:rsidR="00EA455F">
        <w:t>in the Manage Models dialog click</w:t>
      </w:r>
      <w:r>
        <w:t xml:space="preserve"> the Link to Model button</w:t>
      </w:r>
      <w:r w:rsidR="00EA455F">
        <w:t>.</w:t>
      </w:r>
    </w:p>
    <w:p w14:paraId="5C74445D" w14:textId="77777777" w:rsidR="00F45652" w:rsidRDefault="00064735" w:rsidP="00F45652">
      <w:pPr>
        <w:pStyle w:val="BodyText"/>
      </w:pPr>
      <w:r>
        <w:rPr>
          <w:noProof/>
        </w:rPr>
        <w:drawing>
          <wp:inline distT="0" distB="0" distL="0" distR="0" wp14:anchorId="3351AFA6" wp14:editId="5FCC3970">
            <wp:extent cx="3552825" cy="3209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2825" cy="3209925"/>
                    </a:xfrm>
                    <a:prstGeom prst="rect">
                      <a:avLst/>
                    </a:prstGeom>
                  </pic:spPr>
                </pic:pic>
              </a:graphicData>
            </a:graphic>
          </wp:inline>
        </w:drawing>
      </w:r>
    </w:p>
    <w:p w14:paraId="4643FD5A" w14:textId="77777777" w:rsidR="008912C4" w:rsidRDefault="008912C4" w:rsidP="00290201">
      <w:pPr>
        <w:pStyle w:val="BodyText"/>
        <w:numPr>
          <w:ilvl w:val="0"/>
          <w:numId w:val="33"/>
        </w:numPr>
      </w:pPr>
      <w:r>
        <w:t>Specify an organization or a site and organization if you want to restrict access to the model.  If you specify either, then the list of storage containers is filtered to only show those with origination or site and organization matching what you specified. Changing the site or organization after the storage container has been selected clears the Storage Container Name field so site and organization restrictions are enforced.</w:t>
      </w:r>
    </w:p>
    <w:p w14:paraId="19413D22" w14:textId="519E32B2" w:rsidR="00064735" w:rsidRDefault="00064735" w:rsidP="00290201">
      <w:pPr>
        <w:pStyle w:val="BodyText"/>
        <w:numPr>
          <w:ilvl w:val="0"/>
          <w:numId w:val="33"/>
        </w:numPr>
      </w:pPr>
      <w:r w:rsidRPr="008912C4">
        <w:t>S</w:t>
      </w:r>
      <w:r w:rsidR="00993A81" w:rsidRPr="008912C4">
        <w:t>pecify a s</w:t>
      </w:r>
      <w:r w:rsidRPr="008912C4">
        <w:t xml:space="preserve">torage </w:t>
      </w:r>
      <w:r w:rsidR="00993A81" w:rsidRPr="008912C4">
        <w:t>c</w:t>
      </w:r>
      <w:r w:rsidRPr="008912C4">
        <w:t xml:space="preserve">ontainer </w:t>
      </w:r>
      <w:r w:rsidR="00993A81" w:rsidRPr="008912C4">
        <w:t>n</w:t>
      </w:r>
      <w:r w:rsidRPr="008912C4">
        <w:t>ame</w:t>
      </w:r>
      <w:r w:rsidR="00993A81">
        <w:t xml:space="preserve"> and description. </w:t>
      </w:r>
      <w:r>
        <w:t xml:space="preserve">Select the storage container in which the model </w:t>
      </w:r>
      <w:r w:rsidR="00993A81">
        <w:t>that you want to</w:t>
      </w:r>
      <w:r>
        <w:t xml:space="preserve"> link resides.</w:t>
      </w:r>
    </w:p>
    <w:p w14:paraId="76D30190" w14:textId="076A74EA" w:rsidR="00064735" w:rsidRDefault="00993A81" w:rsidP="00290201">
      <w:pPr>
        <w:pStyle w:val="BodyText"/>
        <w:numPr>
          <w:ilvl w:val="0"/>
          <w:numId w:val="33"/>
        </w:numPr>
      </w:pPr>
      <w:r w:rsidRPr="008912C4">
        <w:t xml:space="preserve">Specify a </w:t>
      </w:r>
      <w:r w:rsidR="00064735" w:rsidRPr="008912C4">
        <w:t>Model Name</w:t>
      </w:r>
      <w:r w:rsidRPr="008912C4">
        <w:t>.</w:t>
      </w:r>
      <w:r>
        <w:rPr>
          <w:b/>
        </w:rPr>
        <w:t xml:space="preserve"> </w:t>
      </w:r>
      <w:r w:rsidR="00064735">
        <w:t xml:space="preserve"> The model name may either be manually entered or selected fr</w:t>
      </w:r>
      <w:r w:rsidR="00704FC9">
        <w:t>om</w:t>
      </w:r>
      <w:r w:rsidR="00064735">
        <w:t xml:space="preserve"> a list of model in the container retrieved from the Forge service.  If the lookup is used, </w:t>
      </w:r>
      <w:r w:rsidR="007B7C79">
        <w:t xml:space="preserve">the list </w:t>
      </w:r>
      <w:r>
        <w:t>can</w:t>
      </w:r>
      <w:r w:rsidR="007B7C79">
        <w:t xml:space="preserve"> be filtered by entering a value in the model name</w:t>
      </w:r>
      <w:r w:rsidR="00704FC9">
        <w:t xml:space="preserve"> field before displaying he lookup</w:t>
      </w:r>
      <w:r w:rsidR="007B7C79">
        <w:t xml:space="preserve">.  Only model </w:t>
      </w:r>
      <w:r w:rsidR="00704FC9">
        <w:t xml:space="preserve">names </w:t>
      </w:r>
      <w:r w:rsidR="007B7C79">
        <w:t>that start with this value are shown.</w:t>
      </w:r>
    </w:p>
    <w:p w14:paraId="17EFE4B4" w14:textId="77777777" w:rsidR="007B7C79" w:rsidRPr="007B7C79" w:rsidRDefault="007B7C79" w:rsidP="00F45652">
      <w:pPr>
        <w:pStyle w:val="BodyText"/>
        <w:tabs>
          <w:tab w:val="left" w:pos="7725"/>
        </w:tabs>
      </w:pPr>
      <w:r w:rsidRPr="007B7C79">
        <w:t xml:space="preserve">If the model name is </w:t>
      </w:r>
      <w:r>
        <w:t>manually entered, it is validated when the dialog is accepted.  If the selected storage container is owned by a different Forge application and rights are granted to the appellation key used by Maximo, it is possible to link to models in that container.  However, the storage container is not searchable so the lookup displays an empty list and the model details are not visible so the model shows as off line.</w:t>
      </w:r>
    </w:p>
    <w:p w14:paraId="13BFF813" w14:textId="51F7B3D2" w:rsidR="00E52210" w:rsidRDefault="00F45652" w:rsidP="00E52210">
      <w:pPr>
        <w:pStyle w:val="BodyText"/>
      </w:pPr>
      <w:r>
        <w:t xml:space="preserve">If a viewable </w:t>
      </w:r>
      <w:r w:rsidR="00993A81">
        <w:t xml:space="preserve">format </w:t>
      </w:r>
      <w:r>
        <w:t>for the model exists, it can be linked at the same time by selecti</w:t>
      </w:r>
      <w:r w:rsidR="00993A81">
        <w:t>ng</w:t>
      </w:r>
      <w:r>
        <w:t xml:space="preserve"> the Also Link Viewable</w:t>
      </w:r>
      <w:r w:rsidR="00993A81">
        <w:t xml:space="preserve"> check box.</w:t>
      </w:r>
      <w:r w:rsidR="00430180">
        <w:t xml:space="preserve"> If a viewable doesn’t exist, then follow then same steps used after a model is uploaded to link together its component parts and register it.</w:t>
      </w:r>
      <w:r w:rsidR="00E52210">
        <w:t xml:space="preserve"> see </w:t>
      </w:r>
      <w:r w:rsidR="00E52210">
        <w:fldChar w:fldCharType="begin"/>
      </w:r>
      <w:r w:rsidR="00E52210">
        <w:instrText xml:space="preserve"> REF _Ref478976501 \h </w:instrText>
      </w:r>
      <w:del w:id="421" w:author="Doug A. Wood" w:date="2017-05-31T11:37:00Z">
        <w:r w:rsidR="00E52210">
          <w:fldChar w:fldCharType="separate"/>
        </w:r>
        <w:r w:rsidR="00FF15FD" w:rsidDel="00D900C6">
          <w:delText>Assembling composite models</w:delText>
        </w:r>
      </w:del>
      <w:r w:rsidR="00E52210">
        <w:fldChar w:fldCharType="end"/>
      </w:r>
      <w:r w:rsidR="00E52210">
        <w:t xml:space="preserve"> </w:t>
      </w:r>
    </w:p>
    <w:p w14:paraId="62FAE636" w14:textId="7B42D0E3" w:rsidR="00F45652" w:rsidRPr="00C756A7" w:rsidDel="00290201" w:rsidRDefault="00704FC9" w:rsidP="00F45652">
      <w:pPr>
        <w:pStyle w:val="Heading4"/>
        <w:rPr>
          <w:del w:id="422" w:author="Doug A. Wood" w:date="2017-05-31T11:13:00Z"/>
        </w:rPr>
      </w:pPr>
      <w:bookmarkStart w:id="423" w:name="_Ref478976501"/>
      <w:del w:id="424" w:author="Doug A. Wood" w:date="2017-05-31T11:13:00Z">
        <w:r w:rsidDel="00290201">
          <w:delText>Assembling</w:delText>
        </w:r>
        <w:r w:rsidR="00F45652" w:rsidDel="00290201">
          <w:delText xml:space="preserve"> composite models</w:delText>
        </w:r>
        <w:bookmarkEnd w:id="423"/>
      </w:del>
    </w:p>
    <w:p w14:paraId="4E5E8081" w14:textId="63957DF5" w:rsidR="00F45652" w:rsidDel="00290201" w:rsidRDefault="00F45652" w:rsidP="00F45652">
      <w:pPr>
        <w:pStyle w:val="BodyText"/>
        <w:rPr>
          <w:del w:id="425" w:author="Doug A. Wood" w:date="2017-05-31T11:13:00Z"/>
        </w:rPr>
      </w:pPr>
      <w:del w:id="426" w:author="Doug A. Wood" w:date="2017-05-31T11:13:00Z">
        <w:r w:rsidDel="00290201">
          <w:delText xml:space="preserve">Some model file formats such as Autodesk Revit model can consist of several linked files. The translation process that converts model files to a format </w:delText>
        </w:r>
        <w:r w:rsidR="00701543" w:rsidDel="00290201">
          <w:delText xml:space="preserve">that is </w:delText>
        </w:r>
        <w:r w:rsidDel="00290201">
          <w:delText xml:space="preserve">usable by the </w:delText>
        </w:r>
        <w:r w:rsidR="00701543" w:rsidDel="00290201">
          <w:delText>V</w:delText>
        </w:r>
        <w:r w:rsidDel="00290201">
          <w:delText>iewer can assemble these linked files and create a single viewable</w:delText>
        </w:r>
        <w:r w:rsidR="00701543" w:rsidDel="00290201">
          <w:delText xml:space="preserve"> </w:delText>
        </w:r>
        <w:r w:rsidR="00430180" w:rsidDel="00290201">
          <w:delText>file</w:delText>
        </w:r>
        <w:r w:rsidDel="00290201">
          <w:delText>. To do so</w:delText>
        </w:r>
        <w:r w:rsidR="00701543" w:rsidDel="00290201">
          <w:delText>,</w:delText>
        </w:r>
        <w:r w:rsidDel="00290201">
          <w:delText xml:space="preserve"> all the related parts must be specified.  This is done </w:delText>
        </w:r>
        <w:r w:rsidR="00701543" w:rsidDel="00290201">
          <w:delText>by using</w:delText>
        </w:r>
        <w:r w:rsidDel="00290201">
          <w:delText xml:space="preserve"> the Linked Models table.</w:delText>
        </w:r>
      </w:del>
    </w:p>
    <w:p w14:paraId="1A74BB5E" w14:textId="65827DF6" w:rsidR="00F45652" w:rsidDel="00290201" w:rsidRDefault="00430180" w:rsidP="00290201">
      <w:pPr>
        <w:pStyle w:val="BodyText"/>
        <w:numPr>
          <w:ilvl w:val="0"/>
          <w:numId w:val="42"/>
        </w:numPr>
        <w:rPr>
          <w:del w:id="427" w:author="Doug A. Wood" w:date="2017-05-31T11:13:00Z"/>
        </w:rPr>
      </w:pPr>
      <w:del w:id="428" w:author="Doug A. Wood" w:date="2017-05-31T11:13:00Z">
        <w:r w:rsidDel="00290201">
          <w:delText>In the Mange Models dialog, select</w:delText>
        </w:r>
        <w:r w:rsidR="00F45652" w:rsidDel="00290201">
          <w:delText xml:space="preserve"> a single model as the master</w:delText>
        </w:r>
        <w:r w:rsidDel="00290201">
          <w:delText xml:space="preserve"> model</w:delText>
        </w:r>
        <w:r w:rsidR="00F45652" w:rsidDel="00290201">
          <w:delText>.  If the model has a hierarchical structure, the root file should be used.</w:delText>
        </w:r>
      </w:del>
    </w:p>
    <w:p w14:paraId="3365FCEF" w14:textId="32EECB37" w:rsidR="00430180" w:rsidDel="00290201" w:rsidRDefault="00430180" w:rsidP="00290201">
      <w:pPr>
        <w:pStyle w:val="BodyText"/>
        <w:numPr>
          <w:ilvl w:val="0"/>
          <w:numId w:val="42"/>
        </w:numPr>
        <w:rPr>
          <w:del w:id="429" w:author="Doug A. Wood" w:date="2017-05-31T11:13:00Z"/>
        </w:rPr>
      </w:pPr>
      <w:del w:id="430" w:author="Doug A. Wood" w:date="2017-05-31T11:13:00Z">
        <w:r w:rsidDel="00290201">
          <w:delText>Select the Linked Models tab</w:delText>
        </w:r>
        <w:r w:rsidR="00884BBC" w:rsidDel="00290201">
          <w:delText>.</w:delText>
        </w:r>
      </w:del>
    </w:p>
    <w:p w14:paraId="6F68E136" w14:textId="5E0097D6" w:rsidR="001D4BFB" w:rsidDel="00290201" w:rsidRDefault="00F93757" w:rsidP="00290201">
      <w:pPr>
        <w:pStyle w:val="BodyText"/>
        <w:numPr>
          <w:ilvl w:val="0"/>
          <w:numId w:val="42"/>
        </w:numPr>
        <w:rPr>
          <w:del w:id="431" w:author="Doug A. Wood" w:date="2017-05-31T11:13:00Z"/>
        </w:rPr>
      </w:pPr>
      <w:del w:id="432" w:author="Doug A. Wood" w:date="2017-05-31T11:13:00Z">
        <w:r w:rsidDel="00290201">
          <w:delText>Click</w:delText>
        </w:r>
        <w:r w:rsidR="00430180" w:rsidDel="00290201">
          <w:delText xml:space="preserve"> the Link button to display a pick list of all the models </w:delText>
        </w:r>
        <w:r w:rsidDel="00290201">
          <w:delText xml:space="preserve">that are </w:delText>
        </w:r>
        <w:r w:rsidR="00430180" w:rsidDel="00290201">
          <w:delText xml:space="preserve">available to be linked. Only models that have the same site and organization </w:delText>
        </w:r>
        <w:r w:rsidDel="00290201">
          <w:delText>are displayed.</w:delText>
        </w:r>
      </w:del>
    </w:p>
    <w:p w14:paraId="19D2EF84" w14:textId="387C5757" w:rsidR="00430180" w:rsidRPr="00AF54A1" w:rsidDel="00290201" w:rsidRDefault="001D4BFB" w:rsidP="008912C4">
      <w:pPr>
        <w:pStyle w:val="Base"/>
        <w:rPr>
          <w:del w:id="433" w:author="Doug A. Wood" w:date="2017-05-31T11:13:00Z"/>
        </w:rPr>
      </w:pPr>
      <w:del w:id="434" w:author="Doug A. Wood" w:date="2017-05-31T11:13:00Z">
        <w:r w:rsidDel="00290201">
          <w:br/>
        </w:r>
        <w:r w:rsidRPr="006E01DE" w:rsidDel="00290201">
          <w:rPr>
            <w:noProof/>
          </w:rPr>
          <w:drawing>
            <wp:inline distT="0" distB="0" distL="0" distR="0" wp14:anchorId="2AB7736D" wp14:editId="5AD3F3AA">
              <wp:extent cx="50292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362450"/>
                      </a:xfrm>
                      <a:prstGeom prst="rect">
                        <a:avLst/>
                      </a:prstGeom>
                    </pic:spPr>
                  </pic:pic>
                </a:graphicData>
              </a:graphic>
            </wp:inline>
          </w:drawing>
        </w:r>
      </w:del>
    </w:p>
    <w:p w14:paraId="0B44CB36" w14:textId="454D39FF" w:rsidR="00F45652" w:rsidDel="00290201" w:rsidRDefault="001D4BFB" w:rsidP="00290201">
      <w:pPr>
        <w:pStyle w:val="BodyText"/>
        <w:numPr>
          <w:ilvl w:val="0"/>
          <w:numId w:val="42"/>
        </w:numPr>
        <w:rPr>
          <w:del w:id="435" w:author="Doug A. Wood" w:date="2017-05-31T11:13:00Z"/>
        </w:rPr>
      </w:pPr>
      <w:del w:id="436" w:author="Doug A. Wood" w:date="2017-05-31T11:13:00Z">
        <w:r w:rsidDel="00290201">
          <w:delText>Select</w:delText>
        </w:r>
        <w:r w:rsidR="00F45652" w:rsidDel="00290201">
          <w:delText xml:space="preserve"> all linked or related files in the </w:delText>
        </w:r>
        <w:r w:rsidDel="00290201">
          <w:delText xml:space="preserve">Select </w:delText>
        </w:r>
        <w:r w:rsidR="00F45652" w:rsidDel="00290201">
          <w:delText xml:space="preserve">Linked Model.  If the model has a hierarchical structure, all member </w:delText>
        </w:r>
        <w:r w:rsidR="00540D06" w:rsidDel="00290201">
          <w:delText xml:space="preserve">models </w:delText>
        </w:r>
        <w:r w:rsidR="00F45652" w:rsidDel="00290201">
          <w:delText xml:space="preserve">must </w:delText>
        </w:r>
        <w:r w:rsidDel="00290201">
          <w:delText>be selected</w:delText>
        </w:r>
        <w:r w:rsidR="00F45652" w:rsidDel="00290201">
          <w:delText>. The hierarchy is not reproduced here.  The translation process will recreate it.</w:delText>
        </w:r>
      </w:del>
    </w:p>
    <w:p w14:paraId="693483B9" w14:textId="3A5A58D3" w:rsidR="00F45652" w:rsidRDefault="00F45652" w:rsidP="00F45652">
      <w:pPr>
        <w:pStyle w:val="BodyText"/>
        <w:tabs>
          <w:tab w:val="left" w:pos="7725"/>
        </w:tabs>
      </w:pPr>
      <w:r>
        <w:tab/>
      </w:r>
    </w:p>
    <w:p w14:paraId="1EAE3763" w14:textId="77777777" w:rsidR="00F45652" w:rsidRDefault="00F45652" w:rsidP="00064735">
      <w:pPr>
        <w:pStyle w:val="Heading3"/>
      </w:pPr>
      <w:bookmarkStart w:id="437" w:name="_Toc483994007"/>
      <w:r>
        <w:t>Unlink Model</w:t>
      </w:r>
      <w:bookmarkEnd w:id="437"/>
    </w:p>
    <w:p w14:paraId="1C8F8904" w14:textId="25C807F5" w:rsidR="00F45652" w:rsidRDefault="00F45652" w:rsidP="00F45652">
      <w:pPr>
        <w:pStyle w:val="BodyText"/>
      </w:pPr>
      <w:r w:rsidRPr="00543CEE">
        <w:t xml:space="preserve">A model file </w:t>
      </w:r>
      <w:r w:rsidR="004B55F0">
        <w:t>can</w:t>
      </w:r>
      <w:r w:rsidRPr="00543CEE">
        <w:t xml:space="preserve"> be unlinked from Maximo by selecting the unlink icon </w:t>
      </w:r>
      <w:r w:rsidRPr="00543CEE">
        <w:rPr>
          <w:noProof/>
        </w:rPr>
        <w:drawing>
          <wp:inline distT="0" distB="0" distL="0" distR="0" wp14:anchorId="38C45820" wp14:editId="5F75A6AE">
            <wp:extent cx="279365" cy="279365"/>
            <wp:effectExtent l="0" t="0" r="6985" b="698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33">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rsidRPr="00543CEE">
        <w:t>.  Unlinking a model make</w:t>
      </w:r>
      <w:r>
        <w:t>s</w:t>
      </w:r>
      <w:r w:rsidRPr="00543CEE">
        <w:t xml:space="preserve"> it unavailable for further use in Maximo.  It does not remove any translated viewable model from Maximo.</w:t>
      </w:r>
    </w:p>
    <w:p w14:paraId="370E77D6" w14:textId="77777777" w:rsidR="004B55F0" w:rsidRPr="00543CEE" w:rsidRDefault="004B55F0" w:rsidP="00F45652">
      <w:pPr>
        <w:pStyle w:val="BodyText"/>
      </w:pPr>
    </w:p>
    <w:p w14:paraId="49880CD5" w14:textId="2FD798DA" w:rsidR="00F45652" w:rsidRPr="0024177F" w:rsidRDefault="001D4BFB" w:rsidP="00704FC9">
      <w:pPr>
        <w:pStyle w:val="Heading3"/>
      </w:pPr>
      <w:bookmarkStart w:id="438" w:name="_Toc483994008"/>
      <w:r>
        <w:t>Delete Model</w:t>
      </w:r>
      <w:bookmarkEnd w:id="438"/>
    </w:p>
    <w:p w14:paraId="036131EE" w14:textId="7D0FBE9B" w:rsidR="00F45652" w:rsidRDefault="00F45652" w:rsidP="00F45652">
      <w:pPr>
        <w:pStyle w:val="BodyText"/>
      </w:pPr>
      <w:r>
        <w:t xml:space="preserve">Model files may be deleted from a storage container by deleting the row. Unlike deleting records from the database, the action happens immediately and the row </w:t>
      </w:r>
      <w:r w:rsidR="004B55F0">
        <w:t>can</w:t>
      </w:r>
      <w:r>
        <w:t>not be undeleted. If the model file has been translated to a viewable</w:t>
      </w:r>
      <w:r w:rsidR="004B55F0">
        <w:t xml:space="preserve"> format</w:t>
      </w:r>
      <w:r>
        <w:t>, deleting the model file does not delete the viewable</w:t>
      </w:r>
      <w:r w:rsidR="004B55F0">
        <w:t xml:space="preserve"> format</w:t>
      </w:r>
      <w:r>
        <w:t xml:space="preserve">. Deleting models after translation or </w:t>
      </w:r>
      <w:r w:rsidR="004B55F0">
        <w:t xml:space="preserve">by </w:t>
      </w:r>
      <w:r>
        <w:t xml:space="preserve">using </w:t>
      </w:r>
      <w:r w:rsidR="004B55F0">
        <w:t xml:space="preserve">a </w:t>
      </w:r>
      <w:r>
        <w:t>temporary or transient storage container is a good means to reduce storage cost.</w:t>
      </w:r>
    </w:p>
    <w:p w14:paraId="15FA8408" w14:textId="73BCC77A" w:rsidR="00290201" w:rsidRDefault="00290201" w:rsidP="00184DD3">
      <w:pPr>
        <w:pStyle w:val="Heading2"/>
        <w:rPr>
          <w:ins w:id="439" w:author="Doug A. Wood" w:date="2017-05-31T11:13:00Z"/>
        </w:rPr>
      </w:pPr>
      <w:bookmarkStart w:id="440" w:name="_Ref483993883"/>
      <w:bookmarkStart w:id="441" w:name="_Toc483994009"/>
      <w:ins w:id="442" w:author="Doug A. Wood" w:date="2017-05-31T11:13:00Z">
        <w:r>
          <w:t>Working with multi-file models</w:t>
        </w:r>
        <w:bookmarkEnd w:id="440"/>
        <w:bookmarkEnd w:id="441"/>
      </w:ins>
    </w:p>
    <w:p w14:paraId="0B2AF587" w14:textId="77777777" w:rsidR="00BE126D" w:rsidRDefault="00290201">
      <w:pPr>
        <w:pStyle w:val="BodyText"/>
        <w:rPr>
          <w:ins w:id="443" w:author="Doug A. Wood" w:date="2017-05-31T11:17:00Z"/>
        </w:rPr>
        <w:pPrChange w:id="444" w:author="Doug A. Wood" w:date="2017-05-31T11:13:00Z">
          <w:pPr>
            <w:pStyle w:val="Heading2"/>
          </w:pPr>
        </w:pPrChange>
      </w:pPr>
      <w:ins w:id="445" w:author="Doug A. Wood" w:date="2017-05-31T11:14:00Z">
        <w:r>
          <w:t xml:space="preserve">Some modeling tools such as Revit have workflows that </w:t>
        </w:r>
      </w:ins>
      <w:ins w:id="446" w:author="Doug A. Wood" w:date="2017-05-31T11:15:00Z">
        <w:r>
          <w:t>distribute</w:t>
        </w:r>
      </w:ins>
      <w:ins w:id="447" w:author="Doug A. Wood" w:date="2017-05-31T11:14:00Z">
        <w:r>
          <w:t xml:space="preserve"> </w:t>
        </w:r>
      </w:ins>
      <w:ins w:id="448" w:author="Doug A. Wood" w:date="2017-05-31T11:15:00Z">
        <w:r>
          <w:t xml:space="preserve">a model across many files </w:t>
        </w:r>
        <w:r w:rsidR="00BE126D">
          <w:t xml:space="preserve">that are then linked to form the complete model.  For example, a model may be divided into an </w:t>
        </w:r>
      </w:ins>
      <w:ins w:id="449" w:author="Doug A. Wood" w:date="2017-05-31T11:16:00Z">
        <w:r w:rsidR="00BE126D">
          <w:t>architectur</w:t>
        </w:r>
      </w:ins>
      <w:ins w:id="450" w:author="Doug A. Wood" w:date="2017-05-31T11:17:00Z">
        <w:r w:rsidR="00BE126D">
          <w:t>al</w:t>
        </w:r>
      </w:ins>
      <w:ins w:id="451" w:author="Doug A. Wood" w:date="2017-05-31T11:15:00Z">
        <w:r w:rsidR="00BE126D">
          <w:t xml:space="preserve">, an MEP, and a structure component each in different </w:t>
        </w:r>
      </w:ins>
      <w:ins w:id="452" w:author="Doug A. Wood" w:date="2017-05-31T11:17:00Z">
        <w:r w:rsidR="00BE126D">
          <w:t>R</w:t>
        </w:r>
      </w:ins>
      <w:ins w:id="453" w:author="Doug A. Wood" w:date="2017-05-31T11:15:00Z">
        <w:r w:rsidR="00BE126D">
          <w:t>evit files.</w:t>
        </w:r>
      </w:ins>
      <w:ins w:id="454" w:author="Doug A. Wood" w:date="2017-05-31T11:16:00Z">
        <w:r w:rsidR="00BE126D">
          <w:t xml:space="preserve"> The Forge service can</w:t>
        </w:r>
      </w:ins>
      <w:ins w:id="455" w:author="Doug A. Wood" w:date="2017-05-31T11:17:00Z">
        <w:r w:rsidR="00BE126D">
          <w:t xml:space="preserve"> integrate these parts into a single model for display in the Forge viewer.  To do so, the following perform the following steps:</w:t>
        </w:r>
      </w:ins>
    </w:p>
    <w:p w14:paraId="2C3D8AC2" w14:textId="7F232760" w:rsidR="00290201" w:rsidRDefault="00BE126D">
      <w:pPr>
        <w:pStyle w:val="BodyText"/>
        <w:numPr>
          <w:ilvl w:val="0"/>
          <w:numId w:val="54"/>
        </w:numPr>
        <w:ind w:left="1080"/>
        <w:rPr>
          <w:ins w:id="456" w:author="Doug A. Wood" w:date="2017-05-31T11:22:00Z"/>
        </w:rPr>
        <w:pPrChange w:id="457" w:author="Doug A. Wood" w:date="2017-05-31T11:20:00Z">
          <w:pPr>
            <w:pStyle w:val="Heading2"/>
          </w:pPr>
        </w:pPrChange>
      </w:pPr>
      <w:ins w:id="458" w:author="Doug A. Wood" w:date="2017-05-31T11:20:00Z">
        <w:r>
          <w:t xml:space="preserve">Gather the files composing the model into a directory tree that can </w:t>
        </w:r>
      </w:ins>
      <w:ins w:id="459" w:author="Doug A. Wood" w:date="2017-05-31T11:21:00Z">
        <w:r>
          <w:t>easily</w:t>
        </w:r>
      </w:ins>
      <w:ins w:id="460" w:author="Doug A. Wood" w:date="2017-05-31T11:20:00Z">
        <w:r>
          <w:t xml:space="preserve"> </w:t>
        </w:r>
      </w:ins>
      <w:ins w:id="461" w:author="Doug A. Wood" w:date="2017-05-31T11:21:00Z">
        <w:r>
          <w:t xml:space="preserve">be converted into a .zip file. Ideally you should remove </w:t>
        </w:r>
      </w:ins>
      <w:ins w:id="462" w:author="Doug A. Wood" w:date="2017-05-31T11:22:00Z">
        <w:r>
          <w:t>extraneous</w:t>
        </w:r>
      </w:ins>
      <w:ins w:id="463" w:author="Doug A. Wood" w:date="2017-05-31T11:21:00Z">
        <w:r>
          <w:t xml:space="preserve"> files such as auto-save files.</w:t>
        </w:r>
      </w:ins>
    </w:p>
    <w:p w14:paraId="02AA9A85" w14:textId="2115BC54" w:rsidR="00BE126D" w:rsidRDefault="00BE126D">
      <w:pPr>
        <w:pStyle w:val="BodyText"/>
        <w:numPr>
          <w:ilvl w:val="0"/>
          <w:numId w:val="54"/>
        </w:numPr>
        <w:ind w:left="1080"/>
        <w:rPr>
          <w:ins w:id="464" w:author="Doug A. Wood" w:date="2017-05-31T11:23:00Z"/>
        </w:rPr>
        <w:pPrChange w:id="465" w:author="Doug A. Wood" w:date="2017-05-31T11:20:00Z">
          <w:pPr>
            <w:pStyle w:val="Heading2"/>
          </w:pPr>
        </w:pPrChange>
      </w:pPr>
      <w:ins w:id="466" w:author="Doug A. Wood" w:date="2017-05-31T11:23:00Z">
        <w:r>
          <w:t>Select the file that will be the master file for the linked model.  In sure that all linked parts or sub-model files load correctly when this file is opened.</w:t>
        </w:r>
      </w:ins>
    </w:p>
    <w:p w14:paraId="59E6A44D" w14:textId="61784987" w:rsidR="00BE126D" w:rsidRDefault="00BE126D">
      <w:pPr>
        <w:pStyle w:val="BodyText"/>
        <w:numPr>
          <w:ilvl w:val="0"/>
          <w:numId w:val="54"/>
        </w:numPr>
        <w:ind w:left="1080"/>
        <w:rPr>
          <w:ins w:id="467" w:author="Doug A. Wood" w:date="2017-05-31T11:25:00Z"/>
        </w:rPr>
        <w:pPrChange w:id="468" w:author="Doug A. Wood" w:date="2017-05-31T11:20:00Z">
          <w:pPr>
            <w:pStyle w:val="Heading2"/>
          </w:pPr>
        </w:pPrChange>
      </w:pPr>
      <w:ins w:id="469" w:author="Doug A. Wood" w:date="2017-05-31T11:24:00Z">
        <w:r>
          <w:t>Convert the directory containing the model files into</w:t>
        </w:r>
      </w:ins>
      <w:ins w:id="470" w:author="Doug A. Wood" w:date="2017-05-31T11:25:00Z">
        <w:r>
          <w:t xml:space="preserve"> </w:t>
        </w:r>
      </w:ins>
      <w:ins w:id="471" w:author="Doug A. Wood" w:date="2017-05-31T11:24:00Z">
        <w:r>
          <w:t>a .zip archive</w:t>
        </w:r>
      </w:ins>
      <w:ins w:id="472" w:author="Doug A. Wood" w:date="2017-05-31T11:25:00Z">
        <w:r>
          <w:t>.</w:t>
        </w:r>
      </w:ins>
    </w:p>
    <w:p w14:paraId="5EA9A438" w14:textId="1273DA56" w:rsidR="00BE126D" w:rsidRDefault="00BE126D">
      <w:pPr>
        <w:pStyle w:val="BodyText"/>
        <w:numPr>
          <w:ilvl w:val="0"/>
          <w:numId w:val="54"/>
        </w:numPr>
        <w:ind w:left="1080"/>
        <w:rPr>
          <w:ins w:id="473" w:author="Doug A. Wood" w:date="2017-05-31T11:26:00Z"/>
        </w:rPr>
        <w:pPrChange w:id="474" w:author="Doug A. Wood" w:date="2017-05-31T11:20:00Z">
          <w:pPr>
            <w:pStyle w:val="Heading2"/>
          </w:pPr>
        </w:pPrChange>
      </w:pPr>
      <w:ins w:id="475" w:author="Doug A. Wood" w:date="2017-05-31T11:25:00Z">
        <w:r>
          <w:t xml:space="preserve">Up load the .zip archive </w:t>
        </w:r>
        <w:r w:rsidR="002D60E9">
          <w:t xml:space="preserve">as </w:t>
        </w:r>
      </w:ins>
      <w:ins w:id="476" w:author="Doug A. Wood" w:date="2017-05-31T11:26:00Z">
        <w:r w:rsidR="002D60E9">
          <w:t>described</w:t>
        </w:r>
      </w:ins>
      <w:ins w:id="477" w:author="Doug A. Wood" w:date="2017-05-31T11:25:00Z">
        <w:r w:rsidR="002D60E9">
          <w:t xml:space="preserve"> above.  </w:t>
        </w:r>
      </w:ins>
      <w:ins w:id="478" w:author="Doug A. Wood" w:date="2017-05-31T11:26:00Z">
        <w:r w:rsidR="002D60E9">
          <w:t>Don’t select to auto-register the viewable</w:t>
        </w:r>
      </w:ins>
    </w:p>
    <w:p w14:paraId="018BD3BD" w14:textId="6255E5EF" w:rsidR="002D60E9" w:rsidRDefault="002D60E9">
      <w:pPr>
        <w:pStyle w:val="BodyText"/>
        <w:numPr>
          <w:ilvl w:val="0"/>
          <w:numId w:val="54"/>
        </w:numPr>
        <w:ind w:left="1080"/>
        <w:rPr>
          <w:ins w:id="479" w:author="Doug A. Wood" w:date="2017-05-31T11:26:00Z"/>
        </w:rPr>
        <w:pPrChange w:id="480" w:author="Doug A. Wood" w:date="2017-05-31T11:20:00Z">
          <w:pPr>
            <w:pStyle w:val="Heading2"/>
          </w:pPr>
        </w:pPrChange>
      </w:pPr>
      <w:ins w:id="481" w:author="Doug A. Wood" w:date="2017-05-31T11:26:00Z">
        <w:r>
          <w:t>Open the manage viewable Models dialog as described below.</w:t>
        </w:r>
      </w:ins>
    </w:p>
    <w:p w14:paraId="1462FFC8" w14:textId="2706E2C3" w:rsidR="002D60E9" w:rsidRDefault="002D60E9">
      <w:pPr>
        <w:pStyle w:val="BodyText"/>
        <w:numPr>
          <w:ilvl w:val="0"/>
          <w:numId w:val="54"/>
        </w:numPr>
        <w:ind w:left="1080"/>
        <w:rPr>
          <w:ins w:id="482" w:author="Doug A. Wood" w:date="2017-05-31T11:32:00Z"/>
        </w:rPr>
        <w:pPrChange w:id="483" w:author="Doug A. Wood" w:date="2017-05-31T11:20:00Z">
          <w:pPr>
            <w:pStyle w:val="Heading2"/>
          </w:pPr>
        </w:pPrChange>
      </w:pPr>
      <w:ins w:id="484" w:author="Doug A. Wood" w:date="2017-05-31T11:27:00Z">
        <w:r>
          <w:t xml:space="preserve">Follow the </w:t>
        </w:r>
      </w:ins>
      <w:ins w:id="485" w:author="Doug A. Wood" w:date="2017-05-31T11:29:00Z">
        <w:r>
          <w:t>“</w:t>
        </w:r>
        <w:r>
          <w:fldChar w:fldCharType="begin"/>
        </w:r>
        <w:r>
          <w:instrText xml:space="preserve"> REF _Ref483993484 \h </w:instrText>
        </w:r>
      </w:ins>
      <w:r>
        <w:fldChar w:fldCharType="separate"/>
      </w:r>
      <w:ins w:id="486" w:author="Doug A. Wood" w:date="2017-05-31T13:09:00Z">
        <w:r w:rsidR="00365163">
          <w:t>Register Model as Viewable</w:t>
        </w:r>
      </w:ins>
      <w:ins w:id="487" w:author="Doug A. Wood" w:date="2017-05-31T11:29:00Z">
        <w:r>
          <w:fldChar w:fldCharType="end"/>
        </w:r>
        <w:r>
          <w:t xml:space="preserve">” procedure below selecting the .zip file </w:t>
        </w:r>
      </w:ins>
      <w:ins w:id="488" w:author="Doug A. Wood" w:date="2017-05-31T11:30:00Z">
        <w:r>
          <w:t>containing</w:t>
        </w:r>
      </w:ins>
      <w:ins w:id="489" w:author="Doug A. Wood" w:date="2017-05-31T11:29:00Z">
        <w:r>
          <w:t xml:space="preserve"> </w:t>
        </w:r>
      </w:ins>
      <w:ins w:id="490" w:author="Doug A. Wood" w:date="2017-05-31T11:30:00Z">
        <w:r>
          <w:t>the model as the file to register.</w:t>
        </w:r>
      </w:ins>
      <w:ins w:id="491" w:author="Doug A. Wood" w:date="2017-05-31T11:27:00Z">
        <w:r>
          <w:t xml:space="preserve"> </w:t>
        </w:r>
      </w:ins>
    </w:p>
    <w:p w14:paraId="2F0FF929" w14:textId="621CEC9C" w:rsidR="002D60E9" w:rsidRDefault="002D60E9">
      <w:pPr>
        <w:pStyle w:val="BodyText"/>
        <w:numPr>
          <w:ilvl w:val="0"/>
          <w:numId w:val="54"/>
        </w:numPr>
        <w:ind w:left="1080"/>
        <w:rPr>
          <w:ins w:id="492" w:author="Doug A. Wood" w:date="2017-05-31T11:32:00Z"/>
        </w:rPr>
        <w:pPrChange w:id="493" w:author="Doug A. Wood" w:date="2017-05-31T11:20:00Z">
          <w:pPr>
            <w:pStyle w:val="Heading2"/>
          </w:pPr>
        </w:pPrChange>
      </w:pPr>
      <w:ins w:id="494" w:author="Doug A. Wood" w:date="2017-05-31T11:32:00Z">
        <w:r>
          <w:t>Select the compressed option</w:t>
        </w:r>
      </w:ins>
    </w:p>
    <w:p w14:paraId="0AADF6D0" w14:textId="1446D2B0" w:rsidR="002D60E9" w:rsidRPr="002D59ED" w:rsidRDefault="002D60E9">
      <w:pPr>
        <w:pStyle w:val="BodyText"/>
        <w:numPr>
          <w:ilvl w:val="0"/>
          <w:numId w:val="54"/>
        </w:numPr>
        <w:ind w:left="1080"/>
        <w:rPr>
          <w:ins w:id="495" w:author="Doug A. Wood" w:date="2017-05-31T11:13:00Z"/>
        </w:rPr>
        <w:pPrChange w:id="496" w:author="Doug A. Wood" w:date="2017-05-31T11:20:00Z">
          <w:pPr>
            <w:pStyle w:val="Heading2"/>
          </w:pPr>
        </w:pPrChange>
      </w:pPr>
      <w:ins w:id="497" w:author="Doug A. Wood" w:date="2017-05-31T11:32:00Z">
        <w:r>
          <w:t xml:space="preserve">Enter the name of the file from step 2 as the </w:t>
        </w:r>
      </w:ins>
      <w:ins w:id="498" w:author="Doug A. Wood" w:date="2017-05-31T11:36:00Z">
        <w:r w:rsidR="00D900C6">
          <w:t>r</w:t>
        </w:r>
      </w:ins>
      <w:ins w:id="499" w:author="Doug A. Wood" w:date="2017-05-31T11:33:00Z">
        <w:r>
          <w:t xml:space="preserve">oot </w:t>
        </w:r>
      </w:ins>
      <w:ins w:id="500" w:author="Doug A. Wood" w:date="2017-05-31T11:36:00Z">
        <w:r w:rsidR="00D900C6">
          <w:t>f</w:t>
        </w:r>
      </w:ins>
      <w:ins w:id="501" w:author="Doug A. Wood" w:date="2017-05-31T11:33:00Z">
        <w:r>
          <w:t xml:space="preserve">ile </w:t>
        </w:r>
      </w:ins>
      <w:ins w:id="502" w:author="Doug A. Wood" w:date="2017-05-31T11:36:00Z">
        <w:r w:rsidR="00D900C6">
          <w:t>n</w:t>
        </w:r>
      </w:ins>
      <w:ins w:id="503" w:author="Doug A. Wood" w:date="2017-05-31T11:33:00Z">
        <w:r>
          <w:t>ame</w:t>
        </w:r>
      </w:ins>
    </w:p>
    <w:p w14:paraId="42C5362D" w14:textId="30505C87" w:rsidR="00F45652" w:rsidRDefault="00F45652" w:rsidP="00184DD3">
      <w:pPr>
        <w:pStyle w:val="Heading2"/>
      </w:pPr>
      <w:bookmarkStart w:id="504" w:name="_Toc483994010"/>
      <w:r>
        <w:t>Manage Viewable Models</w:t>
      </w:r>
      <w:bookmarkEnd w:id="504"/>
    </w:p>
    <w:p w14:paraId="22BC3776" w14:textId="60103139" w:rsidR="00F45652" w:rsidRDefault="00F45652" w:rsidP="00F45652">
      <w:pPr>
        <w:pStyle w:val="BodyText"/>
      </w:pPr>
      <w:r>
        <w:t xml:space="preserve">Before models can be used in the </w:t>
      </w:r>
      <w:r w:rsidR="004B55F0">
        <w:t>V</w:t>
      </w:r>
      <w:r>
        <w:t xml:space="preserve">iewer, they must be registered and translated into the format </w:t>
      </w:r>
      <w:r w:rsidR="004B55F0">
        <w:t xml:space="preserve">that is </w:t>
      </w:r>
      <w:r>
        <w:t xml:space="preserve">used by the </w:t>
      </w:r>
      <w:r w:rsidR="004B55F0">
        <w:t>V</w:t>
      </w:r>
      <w:r>
        <w:t xml:space="preserve">iewer. Typically, only the default 3D view is translated so before the model is uploaded, it should be saved with the desired view as the default. For </w:t>
      </w:r>
      <w:r w:rsidR="004B55F0">
        <w:t xml:space="preserve">Autodesk </w:t>
      </w:r>
      <w:r>
        <w:t xml:space="preserve">NavisWorks, this is the view that is displayed when </w:t>
      </w:r>
      <w:proofErr w:type="gramStart"/>
      <w:r>
        <w:t>the .</w:t>
      </w:r>
      <w:proofErr w:type="spellStart"/>
      <w:r>
        <w:t>nwd</w:t>
      </w:r>
      <w:proofErr w:type="spellEnd"/>
      <w:proofErr w:type="gramEnd"/>
      <w:r>
        <w:t xml:space="preserve"> file is </w:t>
      </w:r>
      <w:r w:rsidR="001D4BFB">
        <w:t>opened</w:t>
      </w:r>
      <w:r>
        <w:t xml:space="preserve">.  For </w:t>
      </w:r>
      <w:r w:rsidR="004B55F0">
        <w:t xml:space="preserve">Autodesk </w:t>
      </w:r>
      <w:r>
        <w:t>Revit, it is the default view which appears similar to:</w:t>
      </w:r>
    </w:p>
    <w:p w14:paraId="29A87EEA" w14:textId="77777777" w:rsidR="00F45652" w:rsidRDefault="00F45652" w:rsidP="00F45652">
      <w:pPr>
        <w:pStyle w:val="BodyText"/>
      </w:pPr>
      <w:r>
        <w:rPr>
          <w:noProof/>
        </w:rPr>
        <w:drawing>
          <wp:inline distT="0" distB="0" distL="0" distR="0" wp14:anchorId="3F883FFF" wp14:editId="690BEADB">
            <wp:extent cx="2465871" cy="2666851"/>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5998" cy="2666988"/>
                    </a:xfrm>
                    <a:prstGeom prst="rect">
                      <a:avLst/>
                    </a:prstGeom>
                  </pic:spPr>
                </pic:pic>
              </a:graphicData>
            </a:graphic>
          </wp:inline>
        </w:drawing>
      </w:r>
    </w:p>
    <w:p w14:paraId="401990B4" w14:textId="0A534FB5" w:rsidR="00F45652" w:rsidRDefault="00F45652" w:rsidP="00F45652">
      <w:pPr>
        <w:pStyle w:val="BodyText"/>
      </w:pPr>
      <w:r>
        <w:t xml:space="preserve">If the Revit file has linked models and the linked models are to be shown, the default view must include the linked models. This </w:t>
      </w:r>
      <w:r w:rsidR="006B4E11">
        <w:t>can</w:t>
      </w:r>
      <w:r>
        <w:t xml:space="preserve"> be enabled </w:t>
      </w:r>
      <w:r w:rsidR="001D4BFB">
        <w:t xml:space="preserve">in Revit </w:t>
      </w:r>
      <w:r>
        <w:t xml:space="preserve">by right clicking on the view to display its properties, selecting the </w:t>
      </w:r>
      <w:r w:rsidR="00B66BEB">
        <w:t>E</w:t>
      </w:r>
      <w:r>
        <w:t>dit button on the Visibility/Graphics override property</w:t>
      </w:r>
      <w:r w:rsidR="006B4E11">
        <w:t xml:space="preserve">, and </w:t>
      </w:r>
      <w:r>
        <w:t>th</w:t>
      </w:r>
      <w:r w:rsidR="006B4E11">
        <w:t>e</w:t>
      </w:r>
      <w:r>
        <w:t>n selecting the Revit Links tab.</w:t>
      </w:r>
    </w:p>
    <w:p w14:paraId="2FD11DFC" w14:textId="53275CAE" w:rsidR="000C26E8" w:rsidRDefault="000C26E8" w:rsidP="00F45652">
      <w:pPr>
        <w:pStyle w:val="BodyText"/>
      </w:pPr>
      <w:r>
        <w:rPr>
          <w:noProof/>
        </w:rPr>
        <w:drawing>
          <wp:inline distT="0" distB="0" distL="0" distR="0" wp14:anchorId="093DCFDE" wp14:editId="235C383D">
            <wp:extent cx="5577840" cy="151574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515745"/>
                    </a:xfrm>
                    <a:prstGeom prst="rect">
                      <a:avLst/>
                    </a:prstGeom>
                  </pic:spPr>
                </pic:pic>
              </a:graphicData>
            </a:graphic>
          </wp:inline>
        </w:drawing>
      </w:r>
    </w:p>
    <w:p w14:paraId="281B5A40" w14:textId="52A5AE30" w:rsidR="001D4BFB" w:rsidRDefault="001D4BFB" w:rsidP="00F45652">
      <w:pPr>
        <w:pStyle w:val="BodyText"/>
      </w:pPr>
    </w:p>
    <w:p w14:paraId="39185954" w14:textId="02183DE3" w:rsidR="001D4BFB" w:rsidRPr="00AF21E9" w:rsidRDefault="001D4BFB" w:rsidP="00F45652">
      <w:pPr>
        <w:pStyle w:val="BodyText"/>
      </w:pPr>
      <w:r>
        <w:t>The Manage Viewable Models dialog has a list of all models that have</w:t>
      </w:r>
      <w:r w:rsidR="005228D7">
        <w:t xml:space="preserve"> completed the translation process and are ready to be displayed in the Viewer. It is also used to request the Autodesk Forge Service to translate and to monitor the status of the translation process.</w:t>
      </w:r>
    </w:p>
    <w:p w14:paraId="0478292A" w14:textId="77777777" w:rsidR="00F45652" w:rsidRDefault="00F45652" w:rsidP="00F45652">
      <w:pPr>
        <w:pStyle w:val="Heading4"/>
        <w:ind w:left="-810"/>
      </w:pPr>
      <w:r>
        <w:rPr>
          <w:noProof/>
        </w:rPr>
        <w:drawing>
          <wp:inline distT="0" distB="0" distL="0" distR="0" wp14:anchorId="23E645AB" wp14:editId="540B6BDD">
            <wp:extent cx="6315075" cy="800311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2478" cy="8037847"/>
                    </a:xfrm>
                    <a:prstGeom prst="rect">
                      <a:avLst/>
                    </a:prstGeom>
                  </pic:spPr>
                </pic:pic>
              </a:graphicData>
            </a:graphic>
          </wp:inline>
        </w:drawing>
      </w:r>
    </w:p>
    <w:p w14:paraId="10CFD0DB" w14:textId="44E74B78" w:rsidR="00F45652" w:rsidRDefault="00F45652" w:rsidP="00F45652">
      <w:pPr>
        <w:pStyle w:val="Heading4"/>
      </w:pPr>
      <w:bookmarkStart w:id="505" w:name="_Ref483993484"/>
      <w:r>
        <w:t xml:space="preserve">Register </w:t>
      </w:r>
      <w:r w:rsidR="006B4E11">
        <w:t xml:space="preserve">Model as </w:t>
      </w:r>
      <w:r>
        <w:t>Viewable</w:t>
      </w:r>
      <w:bookmarkEnd w:id="505"/>
    </w:p>
    <w:p w14:paraId="0F8C1590" w14:textId="7B729AFE" w:rsidR="00F45652" w:rsidRDefault="00F45652" w:rsidP="00290201">
      <w:pPr>
        <w:pStyle w:val="BodyText"/>
        <w:numPr>
          <w:ilvl w:val="0"/>
          <w:numId w:val="34"/>
        </w:numPr>
      </w:pPr>
      <w:r>
        <w:t xml:space="preserve">To register a </w:t>
      </w:r>
      <w:r w:rsidR="006B4E11">
        <w:t xml:space="preserve">model as a </w:t>
      </w:r>
      <w:r>
        <w:t xml:space="preserve">viewable </w:t>
      </w:r>
      <w:r w:rsidR="006B4E11">
        <w:t>format, in the Manage Viewable Models dialog click</w:t>
      </w:r>
      <w:r>
        <w:t xml:space="preserve"> the Register Viewable button.</w:t>
      </w:r>
    </w:p>
    <w:p w14:paraId="5B4FF91C" w14:textId="7CBFD516" w:rsidR="006B4E11" w:rsidRDefault="006B4E11" w:rsidP="00290201">
      <w:pPr>
        <w:pStyle w:val="BodyText"/>
        <w:numPr>
          <w:ilvl w:val="0"/>
          <w:numId w:val="34"/>
        </w:numPr>
      </w:pPr>
      <w:r>
        <w:t>Optional: Specify a site or organization.</w:t>
      </w:r>
    </w:p>
    <w:p w14:paraId="2614885B" w14:textId="31160651" w:rsidR="006B4E11" w:rsidRDefault="006B4E11" w:rsidP="00290201">
      <w:pPr>
        <w:pStyle w:val="BodyText"/>
        <w:numPr>
          <w:ilvl w:val="0"/>
          <w:numId w:val="34"/>
        </w:numPr>
        <w:rPr>
          <w:ins w:id="506" w:author="Doug A. Wood" w:date="2017-05-31T11:35:00Z"/>
        </w:rPr>
      </w:pPr>
      <w:r>
        <w:t>Specify the model name and a description</w:t>
      </w:r>
      <w:r w:rsidR="005228D7">
        <w:t>. The models name must have previously been linked or uploaded and appear in the Manage Models table.  Only model</w:t>
      </w:r>
      <w:r w:rsidR="00B66BEB">
        <w:t>s</w:t>
      </w:r>
      <w:r w:rsidR="005228D7">
        <w:t xml:space="preserve"> that match the selected site and organization are displayed</w:t>
      </w:r>
      <w:r>
        <w:t>.</w:t>
      </w:r>
    </w:p>
    <w:p w14:paraId="34FD27AB" w14:textId="64CDDE0B" w:rsidR="0003499E" w:rsidRDefault="0003499E" w:rsidP="00290201">
      <w:pPr>
        <w:pStyle w:val="BodyText"/>
        <w:numPr>
          <w:ilvl w:val="0"/>
          <w:numId w:val="34"/>
        </w:numPr>
      </w:pPr>
      <w:ins w:id="507" w:author="Doug A. Wood" w:date="2017-05-31T11:35:00Z">
        <w:r>
          <w:t xml:space="preserve">If the model is a multi-file model uploaded as a .zip file (See </w:t>
        </w:r>
        <w:r>
          <w:fldChar w:fldCharType="begin"/>
        </w:r>
        <w:r>
          <w:instrText xml:space="preserve"> REF _Ref483993883 \r \h </w:instrText>
        </w:r>
      </w:ins>
      <w:r>
        <w:fldChar w:fldCharType="separate"/>
      </w:r>
      <w:ins w:id="508" w:author="Doug A. Wood" w:date="2017-05-31T13:09:00Z">
        <w:r w:rsidR="00365163">
          <w:t>2.4</w:t>
        </w:r>
      </w:ins>
      <w:ins w:id="509" w:author="Doug A. Wood" w:date="2017-05-31T11:35:00Z">
        <w:r>
          <w:fldChar w:fldCharType="end"/>
        </w:r>
      </w:ins>
      <w:ins w:id="510" w:author="Doug A. Wood" w:date="2017-05-31T11:36:00Z">
        <w:r w:rsidR="00D900C6">
          <w:t xml:space="preserve"> </w:t>
        </w:r>
        <w:r>
          <w:fldChar w:fldCharType="begin"/>
        </w:r>
        <w:r>
          <w:instrText xml:space="preserve"> REF _Ref483993883 \h </w:instrText>
        </w:r>
      </w:ins>
      <w:r>
        <w:fldChar w:fldCharType="separate"/>
      </w:r>
      <w:ins w:id="511" w:author="Doug A. Wood" w:date="2017-05-31T13:09:00Z">
        <w:r w:rsidR="00365163">
          <w:t>Working with multi-file models</w:t>
        </w:r>
      </w:ins>
      <w:ins w:id="512" w:author="Doug A. Wood" w:date="2017-05-31T11:36:00Z">
        <w:r>
          <w:fldChar w:fldCharType="end"/>
        </w:r>
      </w:ins>
      <w:ins w:id="513" w:author="Doug A. Wood" w:date="2017-05-31T11:35:00Z">
        <w:r>
          <w:t>)</w:t>
        </w:r>
      </w:ins>
      <w:ins w:id="514" w:author="Doug A. Wood" w:date="2017-05-31T11:36:00Z">
        <w:r w:rsidR="00D900C6">
          <w:t>, Select the compressed options and enter the root file name</w:t>
        </w:r>
      </w:ins>
    </w:p>
    <w:p w14:paraId="665E9883" w14:textId="6A6F292D" w:rsidR="006B4E11" w:rsidRDefault="006B4E11" w:rsidP="00290201">
      <w:pPr>
        <w:pStyle w:val="BodyText"/>
        <w:numPr>
          <w:ilvl w:val="0"/>
          <w:numId w:val="34"/>
        </w:numPr>
      </w:pPr>
      <w:r>
        <w:t>Click OK.</w:t>
      </w:r>
    </w:p>
    <w:p w14:paraId="0C23EB0A" w14:textId="0946615F" w:rsidR="00F45652" w:rsidRDefault="002D60E9" w:rsidP="00F45652">
      <w:pPr>
        <w:pStyle w:val="BodyText"/>
      </w:pPr>
      <w:ins w:id="515" w:author="Doug A. Wood" w:date="2017-05-31T11:31:00Z">
        <w:r>
          <w:rPr>
            <w:noProof/>
          </w:rPr>
          <w:drawing>
            <wp:inline distT="0" distB="0" distL="0" distR="0" wp14:anchorId="5DB79B99" wp14:editId="67D933CA">
              <wp:extent cx="4457700" cy="286702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7700" cy="2867025"/>
                      </a:xfrm>
                      <a:prstGeom prst="rect">
                        <a:avLst/>
                      </a:prstGeom>
                    </pic:spPr>
                  </pic:pic>
                </a:graphicData>
              </a:graphic>
            </wp:inline>
          </w:drawing>
        </w:r>
      </w:ins>
      <w:del w:id="516" w:author="Doug A. Wood" w:date="2017-05-31T11:32:00Z">
        <w:r w:rsidR="00F45652" w:rsidDel="002D60E9">
          <w:rPr>
            <w:noProof/>
          </w:rPr>
          <w:drawing>
            <wp:inline distT="0" distB="0" distL="0" distR="0" wp14:anchorId="5535E6B5" wp14:editId="6C121D06">
              <wp:extent cx="3505200" cy="24765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05200" cy="2476500"/>
                      </a:xfrm>
                      <a:prstGeom prst="rect">
                        <a:avLst/>
                      </a:prstGeom>
                    </pic:spPr>
                  </pic:pic>
                </a:graphicData>
              </a:graphic>
            </wp:inline>
          </w:drawing>
        </w:r>
      </w:del>
    </w:p>
    <w:p w14:paraId="58FC9B2C" w14:textId="0D9404F1" w:rsidR="00F45652" w:rsidRPr="00C7173F" w:rsidDel="0003499E" w:rsidRDefault="00F45652" w:rsidP="00F45652">
      <w:pPr>
        <w:pStyle w:val="BodyText"/>
        <w:rPr>
          <w:del w:id="517" w:author="Doug A. Wood" w:date="2017-05-31T11:34:00Z"/>
        </w:rPr>
      </w:pPr>
      <w:del w:id="518" w:author="Doug A. Wood" w:date="2017-05-31T11:34:00Z">
        <w:r w:rsidDel="0003499E">
          <w:delText>If the model consists of linked parts, it is only necessary to register the root model.</w:delText>
        </w:r>
      </w:del>
    </w:p>
    <w:p w14:paraId="0B5E9D97" w14:textId="77777777" w:rsidR="00B66BEB" w:rsidRDefault="00F45652" w:rsidP="00F45652">
      <w:pPr>
        <w:pStyle w:val="BodyText"/>
      </w:pPr>
      <w:r>
        <w:t xml:space="preserve">Model translation and registration </w:t>
      </w:r>
      <w:r w:rsidR="006B4E11">
        <w:t>occur</w:t>
      </w:r>
      <w:r>
        <w:t xml:space="preserve">s in the background in the </w:t>
      </w:r>
      <w:r w:rsidR="000F2B8D">
        <w:t>Autodesk Forge service</w:t>
      </w:r>
      <w:r>
        <w:t xml:space="preserve">. </w:t>
      </w:r>
    </w:p>
    <w:p w14:paraId="6DD9DE31" w14:textId="0672411C" w:rsidR="00F45652" w:rsidRDefault="00B66BEB" w:rsidP="00F45652">
      <w:pPr>
        <w:pStyle w:val="BodyText"/>
      </w:pPr>
      <w:r>
        <w:t xml:space="preserve">5. </w:t>
      </w:r>
      <w:r w:rsidR="006B4E11">
        <w:t>Optional: You can monitor the progress of the t</w:t>
      </w:r>
      <w:r w:rsidR="00F45652">
        <w:t xml:space="preserve">ranslation progress by </w:t>
      </w:r>
      <w:r w:rsidR="006B4E11">
        <w:t>click</w:t>
      </w:r>
      <w:r w:rsidR="00F45652">
        <w:t xml:space="preserve">ing the </w:t>
      </w:r>
      <w:r w:rsidR="006B4E11">
        <w:t>R</w:t>
      </w:r>
      <w:r w:rsidR="00F45652">
        <w:t xml:space="preserve">efresh button for the model </w:t>
      </w:r>
      <w:r w:rsidR="006B4E11">
        <w:t xml:space="preserve">that is </w:t>
      </w:r>
      <w:r w:rsidR="00F45652">
        <w:t>being translated</w:t>
      </w:r>
      <w:r w:rsidR="006B4E11">
        <w:t xml:space="preserve"> in the Manage </w:t>
      </w:r>
      <w:r w:rsidR="005228D7">
        <w:t xml:space="preserve">Viewable Models </w:t>
      </w:r>
      <w:r w:rsidR="006B4E11">
        <w:t>dialog.</w:t>
      </w:r>
    </w:p>
    <w:p w14:paraId="198FEF29" w14:textId="77777777" w:rsidR="006B4E11" w:rsidRDefault="006B4E11" w:rsidP="00F45652">
      <w:pPr>
        <w:pStyle w:val="BodyText"/>
        <w:rPr>
          <w:b/>
        </w:rPr>
      </w:pPr>
    </w:p>
    <w:p w14:paraId="5A2DFDA1" w14:textId="2DE4A6EA" w:rsidR="00F45652" w:rsidRDefault="00F45652" w:rsidP="00F45652">
      <w:pPr>
        <w:pStyle w:val="BodyText"/>
        <w:rPr>
          <w:b/>
        </w:rPr>
      </w:pPr>
      <w:r w:rsidRPr="00543CEE">
        <w:rPr>
          <w:b/>
        </w:rPr>
        <w:t>Link</w:t>
      </w:r>
      <w:r w:rsidR="00A0612A">
        <w:rPr>
          <w:b/>
        </w:rPr>
        <w:t>ing</w:t>
      </w:r>
      <w:r w:rsidRPr="00543CEE">
        <w:rPr>
          <w:b/>
        </w:rPr>
        <w:t xml:space="preserve"> to </w:t>
      </w:r>
      <w:r w:rsidR="00A0612A">
        <w:rPr>
          <w:b/>
        </w:rPr>
        <w:t xml:space="preserve">Existing </w:t>
      </w:r>
      <w:r w:rsidRPr="00543CEE">
        <w:rPr>
          <w:b/>
        </w:rPr>
        <w:t>Viewable</w:t>
      </w:r>
      <w:r w:rsidR="00A0612A">
        <w:rPr>
          <w:b/>
        </w:rPr>
        <w:t xml:space="preserve"> Formats</w:t>
      </w:r>
    </w:p>
    <w:p w14:paraId="3167DED5" w14:textId="7DA8AFB3" w:rsidR="00F45652" w:rsidRPr="006F40BF" w:rsidRDefault="00F45652" w:rsidP="00F45652">
      <w:pPr>
        <w:pStyle w:val="BodyText"/>
      </w:pPr>
      <w:r w:rsidRPr="006F40BF">
        <w:t xml:space="preserve">Existing viewable </w:t>
      </w:r>
      <w:r w:rsidR="00A0612A">
        <w:t>formats can</w:t>
      </w:r>
      <w:r w:rsidRPr="006F40BF">
        <w:t xml:space="preserve"> be linked to Maximo</w:t>
      </w:r>
      <w:r>
        <w:t>.  To link a viewable, the model must be defined in Maximo either by linking or by upload</w:t>
      </w:r>
      <w:r w:rsidR="00A0612A">
        <w:t>ing a model</w:t>
      </w:r>
      <w:r>
        <w:t>.</w:t>
      </w:r>
    </w:p>
    <w:p w14:paraId="78DC66F2" w14:textId="77777777" w:rsidR="00F45652" w:rsidRDefault="00F45652" w:rsidP="00F45652">
      <w:pPr>
        <w:pStyle w:val="BodyText"/>
      </w:pPr>
      <w:r>
        <w:rPr>
          <w:noProof/>
        </w:rPr>
        <w:drawing>
          <wp:inline distT="0" distB="0" distL="0" distR="0" wp14:anchorId="37031E42" wp14:editId="0DAC9967">
            <wp:extent cx="3467100" cy="279082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67100" cy="2790825"/>
                    </a:xfrm>
                    <a:prstGeom prst="rect">
                      <a:avLst/>
                    </a:prstGeom>
                  </pic:spPr>
                </pic:pic>
              </a:graphicData>
            </a:graphic>
          </wp:inline>
        </w:drawing>
      </w:r>
    </w:p>
    <w:p w14:paraId="4B63BC85" w14:textId="0CE4A7F8" w:rsidR="00A0612A" w:rsidRDefault="00A0612A" w:rsidP="00290201">
      <w:pPr>
        <w:pStyle w:val="BodyText"/>
        <w:numPr>
          <w:ilvl w:val="0"/>
          <w:numId w:val="43"/>
        </w:numPr>
      </w:pPr>
      <w:r>
        <w:t>To link to an</w:t>
      </w:r>
      <w:r w:rsidR="00092864">
        <w:t xml:space="preserve"> existing</w:t>
      </w:r>
      <w:r>
        <w:t xml:space="preserve"> viewable format, in the Manage Viewable Models dialog click the </w:t>
      </w:r>
      <w:r w:rsidR="00092864">
        <w:t>Link to Viewable</w:t>
      </w:r>
      <w:r>
        <w:t xml:space="preserve"> button.</w:t>
      </w:r>
    </w:p>
    <w:p w14:paraId="59A2B36B" w14:textId="7EDA5002" w:rsidR="00966FBC" w:rsidRDefault="00A0612A" w:rsidP="00966FBC">
      <w:pPr>
        <w:pStyle w:val="BodyText"/>
      </w:pPr>
      <w:r>
        <w:t>Optional: Specify a site or organization.</w:t>
      </w:r>
      <w:r w:rsidR="00966FBC">
        <w:t xml:space="preserve"> Changing the site or organization clears the Model name and URN fields so only models for site</w:t>
      </w:r>
      <w:r w:rsidR="008020F8">
        <w:t>s</w:t>
      </w:r>
      <w:r w:rsidR="00966FBC">
        <w:t xml:space="preserve"> to which the user has access can be linked.</w:t>
      </w:r>
    </w:p>
    <w:p w14:paraId="6EB506CF" w14:textId="42C1983C" w:rsidR="00966FBC" w:rsidRDefault="00A0612A" w:rsidP="00290201">
      <w:pPr>
        <w:pStyle w:val="BodyText"/>
        <w:numPr>
          <w:ilvl w:val="0"/>
          <w:numId w:val="43"/>
        </w:numPr>
      </w:pPr>
      <w:r>
        <w:t>Specify the model name</w:t>
      </w:r>
      <w:r w:rsidR="00966FBC">
        <w:t>. The models name must have previously been linked or uploaded and appear in the Manage Models table.  Only model</w:t>
      </w:r>
      <w:r w:rsidR="008020F8">
        <w:t>s</w:t>
      </w:r>
      <w:r w:rsidR="00966FBC">
        <w:t xml:space="preserve"> that match the selected site and organization are displayed The URN</w:t>
      </w:r>
      <w:r>
        <w:t xml:space="preserve"> </w:t>
      </w:r>
      <w:r w:rsidR="00966FBC">
        <w:t>is automatically populated from the selected model record.</w:t>
      </w:r>
    </w:p>
    <w:p w14:paraId="6875EED8" w14:textId="7981F61D" w:rsidR="00A0612A" w:rsidRDefault="00966FBC" w:rsidP="00290201">
      <w:pPr>
        <w:pStyle w:val="BodyText"/>
        <w:numPr>
          <w:ilvl w:val="0"/>
          <w:numId w:val="43"/>
        </w:numPr>
      </w:pPr>
      <w:r>
        <w:t xml:space="preserve">Optionally, specify </w:t>
      </w:r>
      <w:r w:rsidR="00A0612A">
        <w:t>a description.</w:t>
      </w:r>
    </w:p>
    <w:p w14:paraId="0F58B2CF" w14:textId="77777777" w:rsidR="00A0612A" w:rsidRDefault="00A0612A" w:rsidP="00290201">
      <w:pPr>
        <w:pStyle w:val="BodyText"/>
        <w:numPr>
          <w:ilvl w:val="0"/>
          <w:numId w:val="43"/>
        </w:numPr>
      </w:pPr>
      <w:r>
        <w:t>Click OK.</w:t>
      </w:r>
    </w:p>
    <w:p w14:paraId="7F278025" w14:textId="42078746" w:rsidR="00F45652" w:rsidRDefault="00F45652" w:rsidP="00184DD3">
      <w:pPr>
        <w:pStyle w:val="Heading2"/>
      </w:pPr>
      <w:bookmarkStart w:id="519" w:name="_Ref462998430"/>
      <w:bookmarkStart w:id="520" w:name="_Ref462998447"/>
      <w:bookmarkStart w:id="521" w:name="_Toc483994011"/>
      <w:r>
        <w:t xml:space="preserve">Managing </w:t>
      </w:r>
      <w:bookmarkEnd w:id="519"/>
      <w:bookmarkEnd w:id="520"/>
      <w:r w:rsidR="00966FBC">
        <w:t xml:space="preserve">Associated </w:t>
      </w:r>
      <w:r w:rsidR="00184DD3">
        <w:t>Locations</w:t>
      </w:r>
      <w:bookmarkEnd w:id="521"/>
    </w:p>
    <w:p w14:paraId="296C1802" w14:textId="0AF21A2F" w:rsidR="00F45652" w:rsidRDefault="00F45652" w:rsidP="00F45652">
      <w:pPr>
        <w:pStyle w:val="BodyText"/>
      </w:pPr>
      <w:r w:rsidRPr="00903A0D">
        <w:t xml:space="preserve">Model files can be associated with locations, and existing associations </w:t>
      </w:r>
      <w:r w:rsidR="00743D53">
        <w:t xml:space="preserve">can be </w:t>
      </w:r>
      <w:r w:rsidRPr="00903A0D">
        <w:t xml:space="preserve">edited either </w:t>
      </w:r>
      <w:r w:rsidR="00743D53">
        <w:t>in</w:t>
      </w:r>
      <w:r w:rsidR="00743D53" w:rsidRPr="00903A0D">
        <w:t xml:space="preserve"> </w:t>
      </w:r>
      <w:r w:rsidRPr="00903A0D">
        <w:t xml:space="preserve">the Manage </w:t>
      </w:r>
      <w:r w:rsidR="00A90E47">
        <w:t>BIM Viewer</w:t>
      </w:r>
      <w:r w:rsidRPr="00903A0D">
        <w:t xml:space="preserve"> application or from the Add/Edit </w:t>
      </w:r>
      <w:r w:rsidR="00743D53">
        <w:t>M</w:t>
      </w:r>
      <w:r w:rsidRPr="00903A0D">
        <w:t xml:space="preserve">odel dialog </w:t>
      </w:r>
      <w:r w:rsidR="00743D53">
        <w:t xml:space="preserve">that is </w:t>
      </w:r>
      <w:r w:rsidRPr="00903A0D">
        <w:t xml:space="preserve">launched from the </w:t>
      </w:r>
      <w:r w:rsidR="00743D53">
        <w:t>V</w:t>
      </w:r>
      <w:r w:rsidRPr="00903A0D">
        <w:t>iewer</w:t>
      </w:r>
      <w:r w:rsidR="00625181">
        <w:t xml:space="preserve"> in the Locations application</w:t>
      </w:r>
      <w:r w:rsidRPr="00903A0D">
        <w:t xml:space="preserve">.  The Manage </w:t>
      </w:r>
      <w:r w:rsidR="00A90E47">
        <w:t xml:space="preserve">BIM </w:t>
      </w:r>
      <w:r w:rsidR="005E6295">
        <w:t>Viewer</w:t>
      </w:r>
      <w:r w:rsidRPr="00903A0D">
        <w:t xml:space="preserve"> application is launched form </w:t>
      </w:r>
      <w:proofErr w:type="spellStart"/>
      <w:r w:rsidRPr="00903A0D">
        <w:t>Goto</w:t>
      </w:r>
      <w:proofErr w:type="spellEnd"/>
      <w:r w:rsidR="00743D53">
        <w:t xml:space="preserve"> </w:t>
      </w:r>
      <w:r w:rsidRPr="00903A0D">
        <w:t>&gt;</w:t>
      </w:r>
      <w:r w:rsidR="00625181">
        <w:t>Building Information Modeling</w:t>
      </w:r>
      <w:r w:rsidR="00743D53">
        <w:t xml:space="preserve"> </w:t>
      </w:r>
      <w:r w:rsidRPr="00903A0D">
        <w:t xml:space="preserve">&gt;Manage </w:t>
      </w:r>
      <w:r w:rsidR="00625181">
        <w:t>BIM Viewer</w:t>
      </w:r>
      <w:r w:rsidRPr="00903A0D">
        <w:t xml:space="preserve">. The Add/Edit </w:t>
      </w:r>
      <w:r w:rsidR="00743D53">
        <w:t>M</w:t>
      </w:r>
      <w:r w:rsidRPr="00903A0D">
        <w:t xml:space="preserve">odels dialog is launched from the </w:t>
      </w:r>
      <w:r w:rsidRPr="00903A0D">
        <w:rPr>
          <w:noProof/>
        </w:rPr>
        <w:drawing>
          <wp:inline distT="0" distB="0" distL="0" distR="0" wp14:anchorId="3185CC93" wp14:editId="7505FA2B">
            <wp:extent cx="209550" cy="20955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4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903A0D">
        <w:t xml:space="preserve">  icon on the </w:t>
      </w:r>
      <w:r w:rsidR="00743D53">
        <w:t>V</w:t>
      </w:r>
      <w:r w:rsidRPr="00903A0D">
        <w:t>iewer</w:t>
      </w:r>
      <w:r w:rsidR="005E6295">
        <w:t xml:space="preserve"> </w:t>
      </w:r>
      <w:r w:rsidR="00743D53">
        <w:t>i</w:t>
      </w:r>
      <w:r w:rsidR="005E6295">
        <w:t xml:space="preserve">n the Locations </w:t>
      </w:r>
      <w:r w:rsidR="00184DD3">
        <w:t>application</w:t>
      </w:r>
      <w:r w:rsidRPr="00903A0D">
        <w:t xml:space="preserve">. This icon is on the top left of the </w:t>
      </w:r>
      <w:r w:rsidR="00743D53">
        <w:t>V</w:t>
      </w:r>
      <w:r w:rsidRPr="00903A0D">
        <w:t>iewer</w:t>
      </w:r>
      <w:r>
        <w:t xml:space="preserve"> </w:t>
      </w:r>
      <w:r w:rsidRPr="00286C24">
        <w:rPr>
          <w:rStyle w:val="BodyTextChar"/>
          <w:sz w:val="20"/>
          <w:szCs w:val="20"/>
        </w:rPr>
        <w:t xml:space="preserve">(See </w:t>
      </w:r>
      <w:r>
        <w:rPr>
          <w:rStyle w:val="BodyTextChar"/>
          <w:sz w:val="20"/>
          <w:szCs w:val="20"/>
        </w:rPr>
        <w:fldChar w:fldCharType="begin"/>
      </w:r>
      <w:r>
        <w:rPr>
          <w:rStyle w:val="BodyTextChar"/>
          <w:sz w:val="20"/>
          <w:szCs w:val="20"/>
        </w:rPr>
        <w:instrText xml:space="preserve"> REF _Ref448762365 \r \h </w:instrText>
      </w:r>
      <w:r>
        <w:rPr>
          <w:rStyle w:val="BodyTextChar"/>
          <w:sz w:val="20"/>
          <w:szCs w:val="20"/>
        </w:rPr>
      </w:r>
      <w:r>
        <w:rPr>
          <w:rStyle w:val="BodyTextChar"/>
          <w:sz w:val="20"/>
          <w:szCs w:val="20"/>
        </w:rPr>
        <w:fldChar w:fldCharType="separate"/>
      </w:r>
      <w:r w:rsidR="00365163">
        <w:rPr>
          <w:rStyle w:val="BodyTextChar"/>
          <w:sz w:val="20"/>
          <w:szCs w:val="20"/>
        </w:rPr>
        <w:t>3.2.2</w:t>
      </w:r>
      <w:r>
        <w:rPr>
          <w:rStyle w:val="BodyTextChar"/>
          <w:sz w:val="20"/>
          <w:szCs w:val="20"/>
        </w:rPr>
        <w:fldChar w:fldCharType="end"/>
      </w:r>
      <w:r>
        <w:rPr>
          <w:rStyle w:val="BodyTextChar"/>
          <w:sz w:val="20"/>
          <w:szCs w:val="20"/>
        </w:rPr>
        <w:t xml:space="preserve"> </w:t>
      </w:r>
      <w:r w:rsidRPr="00286C24">
        <w:rPr>
          <w:rStyle w:val="BodyTextChar"/>
          <w:sz w:val="20"/>
          <w:szCs w:val="20"/>
        </w:rPr>
        <w:fldChar w:fldCharType="begin"/>
      </w:r>
      <w:r w:rsidRPr="00286C24">
        <w:rPr>
          <w:rStyle w:val="BodyTextChar"/>
          <w:sz w:val="20"/>
          <w:szCs w:val="20"/>
        </w:rPr>
        <w:instrText xml:space="preserve"> REF _Ref448762373 \h </w:instrText>
      </w:r>
      <w:r>
        <w:rPr>
          <w:rStyle w:val="BodyTextChar"/>
          <w:sz w:val="20"/>
          <w:szCs w:val="20"/>
        </w:rPr>
        <w:instrText xml:space="preserve"> \* MERGEFORMAT </w:instrText>
      </w:r>
      <w:r w:rsidRPr="00286C24">
        <w:rPr>
          <w:rStyle w:val="BodyTextChar"/>
          <w:sz w:val="20"/>
          <w:szCs w:val="20"/>
        </w:rPr>
      </w:r>
      <w:r w:rsidRPr="00286C24">
        <w:rPr>
          <w:rStyle w:val="BodyTextChar"/>
          <w:sz w:val="20"/>
          <w:szCs w:val="20"/>
        </w:rPr>
        <w:fldChar w:fldCharType="separate"/>
      </w:r>
      <w:r w:rsidR="00365163">
        <w:t>Top Toolbar</w:t>
      </w:r>
      <w:r w:rsidRPr="00286C24">
        <w:rPr>
          <w:rStyle w:val="BodyTextChar"/>
          <w:sz w:val="20"/>
          <w:szCs w:val="20"/>
        </w:rPr>
        <w:fldChar w:fldCharType="end"/>
      </w:r>
      <w:r>
        <w:rPr>
          <w:rStyle w:val="BodyTextChar"/>
          <w:sz w:val="20"/>
          <w:szCs w:val="20"/>
        </w:rPr>
        <w:t>)</w:t>
      </w:r>
    </w:p>
    <w:p w14:paraId="32E1D547" w14:textId="77777777" w:rsidR="00F45652" w:rsidRDefault="00F45652" w:rsidP="00F45652">
      <w:pPr>
        <w:pStyle w:val="BodyText"/>
        <w:ind w:left="-90"/>
      </w:pPr>
      <w:r>
        <w:rPr>
          <w:noProof/>
        </w:rPr>
        <w:drawing>
          <wp:inline distT="0" distB="0" distL="0" distR="0" wp14:anchorId="015B2A80" wp14:editId="217A331D">
            <wp:extent cx="6238658" cy="267046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3728" cy="2681195"/>
                    </a:xfrm>
                    <a:prstGeom prst="rect">
                      <a:avLst/>
                    </a:prstGeom>
                  </pic:spPr>
                </pic:pic>
              </a:graphicData>
            </a:graphic>
          </wp:inline>
        </w:drawing>
      </w:r>
    </w:p>
    <w:p w14:paraId="1CBFC263" w14:textId="4F289707" w:rsidR="00F45652" w:rsidRDefault="000E0793" w:rsidP="00290201">
      <w:pPr>
        <w:pStyle w:val="BodyText"/>
        <w:numPr>
          <w:ilvl w:val="0"/>
          <w:numId w:val="35"/>
        </w:numPr>
      </w:pPr>
      <w:r>
        <w:t>Specify a location, title,</w:t>
      </w:r>
      <w:r w:rsidR="00735071">
        <w:t xml:space="preserve"> </w:t>
      </w:r>
      <w:r>
        <w:t>an</w:t>
      </w:r>
      <w:r w:rsidR="008020F8">
        <w:t>d</w:t>
      </w:r>
      <w:r>
        <w:t xml:space="preserve"> </w:t>
      </w:r>
      <w:r w:rsidR="00735071">
        <w:t>description</w:t>
      </w:r>
      <w:r>
        <w:t xml:space="preserve">. </w:t>
      </w:r>
      <w:r w:rsidR="00F45652">
        <w:t xml:space="preserve">The location is typically the facility </w:t>
      </w:r>
      <w:r>
        <w:t xml:space="preserve">that is </w:t>
      </w:r>
      <w:r w:rsidR="00F45652">
        <w:t>created by a COBie import of dat</w:t>
      </w:r>
      <w:r>
        <w:t>a</w:t>
      </w:r>
      <w:r w:rsidR="00F45652">
        <w:t xml:space="preserve"> </w:t>
      </w:r>
      <w:r>
        <w:t xml:space="preserve">that is </w:t>
      </w:r>
      <w:r w:rsidR="00F45652">
        <w:t xml:space="preserve">extracted from </w:t>
      </w:r>
      <w:r>
        <w:t>a</w:t>
      </w:r>
      <w:r w:rsidR="00F45652">
        <w:t xml:space="preserve"> model</w:t>
      </w:r>
      <w:r>
        <w:t>.</w:t>
      </w:r>
    </w:p>
    <w:p w14:paraId="03910F49" w14:textId="5812C6F0" w:rsidR="00F45652" w:rsidRDefault="000E0793" w:rsidP="00290201">
      <w:pPr>
        <w:pStyle w:val="BodyText"/>
        <w:numPr>
          <w:ilvl w:val="0"/>
          <w:numId w:val="35"/>
        </w:numPr>
      </w:pPr>
      <w:r>
        <w:t xml:space="preserve">Specify a model name. </w:t>
      </w:r>
      <w:r w:rsidR="00F45652">
        <w:t xml:space="preserve">The </w:t>
      </w:r>
      <w:r>
        <w:t>m</w:t>
      </w:r>
      <w:r w:rsidR="00F45652">
        <w:t>odel name is selected from the list of registered viewable</w:t>
      </w:r>
      <w:r>
        <w:t xml:space="preserve"> format</w:t>
      </w:r>
      <w:r w:rsidR="00F45652">
        <w:t xml:space="preserve">s.  </w:t>
      </w:r>
      <w:r>
        <w:t>The</w:t>
      </w:r>
      <w:r w:rsidR="00F45652">
        <w:t xml:space="preserve"> site and organization </w:t>
      </w:r>
      <w:r>
        <w:t xml:space="preserve">specified </w:t>
      </w:r>
      <w:r w:rsidR="00F45652">
        <w:t xml:space="preserve">must be compatible with the site and organization </w:t>
      </w:r>
      <w:r>
        <w:t>for</w:t>
      </w:r>
      <w:r w:rsidR="00F45652">
        <w:t xml:space="preserve"> the selected location.</w:t>
      </w:r>
    </w:p>
    <w:p w14:paraId="6F040349" w14:textId="5C1FB62F" w:rsidR="00F45652" w:rsidRDefault="00F45652" w:rsidP="00F45652">
      <w:pPr>
        <w:pStyle w:val="BodyText"/>
      </w:pPr>
      <w:r>
        <w:t xml:space="preserve">When multiple models are available for a location or asset, </w:t>
      </w:r>
      <w:r w:rsidR="000E0793">
        <w:t>e</w:t>
      </w:r>
      <w:r w:rsidR="00A90E47">
        <w:t xml:space="preserve">ach </w:t>
      </w:r>
      <w:r w:rsidR="000E0793">
        <w:t xml:space="preserve">model </w:t>
      </w:r>
      <w:r w:rsidR="00A90E47">
        <w:t xml:space="preserve">must be individually associated with the location.  When displayed in Maximo, </w:t>
      </w:r>
      <w:r>
        <w:t>the</w:t>
      </w:r>
      <w:r w:rsidR="000E0793">
        <w:t xml:space="preserve"> models</w:t>
      </w:r>
      <w:r>
        <w:t xml:space="preserve"> are sorted in the model dropdown </w:t>
      </w:r>
      <w:r w:rsidR="000E0793">
        <w:t>in order of</w:t>
      </w:r>
      <w:r>
        <w:t xml:space="preserve"> priority, and the highest priority model is loaded when the </w:t>
      </w:r>
      <w:r w:rsidR="000E0793">
        <w:t>V</w:t>
      </w:r>
      <w:r>
        <w:t>iewer is displayed.</w:t>
      </w:r>
    </w:p>
    <w:p w14:paraId="07FF0853" w14:textId="4A48F45F" w:rsidR="00F45652" w:rsidRDefault="00F45652" w:rsidP="00290201">
      <w:pPr>
        <w:pStyle w:val="BodyText"/>
        <w:numPr>
          <w:ilvl w:val="0"/>
          <w:numId w:val="35"/>
        </w:numPr>
      </w:pPr>
      <w:r>
        <w:t>The ID Attribute field is not used for Revit models.  For other types</w:t>
      </w:r>
      <w:r w:rsidR="000E0793">
        <w:t xml:space="preserve"> of models</w:t>
      </w:r>
      <w:r>
        <w:t xml:space="preserve">, it is the name of the property </w:t>
      </w:r>
      <w:r w:rsidR="000E0793">
        <w:t xml:space="preserve">that is </w:t>
      </w:r>
      <w:r>
        <w:t xml:space="preserve">expected to contain the unique ID that matches with the Maximo model ID </w:t>
      </w:r>
      <w:r w:rsidR="000E0793">
        <w:t xml:space="preserve">that is </w:t>
      </w:r>
      <w:r>
        <w:t>imported from COBie.</w:t>
      </w:r>
      <w:r w:rsidR="00735071">
        <w:t xml:space="preserve"> It is case sensitive. For NavisWorks files</w:t>
      </w:r>
      <w:r w:rsidR="008020F8">
        <w:t>,</w:t>
      </w:r>
      <w:r w:rsidR="00735071">
        <w:t xml:space="preserve"> this is typically </w:t>
      </w:r>
      <w:r w:rsidR="008020F8">
        <w:t>e</w:t>
      </w:r>
      <w:r w:rsidR="00735071">
        <w:t xml:space="preserve">ither </w:t>
      </w:r>
      <w:proofErr w:type="spellStart"/>
      <w:r w:rsidR="00735071">
        <w:t>Guid</w:t>
      </w:r>
      <w:proofErr w:type="spellEnd"/>
      <w:r w:rsidR="00735071">
        <w:t xml:space="preserve"> or GUID depending on </w:t>
      </w:r>
      <w:r w:rsidR="008020F8">
        <w:t>the</w:t>
      </w:r>
      <w:r w:rsidR="00735071">
        <w:t xml:space="preserve"> version of NavisWorks </w:t>
      </w:r>
      <w:r w:rsidR="008020F8">
        <w:t xml:space="preserve">that </w:t>
      </w:r>
      <w:r w:rsidR="00735071">
        <w:t>was used to create the file.</w:t>
      </w:r>
    </w:p>
    <w:p w14:paraId="5DEF14EB" w14:textId="77777777" w:rsidR="00F45652" w:rsidRDefault="008C3F77" w:rsidP="00184DD3">
      <w:pPr>
        <w:pStyle w:val="Heading2"/>
      </w:pPr>
      <w:bookmarkStart w:id="522" w:name="_Toc483994012"/>
      <w:r>
        <w:t>System Properties</w:t>
      </w:r>
      <w:bookmarkEnd w:id="522"/>
    </w:p>
    <w:p w14:paraId="38026120" w14:textId="7B6726EA" w:rsidR="00F45652" w:rsidRDefault="00F45652" w:rsidP="00F45652">
      <w:pPr>
        <w:pStyle w:val="BodyText"/>
      </w:pPr>
      <w:r>
        <w:t xml:space="preserve">There are </w:t>
      </w:r>
      <w:r w:rsidR="008C3F77">
        <w:t xml:space="preserve">several </w:t>
      </w:r>
      <w:r>
        <w:t xml:space="preserve">system properties </w:t>
      </w:r>
      <w:r w:rsidR="000E0793">
        <w:t xml:space="preserve">that are </w:t>
      </w:r>
      <w:r>
        <w:t xml:space="preserve">related </w:t>
      </w:r>
      <w:r w:rsidR="000E0793">
        <w:t xml:space="preserve">to </w:t>
      </w:r>
      <w:r>
        <w:t xml:space="preserve">the Forge </w:t>
      </w:r>
      <w:r w:rsidR="000E0793">
        <w:t>V</w:t>
      </w:r>
      <w:r>
        <w:t>iewer.</w:t>
      </w:r>
    </w:p>
    <w:p w14:paraId="63DCCBA2" w14:textId="77777777" w:rsidR="0088230C" w:rsidRPr="00243929" w:rsidRDefault="0088230C" w:rsidP="0088230C">
      <w:pPr>
        <w:pStyle w:val="Heading4"/>
      </w:pPr>
      <w:r>
        <w:t>Requesting Autodesk Forge Account Credentials</w:t>
      </w:r>
    </w:p>
    <w:p w14:paraId="7DFADE79" w14:textId="142E8557" w:rsidR="00EE0506" w:rsidRDefault="0088230C" w:rsidP="0088230C">
      <w:pPr>
        <w:pStyle w:val="BodyText"/>
      </w:pPr>
      <w:r>
        <w:t xml:space="preserve">The Autodesk Forge Viewer is a cloud based </w:t>
      </w:r>
      <w:proofErr w:type="spellStart"/>
      <w:r>
        <w:t>WebGL</w:t>
      </w:r>
      <w:proofErr w:type="spellEnd"/>
      <w:r>
        <w:t xml:space="preserve"> application. To use it you must create an account with Autodesk and credentials for the Autodesk Forge service</w:t>
      </w:r>
      <w:r w:rsidR="00EE0506">
        <w:t xml:space="preserve"> application</w:t>
      </w:r>
      <w:r>
        <w:t xml:space="preserve">.  </w:t>
      </w:r>
      <w:r w:rsidR="00EE0506">
        <w:t>The credentials must be provide</w:t>
      </w:r>
      <w:r w:rsidR="00984D77">
        <w:t>d</w:t>
      </w:r>
      <w:r w:rsidR="00EE0506">
        <w:t xml:space="preserve"> to Maximo by entering them into </w:t>
      </w:r>
      <w:r w:rsidR="008020F8">
        <w:t xml:space="preserve">the </w:t>
      </w:r>
      <w:r w:rsidR="00EE0506">
        <w:t>Maximo System Properties</w:t>
      </w:r>
      <w:r w:rsidR="008020F8">
        <w:t xml:space="preserve"> application</w:t>
      </w:r>
      <w:r w:rsidR="00EE0506">
        <w:t xml:space="preserve">. </w:t>
      </w:r>
    </w:p>
    <w:p w14:paraId="287CFDE3" w14:textId="5D26AC26" w:rsidR="0088230C" w:rsidRDefault="0088230C" w:rsidP="0088230C">
      <w:pPr>
        <w:pStyle w:val="BodyText"/>
      </w:pPr>
      <w:r>
        <w:t>Maximo does not support BIM360. These require individual user authentication for each access</w:t>
      </w:r>
      <w:r w:rsidR="00EE0506">
        <w:t xml:space="preserve"> and this is not compatible with the server based interactions Maximo uses with the Forge Service</w:t>
      </w:r>
      <w:r>
        <w:t xml:space="preserve">. </w:t>
      </w:r>
    </w:p>
    <w:p w14:paraId="7CCDADDD" w14:textId="7B6752DA" w:rsidR="00984D77" w:rsidRDefault="00984D77" w:rsidP="00290201">
      <w:pPr>
        <w:pStyle w:val="BodyText"/>
        <w:numPr>
          <w:ilvl w:val="0"/>
          <w:numId w:val="44"/>
        </w:numPr>
        <w:rPr>
          <w:rStyle w:val="Hyperlink"/>
          <w:rFonts w:cs="Arial"/>
        </w:rPr>
      </w:pPr>
      <w:r>
        <w:t xml:space="preserve">Navigate to this website: </w:t>
      </w:r>
      <w:hyperlink r:id="rId48" w:history="1">
        <w:r w:rsidRPr="001B5E07">
          <w:rPr>
            <w:rStyle w:val="Hyperlink"/>
            <w:rFonts w:cs="Arial"/>
          </w:rPr>
          <w:t>https://developer.autodesk.com/</w:t>
        </w:r>
      </w:hyperlink>
    </w:p>
    <w:p w14:paraId="51B4BF42" w14:textId="1863566E" w:rsidR="00EE0506" w:rsidRDefault="0088230C" w:rsidP="00290201">
      <w:pPr>
        <w:pStyle w:val="BodyText"/>
        <w:numPr>
          <w:ilvl w:val="0"/>
          <w:numId w:val="44"/>
        </w:numPr>
      </w:pPr>
      <w:r>
        <w:t>Create an account specifying an application that you want to create the account for.</w:t>
      </w:r>
      <w:r w:rsidR="008020F8">
        <w:t xml:space="preserve"> </w:t>
      </w:r>
      <w:r w:rsidR="00EE0506">
        <w:t>The callback URL is not used</w:t>
      </w:r>
      <w:r w:rsidR="008020F8">
        <w:t>.</w:t>
      </w:r>
    </w:p>
    <w:p w14:paraId="0B6523C7" w14:textId="77777777" w:rsidR="0088230C" w:rsidRDefault="0088230C" w:rsidP="00290201">
      <w:pPr>
        <w:pStyle w:val="BodyText"/>
        <w:numPr>
          <w:ilvl w:val="0"/>
          <w:numId w:val="44"/>
        </w:numPr>
      </w:pPr>
      <w:r>
        <w:t>Note the key and secret that are provided by Autodesk.</w:t>
      </w:r>
    </w:p>
    <w:p w14:paraId="5B0B843C" w14:textId="77777777" w:rsidR="0088230C" w:rsidRDefault="0088230C" w:rsidP="00F45652">
      <w:pPr>
        <w:pStyle w:val="BodyText"/>
      </w:pPr>
    </w:p>
    <w:p w14:paraId="4E54D5BA" w14:textId="7089D239" w:rsidR="00F303CE" w:rsidRDefault="00F303CE" w:rsidP="00F303CE">
      <w:pPr>
        <w:pStyle w:val="BodyText"/>
      </w:pPr>
      <w:r>
        <w:t>To configure system properties</w:t>
      </w:r>
      <w:r w:rsidR="000E0793">
        <w:t>, navigate to</w:t>
      </w:r>
      <w:r>
        <w:t>:</w:t>
      </w:r>
    </w:p>
    <w:p w14:paraId="279816E4" w14:textId="6333491D" w:rsidR="00F303CE" w:rsidRDefault="00F303CE" w:rsidP="00290201">
      <w:pPr>
        <w:pStyle w:val="BodyText"/>
        <w:numPr>
          <w:ilvl w:val="0"/>
          <w:numId w:val="36"/>
        </w:numPr>
      </w:pPr>
      <w:r>
        <w:t>System Configuration</w:t>
      </w:r>
      <w:r w:rsidR="000E0793">
        <w:t xml:space="preserve"> </w:t>
      </w:r>
      <w:r>
        <w:t>&gt;</w:t>
      </w:r>
      <w:r w:rsidR="008020F8">
        <w:t xml:space="preserve"> </w:t>
      </w:r>
      <w:r>
        <w:t>Platform Configuration</w:t>
      </w:r>
      <w:r w:rsidR="000E0793">
        <w:t xml:space="preserve"> </w:t>
      </w:r>
      <w:r>
        <w:t>&gt;</w:t>
      </w:r>
      <w:r w:rsidR="008020F8">
        <w:t xml:space="preserve"> </w:t>
      </w:r>
      <w:r>
        <w:t>System Properties</w:t>
      </w:r>
      <w:r w:rsidR="008020F8">
        <w:t>.</w:t>
      </w:r>
    </w:p>
    <w:p w14:paraId="10B2E5E6" w14:textId="69DCDE53" w:rsidR="00F303CE" w:rsidRDefault="00F303CE" w:rsidP="00290201">
      <w:pPr>
        <w:pStyle w:val="BodyText"/>
        <w:numPr>
          <w:ilvl w:val="0"/>
          <w:numId w:val="36"/>
        </w:numPr>
      </w:pPr>
      <w:r>
        <w:t>Click the filter</w:t>
      </w:r>
      <w:r w:rsidR="000E0793">
        <w:t xml:space="preserve"> to specify a value.</w:t>
      </w:r>
    </w:p>
    <w:p w14:paraId="3A2A5D74" w14:textId="5BBD13D8" w:rsidR="00F303CE" w:rsidRDefault="000E0793" w:rsidP="00290201">
      <w:pPr>
        <w:pStyle w:val="BodyText"/>
        <w:numPr>
          <w:ilvl w:val="0"/>
          <w:numId w:val="36"/>
        </w:numPr>
      </w:pPr>
      <w:r>
        <w:t>Specify</w:t>
      </w:r>
      <w:r w:rsidR="00F303CE">
        <w:t xml:space="preserve"> </w:t>
      </w:r>
      <w:proofErr w:type="spellStart"/>
      <w:r w:rsidR="00F303CE">
        <w:t>bim</w:t>
      </w:r>
      <w:proofErr w:type="spellEnd"/>
      <w:r w:rsidR="00F303CE">
        <w:t xml:space="preserve"> in the </w:t>
      </w:r>
      <w:r>
        <w:t>P</w:t>
      </w:r>
      <w:r w:rsidR="00F303CE">
        <w:t xml:space="preserve">roperty </w:t>
      </w:r>
      <w:r>
        <w:t>N</w:t>
      </w:r>
      <w:r w:rsidR="00F303CE">
        <w:t>ame filter field and press enter</w:t>
      </w:r>
      <w:r>
        <w:t>.</w:t>
      </w:r>
    </w:p>
    <w:p w14:paraId="56FFC5D7" w14:textId="1EA07A4E" w:rsidR="0088230C" w:rsidRDefault="0088230C" w:rsidP="00290201">
      <w:pPr>
        <w:pStyle w:val="BodyText"/>
        <w:numPr>
          <w:ilvl w:val="0"/>
          <w:numId w:val="36"/>
        </w:numPr>
      </w:pPr>
      <w:r>
        <w:t xml:space="preserve">Click the </w:t>
      </w:r>
      <w:proofErr w:type="spellStart"/>
      <w:r>
        <w:t>bim.viewer.LMV.key</w:t>
      </w:r>
      <w:proofErr w:type="spellEnd"/>
      <w:r>
        <w:t xml:space="preserve"> property and specify the key that Autodesk provided.</w:t>
      </w:r>
    </w:p>
    <w:p w14:paraId="2C33F93A" w14:textId="7FAF399B" w:rsidR="0088230C" w:rsidRDefault="0088230C" w:rsidP="00290201">
      <w:pPr>
        <w:pStyle w:val="BodyText"/>
        <w:numPr>
          <w:ilvl w:val="0"/>
          <w:numId w:val="36"/>
        </w:numPr>
      </w:pPr>
      <w:r>
        <w:t xml:space="preserve">Click the </w:t>
      </w:r>
      <w:proofErr w:type="spellStart"/>
      <w:r>
        <w:t>bim.viewer.LMV.secret</w:t>
      </w:r>
      <w:proofErr w:type="spellEnd"/>
      <w:r>
        <w:t xml:space="preserve"> property and specify the secret that Autodesk provided.</w:t>
      </w:r>
    </w:p>
    <w:p w14:paraId="06500E20" w14:textId="37F59C74" w:rsidR="00F303CE" w:rsidRDefault="00F303CE" w:rsidP="00290201">
      <w:pPr>
        <w:pStyle w:val="BodyText"/>
        <w:numPr>
          <w:ilvl w:val="0"/>
          <w:numId w:val="36"/>
        </w:numPr>
      </w:pPr>
      <w:r>
        <w:t xml:space="preserve">When you have updated properties as described below, </w:t>
      </w:r>
      <w:r w:rsidR="008020F8">
        <w:t>select</w:t>
      </w:r>
      <w:r>
        <w:t xml:space="preserve"> the box to the left of the properties you have edited to select them and select </w:t>
      </w:r>
      <w:r w:rsidR="0088230C">
        <w:t>the L</w:t>
      </w:r>
      <w:r>
        <w:t xml:space="preserve">ive </w:t>
      </w:r>
      <w:r w:rsidR="0088230C">
        <w:t>R</w:t>
      </w:r>
      <w:r>
        <w:t xml:space="preserve">efresh </w:t>
      </w:r>
      <w:r w:rsidR="0088230C">
        <w:t xml:space="preserve">button </w:t>
      </w:r>
      <w:r>
        <w:t>from the toolbar</w:t>
      </w:r>
      <w:r w:rsidR="0088230C">
        <w:t>.</w:t>
      </w:r>
    </w:p>
    <w:p w14:paraId="7448DD81" w14:textId="77777777" w:rsidR="008C3F77" w:rsidRPr="00BF2FF8" w:rsidRDefault="00F303CE" w:rsidP="00F303CE">
      <w:pPr>
        <w:pStyle w:val="Heading4"/>
      </w:pPr>
      <w:r>
        <w:t>Maximo model upload size</w:t>
      </w:r>
    </w:p>
    <w:p w14:paraId="398F14C1" w14:textId="133EFCF1" w:rsidR="00F45652" w:rsidRDefault="0088230C" w:rsidP="00F45652">
      <w:pPr>
        <w:pStyle w:val="BodyText"/>
      </w:pPr>
      <w:r>
        <w:t xml:space="preserve">The </w:t>
      </w:r>
      <w:proofErr w:type="spellStart"/>
      <w:proofErr w:type="gramStart"/>
      <w:r w:rsidR="00F45652">
        <w:t>bim.viewer.LMV.model.maxuploadsize</w:t>
      </w:r>
      <w:proofErr w:type="spellEnd"/>
      <w:proofErr w:type="gramEnd"/>
      <w:r>
        <w:t xml:space="preserve"> property c</w:t>
      </w:r>
      <w:r w:rsidR="00F45652">
        <w:t>ontrols the maximum size of a model file in megabytes that can be uploaded to Maximo</w:t>
      </w:r>
      <w:r>
        <w:t>.</w:t>
      </w:r>
    </w:p>
    <w:p w14:paraId="6AD95145" w14:textId="77777777" w:rsidR="00F303CE" w:rsidRDefault="00F303CE" w:rsidP="00F303CE">
      <w:pPr>
        <w:pStyle w:val="Heading4"/>
      </w:pPr>
      <w:r>
        <w:t>Viewer Default Theme</w:t>
      </w:r>
    </w:p>
    <w:p w14:paraId="2E0FA7DF" w14:textId="46DBF1BA" w:rsidR="00F303CE" w:rsidRPr="00F303CE" w:rsidRDefault="00F303CE" w:rsidP="00F303CE">
      <w:pPr>
        <w:pStyle w:val="BodyText"/>
      </w:pPr>
      <w:r>
        <w:t xml:space="preserve">The </w:t>
      </w:r>
      <w:r w:rsidR="00A31E59">
        <w:t>V</w:t>
      </w:r>
      <w:r>
        <w:t xml:space="preserve">iewer supports user selectable visual themes.  This setting defines the default theme </w:t>
      </w:r>
      <w:r w:rsidR="00A31E59">
        <w:t xml:space="preserve">that is </w:t>
      </w:r>
      <w:r>
        <w:t xml:space="preserve">used before any user selections.  Themes are displayed in a selection list in the </w:t>
      </w:r>
      <w:r w:rsidR="00A31E59">
        <w:t>V</w:t>
      </w:r>
      <w:r>
        <w:t>iewer settings.  They are numbered sequentially starting with 0.  To specify a default theme, enter the theme number in this setting</w:t>
      </w:r>
      <w:r w:rsidR="00A31E59">
        <w:t>:</w:t>
      </w:r>
    </w:p>
    <w:p w14:paraId="29A7EDC1" w14:textId="77777777" w:rsidR="00F303CE" w:rsidRDefault="00F303CE" w:rsidP="00F45652">
      <w:pPr>
        <w:pStyle w:val="BodyText"/>
      </w:pPr>
      <w:proofErr w:type="spellStart"/>
      <w:r w:rsidRPr="00F303CE">
        <w:rPr>
          <w:i/>
          <w:iCs/>
        </w:rPr>
        <w:t>bim.viewer.LMV.theme</w:t>
      </w:r>
      <w:proofErr w:type="spellEnd"/>
    </w:p>
    <w:p w14:paraId="2A58D37D" w14:textId="77777777" w:rsidR="00F303CE" w:rsidRDefault="00F303CE" w:rsidP="00F303CE">
      <w:pPr>
        <w:pStyle w:val="Heading4"/>
      </w:pPr>
      <w:r>
        <w:t>Forge API Configuration</w:t>
      </w:r>
    </w:p>
    <w:p w14:paraId="1B8E13FF" w14:textId="36907CCC" w:rsidR="00B666DB" w:rsidRDefault="00B666DB" w:rsidP="00B666DB">
      <w:pPr>
        <w:pStyle w:val="BodyText"/>
      </w:pPr>
      <w:r>
        <w:t xml:space="preserve">The following system properties control how the Forge API is accessed and the version of the Autodesk Forge services that is used by Maximo.  By default, these </w:t>
      </w:r>
      <w:r w:rsidR="008020F8">
        <w:t xml:space="preserve">properties </w:t>
      </w:r>
      <w:r>
        <w:t>reference the version with which the Maximo BIM solution was tested. They are not normally changed other than by an install or upgrade process.</w:t>
      </w:r>
    </w:p>
    <w:p w14:paraId="662C752E" w14:textId="77777777" w:rsidR="00F45652" w:rsidRDefault="00F45652" w:rsidP="00290201">
      <w:pPr>
        <w:pStyle w:val="BodyText"/>
        <w:numPr>
          <w:ilvl w:val="0"/>
          <w:numId w:val="37"/>
        </w:numPr>
      </w:pPr>
      <w:proofErr w:type="spellStart"/>
      <w:r>
        <w:t>bim.viewer.LMV.host</w:t>
      </w:r>
      <w:proofErr w:type="spellEnd"/>
    </w:p>
    <w:p w14:paraId="52984757" w14:textId="77777777" w:rsidR="00F45652" w:rsidRDefault="00F45652" w:rsidP="00290201">
      <w:pPr>
        <w:pStyle w:val="BodyText"/>
        <w:numPr>
          <w:ilvl w:val="0"/>
          <w:numId w:val="37"/>
        </w:numPr>
      </w:pPr>
      <w:proofErr w:type="spellStart"/>
      <w:r>
        <w:t>bim.viewer.LMV.api.version</w:t>
      </w:r>
      <w:proofErr w:type="spellEnd"/>
    </w:p>
    <w:p w14:paraId="36F5C872" w14:textId="77777777" w:rsidR="00F45652" w:rsidRDefault="00F45652" w:rsidP="00290201">
      <w:pPr>
        <w:pStyle w:val="BodyText"/>
        <w:numPr>
          <w:ilvl w:val="0"/>
          <w:numId w:val="37"/>
        </w:numPr>
      </w:pPr>
      <w:proofErr w:type="spellStart"/>
      <w:proofErr w:type="gramStart"/>
      <w:r w:rsidRPr="00BF2FF8">
        <w:t>bim.viewer.LMV.api.version.auth</w:t>
      </w:r>
      <w:proofErr w:type="spellEnd"/>
      <w:proofErr w:type="gramEnd"/>
    </w:p>
    <w:p w14:paraId="0E179037" w14:textId="77777777" w:rsidR="00F45652" w:rsidRDefault="00F45652" w:rsidP="00290201">
      <w:pPr>
        <w:pStyle w:val="BodyText"/>
        <w:numPr>
          <w:ilvl w:val="0"/>
          <w:numId w:val="37"/>
        </w:numPr>
      </w:pPr>
      <w:proofErr w:type="spellStart"/>
      <w:proofErr w:type="gramStart"/>
      <w:r>
        <w:t>bim.viewer.LMV.viewer.version</w:t>
      </w:r>
      <w:proofErr w:type="spellEnd"/>
      <w:proofErr w:type="gramEnd"/>
    </w:p>
    <w:p w14:paraId="39043671" w14:textId="6F74AC67" w:rsidR="001A2649" w:rsidRDefault="00442460" w:rsidP="001E46AB">
      <w:pPr>
        <w:pStyle w:val="Heading1"/>
      </w:pPr>
      <w:bookmarkStart w:id="523" w:name="_Toc483994013"/>
      <w:bookmarkEnd w:id="398"/>
      <w:r>
        <w:t xml:space="preserve">Using the </w:t>
      </w:r>
      <w:r w:rsidR="00A31E59">
        <w:t xml:space="preserve">Autodesk </w:t>
      </w:r>
      <w:r>
        <w:t>Forge Viewer</w:t>
      </w:r>
      <w:bookmarkEnd w:id="523"/>
    </w:p>
    <w:p w14:paraId="71A96A2F" w14:textId="5C95BCE8"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Maximo 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1A2649">
        <w:t>six places in the Maximo UI.  The</w:t>
      </w:r>
      <w:r w:rsidR="00A31E59">
        <w:t>y</w:t>
      </w:r>
      <w:r w:rsidR="001A2649">
        <w:t xml:space="preserve"> are:</w:t>
      </w:r>
    </w:p>
    <w:p w14:paraId="0B5B84D0" w14:textId="77777777" w:rsidR="001A2649" w:rsidRDefault="001A2649" w:rsidP="005A27CE">
      <w:pPr>
        <w:pStyle w:val="BodyText"/>
        <w:numPr>
          <w:ilvl w:val="0"/>
          <w:numId w:val="17"/>
        </w:numPr>
      </w:pPr>
      <w:r>
        <w:t xml:space="preserve">As an additional </w:t>
      </w:r>
      <w:r w:rsidR="00D0467E">
        <w:t xml:space="preserve">3D </w:t>
      </w:r>
      <w:r>
        <w:t>View tab in the Asset application</w:t>
      </w:r>
    </w:p>
    <w:p w14:paraId="5102DD3A" w14:textId="77777777" w:rsidR="001A2649" w:rsidRDefault="001A2649" w:rsidP="005A27CE">
      <w:pPr>
        <w:pStyle w:val="BodyText"/>
        <w:numPr>
          <w:ilvl w:val="0"/>
          <w:numId w:val="17"/>
        </w:numPr>
      </w:pPr>
      <w:r>
        <w:t xml:space="preserve">As an additional </w:t>
      </w:r>
      <w:r w:rsidR="00D0467E">
        <w:t xml:space="preserve">3D </w:t>
      </w:r>
      <w:r>
        <w:t>View tab in the Locations application</w:t>
      </w:r>
    </w:p>
    <w:p w14:paraId="75EDE6B7" w14:textId="142863B4" w:rsidR="001A2649" w:rsidRDefault="001A2649" w:rsidP="005A27CE">
      <w:pPr>
        <w:pStyle w:val="BodyText"/>
        <w:numPr>
          <w:ilvl w:val="0"/>
          <w:numId w:val="17"/>
        </w:numPr>
      </w:pPr>
      <w:r>
        <w:t>As and additional</w:t>
      </w:r>
      <w:r w:rsidR="00D0467E">
        <w:t xml:space="preserve"> 3D</w:t>
      </w:r>
      <w:r>
        <w:t xml:space="preserve"> View tab </w:t>
      </w:r>
      <w:r w:rsidR="00A31E59">
        <w:t>i</w:t>
      </w:r>
      <w:r>
        <w:t xml:space="preserve">n the </w:t>
      </w:r>
      <w:r w:rsidR="00A31E59">
        <w:t>W</w:t>
      </w:r>
      <w:r>
        <w:t xml:space="preserve">ork </w:t>
      </w:r>
      <w:r w:rsidR="00A31E59">
        <w:t>O</w:t>
      </w:r>
      <w:r>
        <w:t xml:space="preserve">rder </w:t>
      </w:r>
      <w:r w:rsidR="00A31E59">
        <w:t>T</w:t>
      </w:r>
      <w:r>
        <w:t>racking application</w:t>
      </w:r>
    </w:p>
    <w:p w14:paraId="42B8E2DB" w14:textId="6C859EEB" w:rsidR="001A2649" w:rsidRDefault="001A2649" w:rsidP="005A27CE">
      <w:pPr>
        <w:pStyle w:val="BodyText"/>
        <w:numPr>
          <w:ilvl w:val="0"/>
          <w:numId w:val="17"/>
        </w:numPr>
      </w:pPr>
      <w:r>
        <w:t xml:space="preserve">As part of the </w:t>
      </w:r>
      <w:r w:rsidR="00A31E59">
        <w:t xml:space="preserve">Manage BIM Viewer </w:t>
      </w:r>
      <w:r>
        <w:t>application</w:t>
      </w:r>
    </w:p>
    <w:p w14:paraId="49E3C672" w14:textId="77777777" w:rsidR="001A2649" w:rsidRDefault="001A2649" w:rsidP="005A27CE">
      <w:pPr>
        <w:pStyle w:val="BodyText"/>
        <w:numPr>
          <w:ilvl w:val="0"/>
          <w:numId w:val="17"/>
        </w:numPr>
      </w:pPr>
      <w:r>
        <w:t>As an asset lookup option in the Service Request and Work Order Tracking applications for adding multiple assets to a record</w:t>
      </w:r>
    </w:p>
    <w:p w14:paraId="4240E9EB" w14:textId="77777777" w:rsidR="001A2649" w:rsidRDefault="001A2649" w:rsidP="005A27CE">
      <w:pPr>
        <w:pStyle w:val="BodyText"/>
        <w:numPr>
          <w:ilvl w:val="0"/>
          <w:numId w:val="17"/>
        </w:numPr>
      </w:pPr>
      <w:r>
        <w:t>As an option on the lookup menu that appears next to most fields that reference an asset</w:t>
      </w:r>
    </w:p>
    <w:p w14:paraId="4F5AA26E" w14:textId="77777777" w:rsidR="00080C95" w:rsidRPr="001D5438" w:rsidRDefault="00080C95" w:rsidP="00080C95">
      <w:pPr>
        <w:pStyle w:val="Heading3"/>
      </w:pPr>
      <w:bookmarkStart w:id="524" w:name="_Ref430353453"/>
      <w:bookmarkStart w:id="525" w:name="_Ref430353466"/>
      <w:bookmarkStart w:id="526" w:name="_Toc483994014"/>
      <w:bookmarkStart w:id="527" w:name="_Ref293493727"/>
      <w:bookmarkStart w:id="528" w:name="_Ref293493785"/>
      <w:bookmarkStart w:id="529" w:name="_Ref293493788"/>
      <w:bookmarkStart w:id="530" w:name="_Toc317518822"/>
      <w:r w:rsidRPr="001D5438">
        <w:t>Locating Model Files</w:t>
      </w:r>
      <w:bookmarkEnd w:id="524"/>
      <w:bookmarkEnd w:id="525"/>
      <w:bookmarkEnd w:id="526"/>
    </w:p>
    <w:p w14:paraId="6316296E" w14:textId="07220641" w:rsidR="00080C95" w:rsidRDefault="00080C95" w:rsidP="00080C95">
      <w:pPr>
        <w:pStyle w:val="BodyText"/>
      </w:pPr>
      <w:r>
        <w:t xml:space="preserve">When </w:t>
      </w:r>
      <w:r w:rsidR="00A31E59">
        <w:t>a</w:t>
      </w:r>
      <w:r>
        <w:t xml:space="preserve"> user requests a model file to be displayed in one of the Maximo UI elements that includes a model </w:t>
      </w:r>
      <w:r w:rsidR="00A31E59">
        <w:t>v</w:t>
      </w:r>
      <w:r>
        <w:t xml:space="preserve">iewer, the </w:t>
      </w:r>
      <w:r w:rsidR="00A31E59">
        <w:t>V</w:t>
      </w:r>
      <w:r>
        <w:t xml:space="preserve">iewer attempts to find one or more model files for the selected Maximo asset or location.  To locate the model files for the selected item, the </w:t>
      </w:r>
      <w:r w:rsidR="00A31E59">
        <w:t>V</w:t>
      </w:r>
      <w:r>
        <w:t xml:space="preserve">iewer starts at the selected asset or location and </w:t>
      </w:r>
      <w:r w:rsidR="00A31E59">
        <w:t>moves</w:t>
      </w:r>
      <w:r>
        <w:t xml:space="preserve"> up the location hierarchy as defined by the primary system for the Maximo site.  </w:t>
      </w:r>
      <w:r>
        <w:fldChar w:fldCharType="begin"/>
      </w:r>
      <w:r>
        <w:instrText xml:space="preserve"> REF _Ref292977409 \h </w:instrText>
      </w:r>
      <w:r>
        <w:fldChar w:fldCharType="separate"/>
      </w:r>
      <w:r w:rsidR="00365163">
        <w:t xml:space="preserve">Figure </w:t>
      </w:r>
      <w:r w:rsidR="00365163">
        <w:rPr>
          <w:noProof/>
        </w:rPr>
        <w:t>3</w:t>
      </w:r>
      <w:r>
        <w:fldChar w:fldCharType="end"/>
      </w:r>
      <w:r>
        <w:t xml:space="preserve"> shows a </w:t>
      </w:r>
      <w:r w:rsidR="00A31E59">
        <w:t>sample</w:t>
      </w:r>
      <w:r>
        <w:t xml:space="preserve"> arrangement of model files.</w:t>
      </w:r>
    </w:p>
    <w:p w14:paraId="64404823" w14:textId="77777777" w:rsidR="00080C95" w:rsidRDefault="00080C95" w:rsidP="00080C95">
      <w:pPr>
        <w:pStyle w:val="BodyText"/>
      </w:pPr>
      <w:r w:rsidRPr="00526D2C">
        <w:rPr>
          <w:noProof/>
        </w:rPr>
        <w:drawing>
          <wp:inline distT="0" distB="0" distL="0" distR="0" wp14:anchorId="6807A55E" wp14:editId="085FF795">
            <wp:extent cx="5577840" cy="3858968"/>
            <wp:effectExtent l="19050" t="0" r="381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577840" cy="3858968"/>
                    </a:xfrm>
                    <a:prstGeom prst="rect">
                      <a:avLst/>
                    </a:prstGeom>
                    <a:noFill/>
                    <a:ln w="9525">
                      <a:noFill/>
                      <a:miter lim="800000"/>
                      <a:headEnd/>
                      <a:tailEnd/>
                    </a:ln>
                  </pic:spPr>
                </pic:pic>
              </a:graphicData>
            </a:graphic>
          </wp:inline>
        </w:drawing>
      </w:r>
    </w:p>
    <w:p w14:paraId="111C4521" w14:textId="38823EE5" w:rsidR="00080C95" w:rsidRDefault="00080C95" w:rsidP="00080C95">
      <w:pPr>
        <w:pStyle w:val="Caption"/>
      </w:pPr>
      <w:bookmarkStart w:id="531" w:name="_Ref292977409"/>
      <w:bookmarkStart w:id="532" w:name="_Toc317518866"/>
      <w:bookmarkStart w:id="533" w:name="_Toc483994038"/>
      <w:r>
        <w:t xml:space="preserve">Figure </w:t>
      </w:r>
      <w:fldSimple w:instr=" SEQ Figure \* ARABIC ">
        <w:r w:rsidR="00365163">
          <w:rPr>
            <w:noProof/>
          </w:rPr>
          <w:t>3</w:t>
        </w:r>
      </w:fldSimple>
      <w:bookmarkEnd w:id="531"/>
      <w:r>
        <w:t xml:space="preserve"> - Model files and locations</w:t>
      </w:r>
      <w:bookmarkEnd w:id="532"/>
      <w:bookmarkEnd w:id="533"/>
    </w:p>
    <w:p w14:paraId="0494B15F" w14:textId="094D8949" w:rsidR="00080C95" w:rsidRDefault="00080C95" w:rsidP="00080C95">
      <w:pPr>
        <w:pStyle w:val="BodyText"/>
      </w:pPr>
      <w:r>
        <w:t xml:space="preserve">Using the example in </w:t>
      </w:r>
      <w:r>
        <w:fldChar w:fldCharType="begin"/>
      </w:r>
      <w:r>
        <w:instrText xml:space="preserve"> REF _Ref292977409 \h </w:instrText>
      </w:r>
      <w:r>
        <w:fldChar w:fldCharType="separate"/>
      </w:r>
      <w:r w:rsidR="00365163">
        <w:t xml:space="preserve">Figure </w:t>
      </w:r>
      <w:r w:rsidR="00365163">
        <w:rPr>
          <w:noProof/>
        </w:rPr>
        <w:t>3</w:t>
      </w:r>
      <w:r>
        <w:fldChar w:fldCharType="end"/>
      </w:r>
      <w:r>
        <w:t xml:space="preserve">, when asset 1 is selected in </w:t>
      </w:r>
      <w:r w:rsidR="00D0467E">
        <w:t xml:space="preserve">the </w:t>
      </w:r>
      <w:r w:rsidR="00A31E59">
        <w:t>A</w:t>
      </w:r>
      <w:r w:rsidR="00D0467E">
        <w:t>sset application and the 3D V</w:t>
      </w:r>
      <w:r>
        <w:t xml:space="preserve">iew tab is displayed, or when in a displayed model and asset 1 is selected, three model files are available: the mechanical room, the building, and the site plan models.  If asset 3 is selected, only the building and site plan models are available.  The list of available models is displayed in the </w:t>
      </w:r>
      <w:r w:rsidR="00A31E59">
        <w:t>Building M</w:t>
      </w:r>
      <w:r>
        <w:t xml:space="preserve">odel combo box on the toolbar at the </w:t>
      </w:r>
      <w:r w:rsidR="00D0467E">
        <w:t>top</w:t>
      </w:r>
      <w:r>
        <w:t xml:space="preserve"> of the </w:t>
      </w:r>
      <w:r w:rsidR="00A31E59">
        <w:t>Vi</w:t>
      </w:r>
      <w:r>
        <w:t>ewer.</w:t>
      </w:r>
      <w:r w:rsidR="00257E03">
        <w:t xml:space="preserve"> The list is sorted </w:t>
      </w:r>
      <w:r w:rsidR="00A31E59">
        <w:t>using</w:t>
      </w:r>
      <w:r w:rsidR="00257E03">
        <w:t xml:space="preserve"> the priority set for each model in the Manage BIM Viewer application.</w:t>
      </w:r>
    </w:p>
    <w:p w14:paraId="57654DB2" w14:textId="20B54ACA" w:rsidR="00080C95" w:rsidRPr="00EB52B0" w:rsidRDefault="00080C95" w:rsidP="00080C95">
      <w:pPr>
        <w:pStyle w:val="BodyText"/>
      </w:pPr>
      <w:r>
        <w:t xml:space="preserve">A single location may have more than one model associated with it.  For </w:t>
      </w:r>
      <w:r w:rsidR="00D0467E">
        <w:t>example:</w:t>
      </w:r>
      <w:r>
        <w:t xml:space="preserve"> an architectural and a MEP model.</w:t>
      </w:r>
      <w:r w:rsidR="00257E03">
        <w:t xml:space="preserve"> If so, all model</w:t>
      </w:r>
      <w:r w:rsidR="00A31E59">
        <w:t>s</w:t>
      </w:r>
      <w:r w:rsidR="00257E03">
        <w:t xml:space="preserve"> for the location are displayed. </w:t>
      </w:r>
    </w:p>
    <w:p w14:paraId="64628ABE" w14:textId="77777777" w:rsidR="001A2649" w:rsidRDefault="001A2649" w:rsidP="009E6AA3">
      <w:pPr>
        <w:pStyle w:val="Heading2"/>
      </w:pPr>
      <w:bookmarkStart w:id="534" w:name="_Toc317518823"/>
      <w:bookmarkStart w:id="535" w:name="_Toc483994015"/>
      <w:bookmarkEnd w:id="527"/>
      <w:bookmarkEnd w:id="528"/>
      <w:bookmarkEnd w:id="529"/>
      <w:bookmarkEnd w:id="530"/>
      <w:r>
        <w:t>Viewer Navigation</w:t>
      </w:r>
      <w:bookmarkEnd w:id="534"/>
      <w:bookmarkEnd w:id="535"/>
      <w:r w:rsidR="001F495A">
        <w:t xml:space="preserve"> </w:t>
      </w:r>
    </w:p>
    <w:p w14:paraId="33717623" w14:textId="77777777" w:rsidR="001A2649" w:rsidRDefault="001A2649" w:rsidP="001E46AB">
      <w:pPr>
        <w:pStyle w:val="Heading3"/>
      </w:pPr>
      <w:bookmarkStart w:id="536" w:name="_Toc317518824"/>
      <w:bookmarkStart w:id="537" w:name="_Toc483994016"/>
      <w:r>
        <w:t>Maximo context</w:t>
      </w:r>
      <w:bookmarkEnd w:id="536"/>
      <w:bookmarkEnd w:id="537"/>
    </w:p>
    <w:p w14:paraId="22CDF1C3" w14:textId="138DFB92" w:rsidR="001A2649" w:rsidRDefault="001A2649" w:rsidP="00A5376F">
      <w:pPr>
        <w:pStyle w:val="BodyText"/>
      </w:pPr>
      <w:r>
        <w:t xml:space="preserve">When the </w:t>
      </w:r>
      <w:r w:rsidR="00D430E8">
        <w:t>V</w:t>
      </w:r>
      <w:r>
        <w:t>iewer is used with the Asset or Locations application it maintains context with Maxim</w:t>
      </w:r>
      <w:r w:rsidR="00E54C19">
        <w:t>o.  When the 3D V</w:t>
      </w:r>
      <w:r>
        <w:t>iew tab is initially displayed, if the current asset o</w:t>
      </w:r>
      <w:r w:rsidR="00225956">
        <w:t>r</w:t>
      </w:r>
      <w:r>
        <w:t xml:space="preserve"> location has a model file available, the model is displayed in the </w:t>
      </w:r>
      <w:r w:rsidR="00D430E8">
        <w:t>V</w:t>
      </w:r>
      <w:r>
        <w:t xml:space="preserve">iewer, the current Maximo record is selected in the model </w:t>
      </w:r>
      <w:r w:rsidR="00D430E8">
        <w:t>V</w:t>
      </w:r>
      <w:r>
        <w:t xml:space="preserve">iewer, and the view in the </w:t>
      </w:r>
      <w:r w:rsidR="00D430E8">
        <w:t>V</w:t>
      </w:r>
      <w:r>
        <w:t>iewer is centered on the selected item and zoomed into the selection.</w:t>
      </w:r>
    </w:p>
    <w:p w14:paraId="51C07F89" w14:textId="242D4C5E" w:rsidR="001A2649" w:rsidRDefault="00D430E8" w:rsidP="00A5376F">
      <w:pPr>
        <w:pStyle w:val="BodyText"/>
      </w:pPr>
      <w:r>
        <w:t>You can u</w:t>
      </w:r>
      <w:r w:rsidR="001A2649">
        <w:t>s</w:t>
      </w:r>
      <w:r>
        <w:t>e</w:t>
      </w:r>
      <w:r w:rsidR="001A2649">
        <w:t xml:space="preserve"> the </w:t>
      </w:r>
      <w:r>
        <w:t>N</w:t>
      </w:r>
      <w:r w:rsidR="001A2649">
        <w:t xml:space="preserve">ext and </w:t>
      </w:r>
      <w:r>
        <w:t>P</w:t>
      </w:r>
      <w:r w:rsidR="001A2649">
        <w:t>revious arrow</w:t>
      </w:r>
      <w:r>
        <w:t xml:space="preserve"> button</w:t>
      </w:r>
      <w:r w:rsidR="001A2649">
        <w:t xml:space="preserve">s on the Maximo toolbar to move through the Maximo search results on the </w:t>
      </w:r>
      <w:r>
        <w:t>L</w:t>
      </w:r>
      <w:r w:rsidR="001A2649">
        <w:t>ist tab</w:t>
      </w:r>
      <w:r>
        <w:t>. This</w:t>
      </w:r>
      <w:r w:rsidR="001A2649">
        <w:t xml:space="preserve"> causes the view in the model </w:t>
      </w:r>
      <w:r>
        <w:t>V</w:t>
      </w:r>
      <w:r w:rsidR="001A2649">
        <w:t xml:space="preserve">iewer to update </w:t>
      </w:r>
      <w:r>
        <w:t xml:space="preserve">while </w:t>
      </w:r>
      <w:r w:rsidR="001A2649">
        <w:t>keeping the current Maximo asset or location selected and zoom</w:t>
      </w:r>
      <w:r>
        <w:t>ing</w:t>
      </w:r>
      <w:r w:rsidR="001A2649">
        <w:t xml:space="preserve"> to context, even if that requires loading a new model file.</w:t>
      </w:r>
    </w:p>
    <w:p w14:paraId="60E97F5D" w14:textId="77777777" w:rsidR="001A2649" w:rsidRDefault="001A2649" w:rsidP="00A5376F">
      <w:pPr>
        <w:pStyle w:val="BodyText"/>
      </w:pPr>
      <w:r>
        <w:t>When an item is selected in the view, if the item is bound to a Maximo record, the current Maximo record is updated to be the selected item.</w:t>
      </w:r>
    </w:p>
    <w:p w14:paraId="78C7EF65" w14:textId="44F82723" w:rsidR="00257E03" w:rsidRDefault="00257E03" w:rsidP="00A5376F">
      <w:pPr>
        <w:pStyle w:val="BodyText"/>
      </w:pPr>
      <w:r>
        <w:t xml:space="preserve">When the </w:t>
      </w:r>
      <w:r w:rsidR="00D430E8">
        <w:t>V</w:t>
      </w:r>
      <w:r>
        <w:t xml:space="preserve">iewer is used </w:t>
      </w:r>
      <w:r w:rsidR="00D430E8">
        <w:t>in</w:t>
      </w:r>
      <w:r>
        <w:t xml:space="preserve"> the Work Order Tracking application, the item in the view </w:t>
      </w:r>
      <w:r w:rsidR="00D430E8">
        <w:t>is</w:t>
      </w:r>
      <w:r>
        <w:t xml:space="preserve"> tied to the assets on the work order providing navigation similar to what is described </w:t>
      </w:r>
      <w:r w:rsidR="00564E54">
        <w:t>for the Assets and Locations applications</w:t>
      </w:r>
      <w:r>
        <w:t>.</w:t>
      </w:r>
    </w:p>
    <w:p w14:paraId="5E7496C5" w14:textId="77777777" w:rsidR="00564E54" w:rsidRPr="00A5376F" w:rsidRDefault="00564E54" w:rsidP="00A5376F">
      <w:pPr>
        <w:pStyle w:val="BodyText"/>
      </w:pPr>
    </w:p>
    <w:p w14:paraId="2937E303" w14:textId="77777777" w:rsidR="001A2649" w:rsidRDefault="001A2649" w:rsidP="001E46AB">
      <w:pPr>
        <w:pStyle w:val="Heading3"/>
      </w:pPr>
      <w:bookmarkStart w:id="538" w:name="_Toc317518825"/>
      <w:bookmarkStart w:id="539" w:name="_Ref448761993"/>
      <w:bookmarkStart w:id="540" w:name="_Ref448762365"/>
      <w:bookmarkStart w:id="541" w:name="_Ref448762373"/>
      <w:bookmarkStart w:id="542" w:name="_Toc483994017"/>
      <w:r>
        <w:t>Top Toolbar</w:t>
      </w:r>
      <w:bookmarkEnd w:id="538"/>
      <w:bookmarkEnd w:id="539"/>
      <w:bookmarkEnd w:id="540"/>
      <w:bookmarkEnd w:id="541"/>
      <w:r w:rsidR="00573F33">
        <w:t xml:space="preserve"> (Location and Assets)</w:t>
      </w:r>
      <w:bookmarkEnd w:id="542"/>
    </w:p>
    <w:p w14:paraId="600CC487" w14:textId="2C0CD76E" w:rsidR="001A2649" w:rsidRDefault="001A2649" w:rsidP="00F82E68">
      <w:pPr>
        <w:pStyle w:val="BodyText"/>
      </w:pPr>
      <w:r>
        <w:t xml:space="preserve">The Top toolbar provides </w:t>
      </w:r>
      <w:r w:rsidR="00564E54">
        <w:t xml:space="preserve">the ability to </w:t>
      </w:r>
      <w:r w:rsidR="00DA2DEC">
        <w:t>manage model files</w:t>
      </w:r>
      <w:r>
        <w:t xml:space="preserve"> and access to Maximo dialogs </w:t>
      </w:r>
      <w:r w:rsidR="00564E54">
        <w:t xml:space="preserve">that are </w:t>
      </w:r>
      <w:r>
        <w:t xml:space="preserve">related to items in the </w:t>
      </w:r>
      <w:r w:rsidR="00564E54">
        <w:t>V</w:t>
      </w:r>
      <w:r>
        <w:t>iewer.</w:t>
      </w:r>
    </w:p>
    <w:p w14:paraId="64DC5219" w14:textId="77777777" w:rsidR="00B04852" w:rsidRPr="00F82E68" w:rsidRDefault="00B04852" w:rsidP="00B04852">
      <w:pPr>
        <w:pStyle w:val="BodyText"/>
        <w:tabs>
          <w:tab w:val="left" w:pos="720"/>
        </w:tabs>
        <w:ind w:hanging="1260"/>
      </w:pPr>
      <w:r>
        <w:rPr>
          <w:noProof/>
        </w:rPr>
        <w:drawing>
          <wp:inline distT="0" distB="0" distL="0" distR="0" wp14:anchorId="64A9C4A0" wp14:editId="5FE9227D">
            <wp:extent cx="6230620" cy="1499870"/>
            <wp:effectExtent l="0" t="0" r="0" b="508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0620" cy="1499870"/>
                    </a:xfrm>
                    <a:prstGeom prst="rect">
                      <a:avLst/>
                    </a:prstGeom>
                    <a:noFill/>
                  </pic:spPr>
                </pic:pic>
              </a:graphicData>
            </a:graphic>
          </wp:inline>
        </w:drawing>
      </w:r>
    </w:p>
    <w:p w14:paraId="734667DD" w14:textId="6AD6DF8D" w:rsidR="00AC1AD4" w:rsidRDefault="00E54C19" w:rsidP="00E54C19">
      <w:pPr>
        <w:pStyle w:val="Base"/>
      </w:pPr>
      <w:r>
        <w:t xml:space="preserve">The above figure is from the </w:t>
      </w:r>
      <w:r w:rsidR="00564E54">
        <w:t>L</w:t>
      </w:r>
      <w:r>
        <w:t>ocation</w:t>
      </w:r>
      <w:r w:rsidR="00564E54">
        <w:t>s</w:t>
      </w:r>
      <w:r>
        <w:t xml:space="preserve"> application.  Not all of the icons show</w:t>
      </w:r>
      <w:r w:rsidR="00564E54">
        <w:t>n</w:t>
      </w:r>
      <w:r>
        <w:t xml:space="preserve"> are visible in other applications</w:t>
      </w:r>
      <w:r w:rsidR="00564E54">
        <w:t>.</w:t>
      </w:r>
    </w:p>
    <w:p w14:paraId="6F0B80DE" w14:textId="77777777" w:rsidR="00FD7560" w:rsidRDefault="001A2649" w:rsidP="00573F33">
      <w:pPr>
        <w:pStyle w:val="Heading4"/>
      </w:pPr>
      <w:r w:rsidRPr="0055204D">
        <w:t>Add/Edit Model</w:t>
      </w:r>
      <w:r>
        <w:t>:</w:t>
      </w:r>
    </w:p>
    <w:p w14:paraId="275BC0F5" w14:textId="2085B4D8" w:rsidR="001A2649" w:rsidRDefault="001A2649" w:rsidP="00FD6805">
      <w:pPr>
        <w:pStyle w:val="BodyText"/>
      </w:pPr>
      <w:r>
        <w:t xml:space="preserve"> </w:t>
      </w:r>
      <w:r w:rsidR="00185010">
        <w:rPr>
          <w:noProof/>
        </w:rPr>
        <w:drawing>
          <wp:inline distT="0" distB="0" distL="0" distR="0" wp14:anchorId="0DDCF2A0" wp14:editId="70549619">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4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 xml:space="preserve">e Add/Edit Model </w:t>
      </w:r>
      <w:r>
        <w:t xml:space="preserve">button displays a dialog </w:t>
      </w:r>
      <w:r w:rsidR="00A05200">
        <w:t xml:space="preserve">that you can use </w:t>
      </w:r>
      <w:r>
        <w:t>to add a model to the current location, or to edit the model file</w:t>
      </w:r>
      <w:r w:rsidR="002F07F0">
        <w:t>s</w:t>
      </w:r>
      <w:r>
        <w:t xml:space="preserve"> </w:t>
      </w:r>
      <w:r w:rsidR="00A05200">
        <w:t xml:space="preserve">that are </w:t>
      </w:r>
      <w:r>
        <w:t xml:space="preserve">already associated with the location.  </w:t>
      </w:r>
      <w:r w:rsidR="00A05200">
        <w:t xml:space="preserve">Refer to section of this document, </w:t>
      </w:r>
      <w:r>
        <w:t xml:space="preserve"> </w:t>
      </w:r>
      <w:r w:rsidR="005E6295">
        <w:fldChar w:fldCharType="begin"/>
      </w:r>
      <w:r w:rsidR="005E6295">
        <w:instrText xml:space="preserve"> REF _Ref462998430 \r \h </w:instrText>
      </w:r>
      <w:r w:rsidR="005E6295">
        <w:fldChar w:fldCharType="separate"/>
      </w:r>
      <w:ins w:id="543" w:author="Doug A. Wood" w:date="2017-05-31T13:09:00Z">
        <w:r w:rsidR="00365163">
          <w:t>2.6</w:t>
        </w:r>
      </w:ins>
      <w:del w:id="544" w:author="Doug A. Wood" w:date="2017-05-31T11:37:00Z">
        <w:r w:rsidR="00FF15FD" w:rsidDel="00D900C6">
          <w:delText>2.5</w:delText>
        </w:r>
      </w:del>
      <w:r w:rsidR="005E6295">
        <w:fldChar w:fldCharType="end"/>
      </w:r>
      <w:r w:rsidR="005E6295">
        <w:t xml:space="preserve"> </w:t>
      </w:r>
      <w:r w:rsidR="005E6295">
        <w:fldChar w:fldCharType="begin"/>
      </w:r>
      <w:r w:rsidR="005E6295">
        <w:instrText xml:space="preserve"> REF _Ref462998447 \h </w:instrText>
      </w:r>
      <w:r w:rsidR="005E6295">
        <w:fldChar w:fldCharType="separate"/>
      </w:r>
      <w:r w:rsidR="00365163">
        <w:t xml:space="preserve">Managing </w:t>
      </w:r>
      <w:r w:rsidR="005E6295">
        <w:fldChar w:fldCharType="end"/>
      </w:r>
      <w:r w:rsidR="00A05200">
        <w:t xml:space="preserve">Linked Locations </w:t>
      </w:r>
      <w:r>
        <w:t xml:space="preserve">for instructions on </w:t>
      </w:r>
      <w:r w:rsidR="00A05200">
        <w:t xml:space="preserve">how to </w:t>
      </w:r>
      <w:r>
        <w:t>us</w:t>
      </w:r>
      <w:r w:rsidR="00A05200">
        <w:t>e</w:t>
      </w:r>
      <w:r>
        <w:t xml:space="preserve"> this dialog.  This button is only displayed when the </w:t>
      </w:r>
      <w:r w:rsidR="00A05200">
        <w:t>V</w:t>
      </w:r>
      <w:r>
        <w:t xml:space="preserve">iewer is used </w:t>
      </w:r>
      <w:r w:rsidR="00A05200">
        <w:t>in</w:t>
      </w:r>
      <w:r>
        <w:t xml:space="preserve"> the Locations application.</w:t>
      </w:r>
    </w:p>
    <w:p w14:paraId="060637AC" w14:textId="3589A41B" w:rsidR="001A2649" w:rsidRDefault="001A2649" w:rsidP="00FD6805">
      <w:pPr>
        <w:pStyle w:val="BodyText"/>
      </w:pPr>
      <w:r>
        <w:rPr>
          <w:b/>
        </w:rPr>
        <w:t>Model Selection</w:t>
      </w:r>
      <w:r w:rsidRPr="0055204D">
        <w:t>:</w:t>
      </w:r>
      <w:r>
        <w:t xml:space="preserve">  Th</w:t>
      </w:r>
      <w:r w:rsidR="00A05200">
        <w:t>e</w:t>
      </w:r>
      <w:r>
        <w:t xml:space="preserve"> </w:t>
      </w:r>
      <w:r w:rsidR="00A05200">
        <w:t xml:space="preserve">Model Selection </w:t>
      </w:r>
      <w:r>
        <w:t>comb</w:t>
      </w:r>
      <w:r w:rsidR="00A05200">
        <w:t xml:space="preserve">ination </w:t>
      </w:r>
      <w:r>
        <w:t xml:space="preserve">box displays all the models </w:t>
      </w:r>
      <w:r w:rsidR="00A05200">
        <w:t xml:space="preserve">that are </w:t>
      </w:r>
      <w:r>
        <w:t xml:space="preserve">available for the currently selected item.  Models are displayed in order </w:t>
      </w:r>
      <w:r w:rsidR="00A05200">
        <w:t xml:space="preserve">of </w:t>
      </w:r>
      <w:r w:rsidR="005E6295">
        <w:t xml:space="preserve">decreasing priority, then </w:t>
      </w:r>
      <w:r>
        <w:t xml:space="preserve">of increasing location size.  Selecting a model loads that model into the </w:t>
      </w:r>
      <w:r w:rsidR="00A05200">
        <w:t>V</w:t>
      </w:r>
      <w:r>
        <w:t>iewer.  If the currently selected item(s) is available in the new model</w:t>
      </w:r>
      <w:r w:rsidR="00A05200">
        <w:t>,</w:t>
      </w:r>
      <w:r>
        <w:t xml:space="preserve"> it is automatically selected and the model is zoomed to context</w:t>
      </w:r>
      <w:r w:rsidR="00A05200">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1544BB0" w14:textId="77777777" w:rsidTr="00E000EB">
        <w:trPr>
          <w:trHeight w:val="350"/>
        </w:trPr>
        <w:tc>
          <w:tcPr>
            <w:tcW w:w="1053" w:type="dxa"/>
            <w:tcMar>
              <w:left w:w="0" w:type="dxa"/>
              <w:right w:w="0" w:type="dxa"/>
            </w:tcMar>
          </w:tcPr>
          <w:p w14:paraId="37926B98"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7368335" w14:textId="42823CD0" w:rsidR="001A2649" w:rsidRPr="00FF5ADB" w:rsidRDefault="001A2649" w:rsidP="00FF5ADB">
            <w:pPr>
              <w:pStyle w:val="Heading4"/>
              <w:spacing w:before="60" w:after="0"/>
              <w:ind w:left="0"/>
              <w:rPr>
                <w:b w:val="0"/>
                <w:i/>
                <w:sz w:val="20"/>
                <w:szCs w:val="20"/>
              </w:rPr>
            </w:pPr>
            <w:r w:rsidRPr="00FF5ADB">
              <w:rPr>
                <w:b w:val="0"/>
                <w:i/>
                <w:sz w:val="20"/>
                <w:szCs w:val="20"/>
              </w:rPr>
              <w:t>The list of models is automatically updated as the currently selected Maximo item changes either by using Maximo navigation or by selecting items in the model.  However</w:t>
            </w:r>
            <w:r w:rsidR="00A05200">
              <w:rPr>
                <w:b w:val="0"/>
                <w:i/>
                <w:sz w:val="20"/>
                <w:szCs w:val="20"/>
              </w:rPr>
              <w:t>,</w:t>
            </w:r>
            <w:r w:rsidRPr="00FF5ADB">
              <w:rPr>
                <w:b w:val="0"/>
                <w:i/>
                <w:sz w:val="20"/>
                <w:szCs w:val="20"/>
              </w:rPr>
              <w:t xml:space="preserve"> a new model file is only loaded if the newly selected item does not exist in the currently loaded model. If a new model file is not loaded, there is no visual indication that the list of available models has changed other than by displaying the comb</w:t>
            </w:r>
            <w:r w:rsidR="00A05200">
              <w:rPr>
                <w:b w:val="0"/>
                <w:i/>
                <w:sz w:val="20"/>
                <w:szCs w:val="20"/>
              </w:rPr>
              <w:t xml:space="preserve">ination </w:t>
            </w:r>
            <w:r w:rsidRPr="00FF5ADB">
              <w:rPr>
                <w:b w:val="0"/>
                <w:i/>
                <w:sz w:val="20"/>
                <w:szCs w:val="20"/>
              </w:rPr>
              <w:t>box selection list.</w:t>
            </w:r>
          </w:p>
        </w:tc>
      </w:tr>
    </w:tbl>
    <w:p w14:paraId="29E88B10" w14:textId="67F796AE" w:rsidR="001A2649" w:rsidRPr="00C07530" w:rsidRDefault="001A2649" w:rsidP="00FD6805">
      <w:pPr>
        <w:pStyle w:val="BodyText"/>
      </w:pPr>
      <w:r w:rsidRPr="00C07530">
        <w:t>When</w:t>
      </w:r>
      <w:r>
        <w:t xml:space="preserve"> a new model is selected, the </w:t>
      </w:r>
      <w:r w:rsidR="00A05200">
        <w:t>V</w:t>
      </w:r>
      <w:r>
        <w:t>iewer attempts to select the item(s) that were selected in the previously displayed model in the new model.</w:t>
      </w:r>
    </w:p>
    <w:p w14:paraId="592B9C68" w14:textId="77006439" w:rsidR="001A2649" w:rsidRPr="002B0758" w:rsidRDefault="001A2649" w:rsidP="002B0758">
      <w:pPr>
        <w:pStyle w:val="BodyText"/>
      </w:pPr>
      <w:r w:rsidRPr="00345181">
        <w:rPr>
          <w:b/>
          <w:bCs/>
        </w:rPr>
        <w:t xml:space="preserve">Create Work Order: </w:t>
      </w:r>
      <w:r>
        <w:t xml:space="preserve"> </w:t>
      </w:r>
      <w:r w:rsidR="00185010">
        <w:rPr>
          <w:noProof/>
        </w:rPr>
        <w:drawing>
          <wp:inline distT="0" distB="0" distL="0" distR="0" wp14:anchorId="780F4333" wp14:editId="7C92011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createWO.png"/>
                    <pic:cNvPicPr/>
                  </pic:nvPicPr>
                  <pic:blipFill>
                    <a:blip r:embed="rId5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Create Work Order</w:t>
      </w:r>
      <w:r>
        <w:t xml:space="preserve"> button displays a dialog to create a work order for the currently selected Maximo record.  This is the same dialog that is available from the Select Action menu.  This button is not available when the </w:t>
      </w:r>
      <w:r w:rsidR="00A05200">
        <w:t>V</w:t>
      </w:r>
      <w:r>
        <w:t xml:space="preserve">iewer is used for </w:t>
      </w:r>
      <w:r w:rsidR="00A05200">
        <w:t xml:space="preserve">an </w:t>
      </w:r>
      <w:r>
        <w:t>asset lookup.</w:t>
      </w:r>
    </w:p>
    <w:p w14:paraId="791C3970" w14:textId="6511D65E" w:rsidR="001A2649" w:rsidRDefault="001A2649" w:rsidP="000D10C6">
      <w:pPr>
        <w:pStyle w:val="BodyText"/>
      </w:pPr>
      <w:r w:rsidRPr="00345181">
        <w:rPr>
          <w:b/>
          <w:bCs/>
        </w:rPr>
        <w:t xml:space="preserve">Search for Work Orders: </w:t>
      </w:r>
      <w:r>
        <w:t xml:space="preserve"> </w:t>
      </w:r>
      <w:r w:rsidR="00185010">
        <w:rPr>
          <w:noProof/>
        </w:rPr>
        <w:drawing>
          <wp:inline distT="0" distB="0" distL="0" distR="0" wp14:anchorId="0841FD5F" wp14:editId="66A1E9C5">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WOsandPMs.png"/>
                    <pic:cNvPicPr/>
                  </pic:nvPicPr>
                  <pic:blipFill>
                    <a:blip r:embed="rId5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Search for Work Orders</w:t>
      </w:r>
      <w:r>
        <w:t xml:space="preserve"> button displays the Display Work Details dialog.  The dialog is similar to the View Work Details dialog </w:t>
      </w:r>
      <w:r w:rsidR="00A05200">
        <w:t xml:space="preserve">that is </w:t>
      </w:r>
      <w:r>
        <w:t>available from the Select Action menu with the following differences:</w:t>
      </w:r>
    </w:p>
    <w:p w14:paraId="4AD480F6" w14:textId="797A02A3" w:rsidR="001A2649" w:rsidRDefault="001A2649" w:rsidP="005A27CE">
      <w:pPr>
        <w:pStyle w:val="BodyText"/>
        <w:numPr>
          <w:ilvl w:val="0"/>
          <w:numId w:val="18"/>
        </w:numPr>
      </w:pPr>
      <w:r>
        <w:t xml:space="preserve">Only work orders, tickets, and preventive maintenance </w:t>
      </w:r>
      <w:r w:rsidR="00814EC4">
        <w:t xml:space="preserve">records </w:t>
      </w:r>
      <w:r>
        <w:t>are supported.</w:t>
      </w:r>
    </w:p>
    <w:p w14:paraId="55644032" w14:textId="186CD789" w:rsidR="001A2649" w:rsidRDefault="001A2649" w:rsidP="005A27CE">
      <w:pPr>
        <w:pStyle w:val="BodyText"/>
        <w:numPr>
          <w:ilvl w:val="0"/>
          <w:numId w:val="18"/>
        </w:numPr>
      </w:pPr>
      <w:r>
        <w:t xml:space="preserve">The location </w:t>
      </w:r>
      <w:r w:rsidR="00A05200">
        <w:t xml:space="preserve">that is </w:t>
      </w:r>
      <w:r>
        <w:t xml:space="preserve">used is always the location </w:t>
      </w:r>
      <w:r w:rsidR="00A05200">
        <w:t xml:space="preserve">that is </w:t>
      </w:r>
      <w:r>
        <w:t xml:space="preserve">associated with the model so the search domain includes all items in the currently displayed model.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4B84FF8" w14:textId="77777777" w:rsidTr="00E000EB">
        <w:trPr>
          <w:trHeight w:val="350"/>
        </w:trPr>
        <w:tc>
          <w:tcPr>
            <w:tcW w:w="1053" w:type="dxa"/>
            <w:tcMar>
              <w:left w:w="0" w:type="dxa"/>
              <w:right w:w="0" w:type="dxa"/>
            </w:tcMar>
          </w:tcPr>
          <w:p w14:paraId="01FFAE69"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48D2A95E" w14:textId="77777777" w:rsidR="001A2649" w:rsidRPr="00FF5ADB" w:rsidRDefault="001A2649" w:rsidP="00FF5ADB">
            <w:pPr>
              <w:pStyle w:val="Heading4"/>
              <w:spacing w:before="60" w:after="0"/>
              <w:ind w:left="0"/>
              <w:rPr>
                <w:b w:val="0"/>
                <w:i/>
                <w:sz w:val="20"/>
                <w:szCs w:val="20"/>
              </w:rPr>
            </w:pPr>
            <w:r w:rsidRPr="00FF5ADB">
              <w:rPr>
                <w:b w:val="0"/>
                <w:i/>
                <w:sz w:val="20"/>
                <w:szCs w:val="20"/>
              </w:rPr>
              <w:t>If multiple model files are available, the search can be narrowed or broadened by selecting and displaying a different model file.</w:t>
            </w:r>
          </w:p>
        </w:tc>
      </w:tr>
    </w:tbl>
    <w:p w14:paraId="3DE0BF40" w14:textId="08247721" w:rsidR="001A2649" w:rsidRPr="000D10C6" w:rsidRDefault="001A2649" w:rsidP="005A27CE">
      <w:pPr>
        <w:pStyle w:val="BodyText"/>
        <w:numPr>
          <w:ilvl w:val="0"/>
          <w:numId w:val="18"/>
        </w:numPr>
      </w:pPr>
      <w:r>
        <w:t xml:space="preserve">All or some of the assets or locations that have items in the results set can be highlighted in the model.  This allows </w:t>
      </w:r>
      <w:r w:rsidR="00A05200">
        <w:t xml:space="preserve">you to </w:t>
      </w:r>
      <w:r>
        <w:t>easy locat</w:t>
      </w:r>
      <w:r w:rsidR="00A05200">
        <w:t>e assets</w:t>
      </w:r>
      <w:r>
        <w:t xml:space="preserve"> </w:t>
      </w:r>
      <w:r w:rsidR="00A05200">
        <w:t xml:space="preserve">or locations visually </w:t>
      </w:r>
      <w:r>
        <w:t xml:space="preserve">in the model that require </w:t>
      </w:r>
      <w:r w:rsidR="00A05200">
        <w:t xml:space="preserve">your </w:t>
      </w:r>
      <w:r>
        <w:t xml:space="preserve">attention.  The Display All button highlights all items listed in the dialogs.  The Display </w:t>
      </w:r>
      <w:r w:rsidR="00A05200">
        <w:t>S</w:t>
      </w:r>
      <w:r>
        <w:t>elected button highlights the checked items.</w:t>
      </w:r>
    </w:p>
    <w:p w14:paraId="7215D223" w14:textId="484FF9A6" w:rsidR="001A2649" w:rsidRPr="00DB7223" w:rsidRDefault="001A2649" w:rsidP="00DB7223">
      <w:pPr>
        <w:pStyle w:val="BodyText"/>
      </w:pPr>
      <w:r w:rsidRPr="00DB7223">
        <w:rPr>
          <w:b/>
        </w:rPr>
        <w:t>Create Ticket:</w:t>
      </w:r>
      <w:r w:rsidRPr="00DB7223">
        <w:t xml:space="preserve">  </w:t>
      </w:r>
      <w:r w:rsidR="002F07F0">
        <w:rPr>
          <w:noProof/>
        </w:rPr>
        <w:drawing>
          <wp:inline distT="0" distB="0" distL="0" distR="0" wp14:anchorId="6C92169C" wp14:editId="3B7A5C07">
            <wp:extent cx="20955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Ticket.png"/>
                    <pic:cNvPicPr/>
                  </pic:nvPicPr>
                  <pic:blipFill>
                    <a:blip r:embed="rId5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w:t>
      </w:r>
      <w:r w:rsidRPr="00DB7223">
        <w:t>Th</w:t>
      </w:r>
      <w:r w:rsidR="00114A90">
        <w:t>e Create Ticket</w:t>
      </w:r>
      <w:r w:rsidRPr="00DB7223">
        <w:t xml:space="preserve"> button displays a dialog to create a service request for the currently selected Maximo record.  This is the same dialog that is available from the Select Action menu. This button is not available when the </w:t>
      </w:r>
      <w:r w:rsidR="00114A90">
        <w:t>V</w:t>
      </w:r>
      <w:r w:rsidRPr="00DB7223">
        <w:t>iewer is used for asset lookup.</w:t>
      </w:r>
    </w:p>
    <w:p w14:paraId="4A2B8B64" w14:textId="190799C6" w:rsidR="001A2649" w:rsidRPr="008D7186" w:rsidRDefault="001A2649" w:rsidP="002B0758">
      <w:pPr>
        <w:pStyle w:val="BodyText"/>
        <w:rPr>
          <w:bCs/>
        </w:rPr>
      </w:pPr>
      <w:r>
        <w:rPr>
          <w:b/>
          <w:bCs/>
        </w:rPr>
        <w:t xml:space="preserve">Inspect Asset:  </w:t>
      </w:r>
      <w:r w:rsidR="002F07F0">
        <w:rPr>
          <w:noProof/>
        </w:rPr>
        <w:drawing>
          <wp:inline distT="0" distB="0" distL="0" distR="0" wp14:anchorId="60294E09" wp14:editId="2BA392C7">
            <wp:extent cx="2095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findAsset.png"/>
                    <pic:cNvPicPr/>
                  </pic:nvPicPr>
                  <pic:blipFill>
                    <a:blip r:embed="rId5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b/>
          <w:bCs/>
        </w:rPr>
        <w:t xml:space="preserve"> </w:t>
      </w:r>
      <w:r w:rsidRPr="008D7186">
        <w:rPr>
          <w:bCs/>
        </w:rPr>
        <w:t>Th</w:t>
      </w:r>
      <w:r w:rsidR="00114A90">
        <w:rPr>
          <w:bCs/>
        </w:rPr>
        <w:t>e Inspect Asset</w:t>
      </w:r>
      <w:r w:rsidRPr="008D7186">
        <w:rPr>
          <w:bCs/>
        </w:rPr>
        <w:t xml:space="preserve"> button displays the </w:t>
      </w:r>
      <w:r>
        <w:rPr>
          <w:bCs/>
        </w:rPr>
        <w:t xml:space="preserve">Asset Details dialog.  It displays a list of all assets at the currently selected location, and all children of that location.  For example, selecting an operating location such as an air handler displays the asset </w:t>
      </w:r>
      <w:r w:rsidR="00114A90">
        <w:rPr>
          <w:bCs/>
        </w:rPr>
        <w:t xml:space="preserve">that is </w:t>
      </w:r>
      <w:r>
        <w:rPr>
          <w:bCs/>
        </w:rPr>
        <w:t xml:space="preserve">being operated at that location.  Selecting a space such as a room shows all assets </w:t>
      </w:r>
      <w:r w:rsidR="00114A90">
        <w:rPr>
          <w:bCs/>
        </w:rPr>
        <w:t xml:space="preserve">that are </w:t>
      </w:r>
      <w:r>
        <w:rPr>
          <w:bCs/>
        </w:rPr>
        <w:t xml:space="preserve">associated with the space.  A table row can be expanded to show details of the asset.  This button is not available when the </w:t>
      </w:r>
      <w:r w:rsidR="00114A90">
        <w:rPr>
          <w:bCs/>
        </w:rPr>
        <w:t>V</w:t>
      </w:r>
      <w:r>
        <w:rPr>
          <w:bCs/>
        </w:rPr>
        <w:t xml:space="preserve">iewer is used with the Asset application </w:t>
      </w:r>
      <w:r w:rsidR="00114A90">
        <w:rPr>
          <w:bCs/>
        </w:rPr>
        <w:t>because</w:t>
      </w:r>
      <w:r>
        <w:rPr>
          <w:bCs/>
        </w:rPr>
        <w:t xml:space="preserve"> it is redundant with the Asset tab.</w:t>
      </w:r>
    </w:p>
    <w:p w14:paraId="038F4CC7" w14:textId="53A2F707" w:rsidR="001A2649" w:rsidRDefault="001A2649" w:rsidP="002B0758">
      <w:pPr>
        <w:pStyle w:val="BodyText"/>
      </w:pPr>
      <w:r>
        <w:rPr>
          <w:b/>
          <w:bCs/>
        </w:rPr>
        <w:t>New System:</w:t>
      </w:r>
      <w:r>
        <w:t xml:space="preserve">   </w:t>
      </w:r>
      <w:r w:rsidR="002F07F0">
        <w:rPr>
          <w:noProof/>
        </w:rPr>
        <w:drawing>
          <wp:inline distT="0" distB="0" distL="0" distR="0" wp14:anchorId="3D429829" wp14:editId="3ED43BC1">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System.png"/>
                    <pic:cNvPicPr/>
                  </pic:nvPicPr>
                  <pic:blipFill>
                    <a:blip r:embed="rId5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6763BD">
        <w:t>e New System</w:t>
      </w:r>
      <w:r>
        <w:t xml:space="preserve"> button creates a new Maximo system from the current selection. The system created is a </w:t>
      </w:r>
      <w:proofErr w:type="gramStart"/>
      <w:r>
        <w:t>two level</w:t>
      </w:r>
      <w:proofErr w:type="gramEnd"/>
      <w:r>
        <w:t xml:space="preserve"> hierarchy.  The parent is the location </w:t>
      </w:r>
      <w:r w:rsidR="006763BD">
        <w:t xml:space="preserve">that is </w:t>
      </w:r>
      <w:r>
        <w:t>associated with the model file, and the children are the current selection.  Depending on how the current selection is created, it may contain elements that have not been imported into Maximo, these elements are not part of the new system.</w:t>
      </w:r>
    </w:p>
    <w:p w14:paraId="2B8132C7" w14:textId="446FB4B4" w:rsidR="001A2649" w:rsidRDefault="00FE1D9A" w:rsidP="002B0758">
      <w:pPr>
        <w:pStyle w:val="BodyText"/>
      </w:pPr>
      <w:r>
        <w:rPr>
          <w:b/>
          <w:bCs/>
        </w:rPr>
        <w:t>Display</w:t>
      </w:r>
      <w:r w:rsidR="001A2649">
        <w:rPr>
          <w:b/>
          <w:bCs/>
        </w:rPr>
        <w:t xml:space="preserve"> Systems:</w:t>
      </w:r>
      <w:r w:rsidR="001A2649">
        <w:t xml:space="preserve">   </w:t>
      </w:r>
      <w:r w:rsidR="00410772">
        <w:rPr>
          <w:noProof/>
        </w:rPr>
        <w:drawing>
          <wp:inline distT="0" distB="0" distL="0" distR="0" wp14:anchorId="6F05334D" wp14:editId="358E0929">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openSystem.png"/>
                    <pic:cNvPicPr/>
                  </pic:nvPicPr>
                  <pic:blipFill>
                    <a:blip r:embed="rId5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1A2649">
        <w:t xml:space="preserve"> Th</w:t>
      </w:r>
      <w:r w:rsidR="006763BD">
        <w:t>e Display Systems</w:t>
      </w:r>
      <w:r w:rsidR="001A2649">
        <w:t xml:space="preserve"> button displays a dialog with a table of all the systems for which the current selection is a member</w:t>
      </w:r>
      <w:r>
        <w:t xml:space="preserve"> except the primary system</w:t>
      </w:r>
      <w:r w:rsidR="001A2649">
        <w:t xml:space="preserve">.  Selecting </w:t>
      </w:r>
      <w:r w:rsidR="006763BD">
        <w:t>the D</w:t>
      </w:r>
      <w:r w:rsidR="001A2649">
        <w:t xml:space="preserve">isplay </w:t>
      </w:r>
      <w:r w:rsidR="006763BD">
        <w:t xml:space="preserve">System </w:t>
      </w:r>
      <w:r w:rsidR="001A2649">
        <w:t xml:space="preserve">causes all members of the system that are in the model file to be selected.  Selecting the </w:t>
      </w:r>
      <w:r w:rsidR="001A2649" w:rsidRPr="00D407B5">
        <w:rPr>
          <w:color w:val="0070C0"/>
          <w:sz w:val="28"/>
          <w:szCs w:val="28"/>
        </w:rPr>
        <w:t>■</w:t>
      </w:r>
      <w:r w:rsidR="001A2649">
        <w:t xml:space="preserve"> icon select</w:t>
      </w:r>
      <w:r w:rsidR="00410772">
        <w:t>s and displays</w:t>
      </w:r>
      <w:r w:rsidR="001A2649">
        <w:t xml:space="preserve"> the associated item in the model and closed the dialog.</w:t>
      </w:r>
    </w:p>
    <w:p w14:paraId="1685D6E2" w14:textId="5105BE9E" w:rsidR="001A2649" w:rsidRDefault="001A2649" w:rsidP="002B0758">
      <w:pPr>
        <w:pStyle w:val="BodyText"/>
      </w:pPr>
      <w:r>
        <w:rPr>
          <w:b/>
          <w:bCs/>
        </w:rPr>
        <w:t>Edit System:</w:t>
      </w:r>
      <w:r>
        <w:t xml:space="preserve">   </w:t>
      </w:r>
      <w:r w:rsidR="00410772">
        <w:rPr>
          <w:noProof/>
        </w:rPr>
        <w:drawing>
          <wp:inline distT="0" distB="0" distL="0" distR="0" wp14:anchorId="25022ADC" wp14:editId="5F32FFE7">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ditSystem.png"/>
                    <pic:cNvPicPr/>
                  </pic:nvPicPr>
                  <pic:blipFill>
                    <a:blip r:embed="rId5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CC2FA4">
        <w:t>e Edit Systems</w:t>
      </w:r>
      <w:r>
        <w:t xml:space="preserve"> dialog enables many aspects of systems to be edited.  The following functions are available for editing members of a system:</w:t>
      </w:r>
    </w:p>
    <w:p w14:paraId="279166BB" w14:textId="50B6E5D4" w:rsidR="001A2649" w:rsidRDefault="001A2649" w:rsidP="005A27CE">
      <w:pPr>
        <w:pStyle w:val="BodyText"/>
        <w:numPr>
          <w:ilvl w:val="0"/>
          <w:numId w:val="18"/>
        </w:numPr>
      </w:pPr>
      <w:r w:rsidRPr="009C648A">
        <w:rPr>
          <w:b/>
        </w:rPr>
        <w:t>Replace</w:t>
      </w:r>
      <w:r w:rsidR="00CC2FA4">
        <w:rPr>
          <w:b/>
        </w:rPr>
        <w:t>:</w:t>
      </w:r>
      <w:r>
        <w:t xml:space="preserve"> Replace</w:t>
      </w:r>
      <w:r w:rsidR="00CC2FA4">
        <w:t>s</w:t>
      </w:r>
      <w:r>
        <w:t xml:space="preserve"> all members of the system with the current selection</w:t>
      </w:r>
      <w:r w:rsidR="00FE1D9A">
        <w:t xml:space="preserve">.  </w:t>
      </w:r>
      <w:r w:rsidR="00CC2FA4">
        <w:t>Similar to the</w:t>
      </w:r>
      <w:r w:rsidR="00FE1D9A">
        <w:t xml:space="preserve"> New System</w:t>
      </w:r>
      <w:r w:rsidR="00CC2FA4">
        <w:t xml:space="preserve"> function</w:t>
      </w:r>
      <w:r w:rsidR="00FE1D9A">
        <w:t>, the resulting system is two level</w:t>
      </w:r>
      <w:r w:rsidR="008711D6">
        <w:t xml:space="preserve">.  The top level is the location </w:t>
      </w:r>
      <w:r w:rsidR="00CC2FA4">
        <w:t xml:space="preserve">that is </w:t>
      </w:r>
      <w:r w:rsidR="008711D6">
        <w:t>associated with the model and the next level is the current viewer selection</w:t>
      </w:r>
      <w:r w:rsidR="00CC2FA4">
        <w:t>.</w:t>
      </w:r>
    </w:p>
    <w:p w14:paraId="101EEA7B" w14:textId="25C56677" w:rsidR="001A2649" w:rsidRDefault="001A2649" w:rsidP="005A27CE">
      <w:pPr>
        <w:pStyle w:val="BodyText"/>
        <w:numPr>
          <w:ilvl w:val="0"/>
          <w:numId w:val="18"/>
        </w:numPr>
      </w:pPr>
      <w:r w:rsidRPr="009C648A">
        <w:rPr>
          <w:b/>
        </w:rPr>
        <w:t>Append:</w:t>
      </w:r>
      <w:r>
        <w:t xml:space="preserve">  Add</w:t>
      </w:r>
      <w:r w:rsidR="00CC2FA4">
        <w:t>s</w:t>
      </w:r>
      <w:r>
        <w:t xml:space="preserve"> the current selection as children of the selected node.  Items in the selection that are already members of the system are ignored</w:t>
      </w:r>
      <w:r w:rsidR="00CC2FA4">
        <w:t>.</w:t>
      </w:r>
    </w:p>
    <w:p w14:paraId="0D161C4C" w14:textId="139BE031" w:rsidR="001A2649" w:rsidRDefault="001A2649" w:rsidP="005A27CE">
      <w:pPr>
        <w:pStyle w:val="BodyText"/>
        <w:numPr>
          <w:ilvl w:val="0"/>
          <w:numId w:val="18"/>
        </w:numPr>
      </w:pPr>
      <w:r w:rsidRPr="009C648A">
        <w:rPr>
          <w:b/>
        </w:rPr>
        <w:t>Delete:</w:t>
      </w:r>
      <w:r>
        <w:t xml:space="preserve">  Remove</w:t>
      </w:r>
      <w:r w:rsidR="00CC2FA4">
        <w:t>s</w:t>
      </w:r>
      <w:r>
        <w:t xml:space="preserve"> all members from the system and deletes the system</w:t>
      </w:r>
      <w:r w:rsidR="00CC2FA4">
        <w:t>.</w:t>
      </w:r>
    </w:p>
    <w:p w14:paraId="24483826" w14:textId="77777777" w:rsidR="001A2649" w:rsidRDefault="001A2649" w:rsidP="002B0758">
      <w:pPr>
        <w:pStyle w:val="BodyText"/>
        <w:rPr>
          <w:bCs/>
        </w:rPr>
      </w:pPr>
      <w:r w:rsidRPr="009C648A">
        <w:rPr>
          <w:bCs/>
        </w:rPr>
        <w:t>The effect</w:t>
      </w:r>
      <w:r>
        <w:rPr>
          <w:bCs/>
        </w:rPr>
        <w:t>s</w:t>
      </w:r>
      <w:r w:rsidRPr="009C648A">
        <w:rPr>
          <w:bCs/>
        </w:rPr>
        <w:t xml:space="preserve"> of the above actions are immediate</w:t>
      </w:r>
      <w:r>
        <w:rPr>
          <w:bCs/>
        </w:rPr>
        <w:t xml:space="preserve"> and are not rolled back by canceling the dialog.</w:t>
      </w:r>
    </w:p>
    <w:p w14:paraId="019EC78D" w14:textId="77777777" w:rsidR="001A2649" w:rsidRDefault="001A2649" w:rsidP="002B0758">
      <w:pPr>
        <w:pStyle w:val="BodyText"/>
      </w:pPr>
      <w:r>
        <w:t>The dialog can also be used to update the system description and classification</w:t>
      </w:r>
      <w:r w:rsidR="00410772">
        <w:t>, and to view and manage attachments.</w:t>
      </w:r>
    </w:p>
    <w:p w14:paraId="435A131C" w14:textId="77777777" w:rsidR="001A2649" w:rsidRDefault="00410772" w:rsidP="00472F5B">
      <w:pPr>
        <w:pStyle w:val="BodyText"/>
        <w:ind w:left="0"/>
      </w:pPr>
      <w:r>
        <w:rPr>
          <w:noProof/>
        </w:rPr>
        <w:drawing>
          <wp:inline distT="0" distB="0" distL="0" distR="0" wp14:anchorId="429033C9" wp14:editId="311F6AF4">
            <wp:extent cx="5943600" cy="633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6335395"/>
                    </a:xfrm>
                    <a:prstGeom prst="rect">
                      <a:avLst/>
                    </a:prstGeom>
                  </pic:spPr>
                </pic:pic>
              </a:graphicData>
            </a:graphic>
          </wp:inline>
        </w:drawing>
      </w:r>
    </w:p>
    <w:p w14:paraId="719BFD6D" w14:textId="13AA5959" w:rsidR="001A2649" w:rsidRPr="009C648A" w:rsidRDefault="001A2649" w:rsidP="00472F5B">
      <w:pPr>
        <w:pStyle w:val="Caption"/>
      </w:pPr>
      <w:bookmarkStart w:id="545" w:name="_Toc317518868"/>
      <w:bookmarkStart w:id="546" w:name="_Toc483994039"/>
      <w:r>
        <w:t xml:space="preserve">Figure </w:t>
      </w:r>
      <w:fldSimple w:instr=" SEQ Figure \* ARABIC ">
        <w:r w:rsidR="00365163">
          <w:rPr>
            <w:noProof/>
          </w:rPr>
          <w:t>4</w:t>
        </w:r>
      </w:fldSimple>
      <w:r>
        <w:t xml:space="preserve"> - Edit Systems Dialog</w:t>
      </w:r>
      <w:bookmarkEnd w:id="545"/>
      <w:bookmarkEnd w:id="546"/>
    </w:p>
    <w:p w14:paraId="08562541" w14:textId="6851FC94" w:rsidR="001A2649" w:rsidRDefault="001A2649" w:rsidP="000D10C6">
      <w:pPr>
        <w:pStyle w:val="BodyText"/>
      </w:pPr>
      <w:r w:rsidRPr="00345181">
        <w:rPr>
          <w:b/>
        </w:rPr>
        <w:t xml:space="preserve">Resize: </w:t>
      </w:r>
      <w:r w:rsidR="00410772">
        <w:rPr>
          <w:noProof/>
        </w:rPr>
        <w:drawing>
          <wp:inline distT="0" distB="0" distL="0" distR="0" wp14:anchorId="1D56F0AE" wp14:editId="2B5BF51D">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size.png"/>
                    <pic:cNvPicPr/>
                  </pic:nvPicPr>
                  <pic:blipFill>
                    <a:blip r:embed="rId5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CC2FA4">
        <w:t>e Resize</w:t>
      </w:r>
      <w:r>
        <w:t xml:space="preserve"> button displays a resize menu to aid in fitting the </w:t>
      </w:r>
      <w:r w:rsidR="00CC2FA4">
        <w:t>V</w:t>
      </w:r>
      <w:r>
        <w:t>iewer into the browser window.  The size selection applies to the Assets</w:t>
      </w:r>
      <w:r w:rsidR="009E2BA3">
        <w:t>,</w:t>
      </w:r>
      <w:r>
        <w:t xml:space="preserve"> Locations</w:t>
      </w:r>
      <w:r w:rsidR="009E2BA3">
        <w:t>, and the Work Order Tracking</w:t>
      </w:r>
      <w:r>
        <w:t xml:space="preserve"> applications and is in effect for the duration of the browser session.</w:t>
      </w:r>
    </w:p>
    <w:p w14:paraId="6BDFDC64" w14:textId="25F57D9A" w:rsidR="008711D6" w:rsidRPr="008711D6" w:rsidRDefault="008711D6" w:rsidP="000D10C6">
      <w:pPr>
        <w:pStyle w:val="BodyText"/>
      </w:pPr>
      <w:r w:rsidRPr="008711D6">
        <w:t xml:space="preserve">The </w:t>
      </w:r>
      <w:r w:rsidR="00CC2FA4">
        <w:t>R</w:t>
      </w:r>
      <w:r>
        <w:t>esize button o</w:t>
      </w:r>
      <w:r w:rsidR="00CC2FA4">
        <w:t>n</w:t>
      </w:r>
      <w:r>
        <w:t xml:space="preserve"> the Asset Lookup dialog controls only the height.  There are </w:t>
      </w:r>
      <w:r w:rsidR="00CC2FA4">
        <w:t>three</w:t>
      </w:r>
      <w:r>
        <w:t xml:space="preserve"> options. Pressing the button cycles through the options</w:t>
      </w:r>
      <w:r w:rsidR="00CC2FA4">
        <w:t>.</w:t>
      </w:r>
    </w:p>
    <w:p w14:paraId="0616E7DC" w14:textId="77777777" w:rsidR="00053C66" w:rsidRDefault="00053C66" w:rsidP="00053C66">
      <w:pPr>
        <w:pStyle w:val="Heading3"/>
      </w:pPr>
      <w:bookmarkStart w:id="547" w:name="_Ref463036284"/>
      <w:bookmarkStart w:id="548" w:name="_Ref463036309"/>
      <w:bookmarkStart w:id="549" w:name="_Toc483994018"/>
      <w:r>
        <w:t>Saved view</w:t>
      </w:r>
      <w:bookmarkEnd w:id="547"/>
      <w:bookmarkEnd w:id="548"/>
      <w:r w:rsidR="008711D6">
        <w:t>s</w:t>
      </w:r>
      <w:bookmarkEnd w:id="549"/>
    </w:p>
    <w:p w14:paraId="37C99C65" w14:textId="17892936" w:rsidR="004F53FB" w:rsidRDefault="008711D6" w:rsidP="004F53FB">
      <w:pPr>
        <w:pStyle w:val="BodyText"/>
      </w:pPr>
      <w:r>
        <w:t xml:space="preserve">Much of the </w:t>
      </w:r>
      <w:r w:rsidR="00CC2FA4">
        <w:t>V</w:t>
      </w:r>
      <w:r>
        <w:t>iewer state can be captured</w:t>
      </w:r>
      <w:r w:rsidR="004F53FB">
        <w:t xml:space="preserve"> in a Saved View </w:t>
      </w:r>
      <w:r w:rsidR="00CC2FA4">
        <w:t xml:space="preserve">that saves the settings for the current view </w:t>
      </w:r>
      <w:r w:rsidR="004F53FB">
        <w:t>and store</w:t>
      </w:r>
      <w:r w:rsidR="00CC2FA4">
        <w:t>s</w:t>
      </w:r>
      <w:r w:rsidR="004F53FB">
        <w:t xml:space="preserve"> </w:t>
      </w:r>
      <w:r w:rsidR="00CC2FA4">
        <w:t>the view</w:t>
      </w:r>
      <w:r w:rsidR="004F53FB">
        <w:t xml:space="preserve"> in the Maximo database for later use. This include</w:t>
      </w:r>
      <w:r w:rsidR="00CC2FA4">
        <w:t>s</w:t>
      </w:r>
      <w:r w:rsidR="004F53FB">
        <w:t xml:space="preserve">: </w:t>
      </w:r>
      <w:r w:rsidR="00CC2FA4">
        <w:t>The c</w:t>
      </w:r>
      <w:r w:rsidR="004F53FB">
        <w:t xml:space="preserve">amera position and zoom, the current selection, and section cuts. Saved views </w:t>
      </w:r>
      <w:r w:rsidR="00CC2FA4">
        <w:t>can be</w:t>
      </w:r>
      <w:r w:rsidR="004F53FB">
        <w:t xml:space="preserve"> found on the Maximo popup on the bottom toolbar.</w:t>
      </w:r>
    </w:p>
    <w:p w14:paraId="4C818E61" w14:textId="77777777" w:rsidR="00053C66" w:rsidRPr="00053C66" w:rsidRDefault="00053C66" w:rsidP="00053C66">
      <w:pPr>
        <w:pStyle w:val="BodyText"/>
      </w:pPr>
      <w:r w:rsidRPr="00053C66">
        <w:rPr>
          <w:noProof/>
        </w:rPr>
        <w:drawing>
          <wp:inline distT="0" distB="0" distL="0" distR="0" wp14:anchorId="01D73254" wp14:editId="37B27D5C">
            <wp:extent cx="2855595" cy="1984375"/>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5595" cy="1984375"/>
                    </a:xfrm>
                    <a:prstGeom prst="rect">
                      <a:avLst/>
                    </a:prstGeom>
                    <a:noFill/>
                    <a:ln>
                      <a:noFill/>
                    </a:ln>
                  </pic:spPr>
                </pic:pic>
              </a:graphicData>
            </a:graphic>
          </wp:inline>
        </w:drawing>
      </w:r>
    </w:p>
    <w:p w14:paraId="2CE5143C" w14:textId="77777777" w:rsidR="00CC2FA4" w:rsidRDefault="00CC2FA4" w:rsidP="00053C66">
      <w:pPr>
        <w:pStyle w:val="BodyText"/>
        <w:rPr>
          <w:b/>
        </w:rPr>
      </w:pPr>
    </w:p>
    <w:p w14:paraId="21400837" w14:textId="3D1DB66F" w:rsidR="00053C66" w:rsidRDefault="00053C66" w:rsidP="00053C66">
      <w:pPr>
        <w:pStyle w:val="BodyText"/>
      </w:pPr>
      <w:r w:rsidRPr="00D437CF">
        <w:rPr>
          <w:b/>
        </w:rPr>
        <w:t>To create a Saved View:</w:t>
      </w:r>
      <w:r>
        <w:t xml:space="preserve"> Setup the desired viewer image, then select the Save View</w:t>
      </w:r>
      <w:r w:rsidR="00CC2FA4">
        <w:t xml:space="preserve"> button </w:t>
      </w:r>
      <w:r>
        <w:t xml:space="preserve">on the </w:t>
      </w:r>
      <w:r w:rsidR="00CC2FA4">
        <w:t>V</w:t>
      </w:r>
      <w:r>
        <w:t>iewer toolbar.  This displays the Save View dialog.</w:t>
      </w:r>
    </w:p>
    <w:p w14:paraId="3087EBD1" w14:textId="77777777" w:rsidR="00053C66" w:rsidRDefault="00053C66" w:rsidP="00053C66">
      <w:pPr>
        <w:pStyle w:val="BodyText"/>
      </w:pPr>
      <w:r w:rsidRPr="00D437CF">
        <w:rPr>
          <w:noProof/>
        </w:rPr>
        <w:drawing>
          <wp:inline distT="0" distB="0" distL="0" distR="0" wp14:anchorId="557FF8C8" wp14:editId="2977F0A4">
            <wp:extent cx="4067175" cy="310515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7175" cy="3105150"/>
                    </a:xfrm>
                    <a:prstGeom prst="rect">
                      <a:avLst/>
                    </a:prstGeom>
                  </pic:spPr>
                </pic:pic>
              </a:graphicData>
            </a:graphic>
          </wp:inline>
        </w:drawing>
      </w:r>
    </w:p>
    <w:p w14:paraId="696E6F7D" w14:textId="77777777" w:rsidR="00053C66" w:rsidRDefault="00053C66" w:rsidP="00053C66">
      <w:pPr>
        <w:pStyle w:val="BodyText"/>
      </w:pPr>
      <w:r w:rsidRPr="00C40E5B">
        <w:rPr>
          <w:b/>
        </w:rPr>
        <w:t>Description:</w:t>
      </w:r>
      <w:r>
        <w:t xml:space="preserve"> The description is required and identifies the view for later use.</w:t>
      </w:r>
    </w:p>
    <w:p w14:paraId="4CB801F3" w14:textId="77777777" w:rsidR="00053C66" w:rsidRDefault="00053C66" w:rsidP="00053C66">
      <w:pPr>
        <w:pStyle w:val="BodyText"/>
      </w:pPr>
      <w:r w:rsidRPr="00C40E5B">
        <w:rPr>
          <w:b/>
        </w:rPr>
        <w:t>Details:</w:t>
      </w:r>
      <w:r>
        <w:t xml:space="preserve"> Optional addition description</w:t>
      </w:r>
    </w:p>
    <w:p w14:paraId="4A2FA490" w14:textId="3EBAD7F2" w:rsidR="00053C66" w:rsidRDefault="00053C66" w:rsidP="00053C66">
      <w:pPr>
        <w:pStyle w:val="BodyText"/>
      </w:pPr>
      <w:r w:rsidRPr="00C40E5B">
        <w:rPr>
          <w:b/>
        </w:rPr>
        <w:t>Public:</w:t>
      </w:r>
      <w:r>
        <w:t xml:space="preserve"> Private views are only visible to the user </w:t>
      </w:r>
      <w:r w:rsidR="00CC2FA4">
        <w:t xml:space="preserve">who </w:t>
      </w:r>
      <w:r>
        <w:t>create</w:t>
      </w:r>
      <w:r w:rsidR="00CC2FA4">
        <w:t>s</w:t>
      </w:r>
      <w:r>
        <w:t xml:space="preserve"> them.  Public views are visible to all users with access to the site.</w:t>
      </w:r>
    </w:p>
    <w:p w14:paraId="20C907A0" w14:textId="77777777" w:rsidR="00053C66" w:rsidRDefault="00053C66" w:rsidP="00053C66">
      <w:pPr>
        <w:pStyle w:val="BodyText"/>
      </w:pPr>
    </w:p>
    <w:p w14:paraId="5B363A66" w14:textId="400DA325" w:rsidR="00053C66" w:rsidRDefault="00053C66" w:rsidP="00053C66">
      <w:pPr>
        <w:pStyle w:val="BodyText"/>
      </w:pPr>
      <w:r>
        <w:t>To restore a view</w:t>
      </w:r>
      <w:r w:rsidR="001926BC">
        <w:t>, s</w:t>
      </w:r>
      <w:r>
        <w:t xml:space="preserve">elect </w:t>
      </w:r>
      <w:r w:rsidR="001926BC">
        <w:t xml:space="preserve">the </w:t>
      </w:r>
      <w:r>
        <w:t>Apply Saved View</w:t>
      </w:r>
      <w:r w:rsidR="001926BC">
        <w:t xml:space="preserve"> button</w:t>
      </w:r>
      <w:r>
        <w:t xml:space="preserve"> from the </w:t>
      </w:r>
      <w:r w:rsidR="001926BC">
        <w:t>V</w:t>
      </w:r>
      <w:r>
        <w:t xml:space="preserve">iewer toolbar.  Highlight the desired view and </w:t>
      </w:r>
      <w:r w:rsidR="001926BC">
        <w:t xml:space="preserve">click </w:t>
      </w:r>
      <w:r>
        <w:t xml:space="preserve">the </w:t>
      </w:r>
      <w:r w:rsidR="001926BC">
        <w:t>A</w:t>
      </w:r>
      <w:r>
        <w:t>pply button</w:t>
      </w:r>
      <w:r w:rsidR="008711D6">
        <w:t xml:space="preserve"> or double</w:t>
      </w:r>
      <w:r w:rsidR="001926BC">
        <w:t>-</w:t>
      </w:r>
      <w:r w:rsidR="008711D6">
        <w:t>click the desired view</w:t>
      </w:r>
      <w:r>
        <w:t>.</w:t>
      </w:r>
    </w:p>
    <w:p w14:paraId="4A6B3A83" w14:textId="77777777" w:rsidR="00053C66" w:rsidRDefault="00053C66" w:rsidP="00053C66">
      <w:pPr>
        <w:pStyle w:val="BodyText"/>
      </w:pPr>
      <w:r>
        <w:rPr>
          <w:noProof/>
        </w:rPr>
        <w:drawing>
          <wp:inline distT="0" distB="0" distL="0" distR="0" wp14:anchorId="79579133" wp14:editId="2F6A58A0">
            <wp:extent cx="4076700" cy="239077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6700" cy="2390775"/>
                    </a:xfrm>
                    <a:prstGeom prst="rect">
                      <a:avLst/>
                    </a:prstGeom>
                  </pic:spPr>
                </pic:pic>
              </a:graphicData>
            </a:graphic>
          </wp:inline>
        </w:drawing>
      </w:r>
    </w:p>
    <w:p w14:paraId="0EB09D2B" w14:textId="77777777" w:rsidR="00053C66" w:rsidRDefault="00053C66" w:rsidP="00053C66">
      <w:pPr>
        <w:pStyle w:val="BodyText"/>
      </w:pPr>
    </w:p>
    <w:p w14:paraId="288A2B7A" w14:textId="31265FC3" w:rsidR="00053C66" w:rsidRDefault="00053C66" w:rsidP="00053C66">
      <w:pPr>
        <w:pStyle w:val="BodyText"/>
      </w:pPr>
      <w:r w:rsidRPr="007957A2">
        <w:rPr>
          <w:b/>
        </w:rPr>
        <w:t>Managing Saved views</w:t>
      </w:r>
      <w:r>
        <w:t>:  From the Manage BIM Viewer application</w:t>
      </w:r>
      <w:r w:rsidR="001926BC">
        <w:t>, s</w:t>
      </w:r>
      <w:r>
        <w:t xml:space="preserve">elect a model to manage its saved views. To display all saved views </w:t>
      </w:r>
      <w:r w:rsidR="001926BC">
        <w:t xml:space="preserve">that are </w:t>
      </w:r>
      <w:r>
        <w:t>associated with the model</w:t>
      </w:r>
      <w:r w:rsidR="001926BC">
        <w:t xml:space="preserve"> </w:t>
      </w:r>
      <w:r w:rsidR="000B1D86">
        <w:t>S</w:t>
      </w:r>
      <w:r>
        <w:t>elect Action</w:t>
      </w:r>
      <w:r w:rsidR="001926BC">
        <w:t xml:space="preserve"> </w:t>
      </w:r>
      <w:r>
        <w:t>&gt;</w:t>
      </w:r>
      <w:r w:rsidR="00793677">
        <w:t xml:space="preserve"> </w:t>
      </w:r>
      <w:r>
        <w:t xml:space="preserve">Manage Saved Views. This displays all the Saved Views </w:t>
      </w:r>
      <w:r w:rsidR="001926BC">
        <w:t xml:space="preserve">that are </w:t>
      </w:r>
      <w:r>
        <w:t>associated with the model.</w:t>
      </w:r>
    </w:p>
    <w:p w14:paraId="57B2AB47" w14:textId="77777777" w:rsidR="00053C66" w:rsidRDefault="00053C66" w:rsidP="00053C66">
      <w:pPr>
        <w:pStyle w:val="BodyText"/>
      </w:pPr>
      <w:r>
        <w:rPr>
          <w:noProof/>
        </w:rPr>
        <w:drawing>
          <wp:inline distT="0" distB="0" distL="0" distR="0" wp14:anchorId="1DD6B8C9" wp14:editId="517BB582">
            <wp:extent cx="5577840" cy="2396490"/>
            <wp:effectExtent l="0" t="0" r="3810" b="381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396490"/>
                    </a:xfrm>
                    <a:prstGeom prst="rect">
                      <a:avLst/>
                    </a:prstGeom>
                  </pic:spPr>
                </pic:pic>
              </a:graphicData>
            </a:graphic>
          </wp:inline>
        </w:drawing>
      </w:r>
    </w:p>
    <w:p w14:paraId="7C61B953" w14:textId="26C807B7" w:rsidR="00053C66" w:rsidRPr="005F3A0B" w:rsidRDefault="00053C66" w:rsidP="00053C66">
      <w:pPr>
        <w:pStyle w:val="BodyText"/>
      </w:pPr>
      <w:r>
        <w:t>Views can be deleted from th</w:t>
      </w:r>
      <w:r w:rsidR="001926BC">
        <w:t>e Manage Saved Views</w:t>
      </w:r>
      <w:r>
        <w:t xml:space="preserve"> </w:t>
      </w:r>
      <w:r w:rsidR="001926BC">
        <w:t>dialog</w:t>
      </w:r>
      <w:r>
        <w:t xml:space="preserve">.  However, views </w:t>
      </w:r>
      <w:r w:rsidR="001926BC">
        <w:t>can</w:t>
      </w:r>
      <w:r>
        <w:t xml:space="preserve"> only be created from within the </w:t>
      </w:r>
      <w:r w:rsidR="00793677">
        <w:t>V</w:t>
      </w:r>
      <w:r>
        <w:t>iewer.</w:t>
      </w:r>
    </w:p>
    <w:p w14:paraId="4C0FB2FE" w14:textId="77777777" w:rsidR="00053C66" w:rsidRDefault="00053C66" w:rsidP="00053C66">
      <w:pPr>
        <w:pStyle w:val="Heading3"/>
      </w:pPr>
      <w:bookmarkStart w:id="550" w:name="_Toc483994019"/>
      <w:r>
        <w:t>Asset Properties</w:t>
      </w:r>
      <w:bookmarkEnd w:id="550"/>
    </w:p>
    <w:p w14:paraId="11528E45" w14:textId="62DCCCBF" w:rsidR="00053C66" w:rsidRDefault="00053C66" w:rsidP="00053C66">
      <w:pPr>
        <w:pStyle w:val="BodyText"/>
      </w:pPr>
      <w:r>
        <w:t>In all of the application</w:t>
      </w:r>
      <w:r w:rsidR="001926BC">
        <w:t>s</w:t>
      </w:r>
      <w:r>
        <w:t xml:space="preserve"> that </w:t>
      </w:r>
      <w:r w:rsidR="001926BC">
        <w:t xml:space="preserve">support the </w:t>
      </w:r>
      <w:r w:rsidR="00793677">
        <w:t>V</w:t>
      </w:r>
      <w:r>
        <w:t xml:space="preserve">iewer </w:t>
      </w:r>
      <w:r w:rsidR="001926BC">
        <w:t>with the</w:t>
      </w:r>
      <w:r>
        <w:t xml:space="preserve"> except</w:t>
      </w:r>
      <w:r w:rsidR="001926BC">
        <w:t>ion of</w:t>
      </w:r>
      <w:r>
        <w:t xml:space="preserve"> the </w:t>
      </w:r>
      <w:r w:rsidR="001926BC">
        <w:t>A</w:t>
      </w:r>
      <w:r>
        <w:t>sset appl</w:t>
      </w:r>
      <w:r w:rsidR="001926BC">
        <w:t>ic</w:t>
      </w:r>
      <w:r>
        <w:t xml:space="preserve">ation, the asset details for the currently selected asset can be displayed in the </w:t>
      </w:r>
      <w:r w:rsidR="001926BC">
        <w:t>V</w:t>
      </w:r>
      <w:r>
        <w:t xml:space="preserve">iewer. From the viewer </w:t>
      </w:r>
      <w:r w:rsidR="00B805BC">
        <w:t xml:space="preserve">bottom </w:t>
      </w:r>
      <w:r>
        <w:t xml:space="preserve">toolbar select the Asset Detail </w:t>
      </w:r>
      <w:r w:rsidR="001926BC">
        <w:t>button</w:t>
      </w:r>
      <w:r>
        <w:t xml:space="preserve"> </w:t>
      </w:r>
      <w:r>
        <w:rPr>
          <w:noProof/>
        </w:rPr>
        <w:drawing>
          <wp:inline distT="0" distB="0" distL="0" distR="0" wp14:anchorId="11EF28CD" wp14:editId="1EFCFB85">
            <wp:extent cx="209550" cy="20955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b_findAsset.png"/>
                    <pic:cNvPicPr/>
                  </pic:nvPicPr>
                  <pic:blipFill>
                    <a:blip r:embed="rId54"/>
                    <a:stretch>
                      <a:fillRect/>
                    </a:stretch>
                  </pic:blipFill>
                  <pic:spPr>
                    <a:xfrm>
                      <a:off x="0" y="0"/>
                      <a:ext cx="209550" cy="209550"/>
                    </a:xfrm>
                    <a:prstGeom prst="rect">
                      <a:avLst/>
                    </a:prstGeom>
                  </pic:spPr>
                </pic:pic>
              </a:graphicData>
            </a:graphic>
          </wp:inline>
        </w:drawing>
      </w:r>
      <w:r>
        <w:t xml:space="preserve">.  The properties for the asset are listed in a property sheet style display.  Properties in this view are read-only.  </w:t>
      </w:r>
    </w:p>
    <w:p w14:paraId="2728B84C" w14:textId="4802026B" w:rsidR="00053C66" w:rsidRPr="009540F0" w:rsidRDefault="00053C66" w:rsidP="00053C66">
      <w:pPr>
        <w:pStyle w:val="BodyText"/>
      </w:pPr>
      <w:r>
        <w:t xml:space="preserve">While the Asset property sheet is displayed, changing the selected item in the viewer updates the </w:t>
      </w:r>
      <w:r w:rsidR="001926BC">
        <w:t>a</w:t>
      </w:r>
      <w:r>
        <w:t>sset properties with to the new selection</w:t>
      </w:r>
      <w:r w:rsidR="001926BC">
        <w:t>.</w:t>
      </w:r>
    </w:p>
    <w:p w14:paraId="6032FD2C" w14:textId="77777777" w:rsidR="00053C66" w:rsidRDefault="00053C66" w:rsidP="00053C66">
      <w:pPr>
        <w:pStyle w:val="BodyText"/>
      </w:pPr>
      <w:r w:rsidRPr="005B7413">
        <w:rPr>
          <w:noProof/>
        </w:rPr>
        <w:drawing>
          <wp:inline distT="0" distB="0" distL="0" distR="0" wp14:anchorId="6A49D5E3" wp14:editId="2D9F44A0">
            <wp:extent cx="5577840" cy="5129370"/>
            <wp:effectExtent l="0" t="0" r="381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5129370"/>
                    </a:xfrm>
                    <a:prstGeom prst="rect">
                      <a:avLst/>
                    </a:prstGeom>
                    <a:noFill/>
                    <a:ln>
                      <a:noFill/>
                    </a:ln>
                  </pic:spPr>
                </pic:pic>
              </a:graphicData>
            </a:graphic>
          </wp:inline>
        </w:drawing>
      </w:r>
    </w:p>
    <w:p w14:paraId="1F27585A" w14:textId="77777777" w:rsidR="00053C66" w:rsidRDefault="00053C66" w:rsidP="00053C66">
      <w:pPr>
        <w:pStyle w:val="BodyText"/>
      </w:pPr>
      <w:r>
        <w:t>Several additional records are available from the Asset property sheet.</w:t>
      </w:r>
    </w:p>
    <w:p w14:paraId="43754698" w14:textId="1DE46686" w:rsidR="00053C66" w:rsidRDefault="00053C66" w:rsidP="00290201">
      <w:pPr>
        <w:pStyle w:val="BodyText"/>
        <w:numPr>
          <w:ilvl w:val="0"/>
          <w:numId w:val="28"/>
        </w:numPr>
      </w:pPr>
      <w:r>
        <w:t xml:space="preserve">Clicking the location entry replaces the asset properties with properties for the asset’s location.  Clicking the </w:t>
      </w:r>
      <w:r w:rsidR="00793677">
        <w:t>P</w:t>
      </w:r>
      <w:r>
        <w:t xml:space="preserve">arent field of the Location properties </w:t>
      </w:r>
      <w:r w:rsidR="00C12997">
        <w:t xml:space="preserve">moves the location </w:t>
      </w:r>
      <w:r>
        <w:t>up the location hierarchy</w:t>
      </w:r>
      <w:r w:rsidR="00793677">
        <w:t>.</w:t>
      </w:r>
    </w:p>
    <w:p w14:paraId="0521FD27" w14:textId="72E719D0" w:rsidR="00053C66" w:rsidRDefault="00053C66" w:rsidP="00290201">
      <w:pPr>
        <w:pStyle w:val="BodyText"/>
        <w:numPr>
          <w:ilvl w:val="0"/>
          <w:numId w:val="28"/>
        </w:numPr>
      </w:pPr>
      <w:r>
        <w:t>If the Manufacture</w:t>
      </w:r>
      <w:r w:rsidR="00C12997">
        <w:t>r data</w:t>
      </w:r>
      <w:r>
        <w:t xml:space="preserve"> is present, clicking it replaces the asset properties with Company properties</w:t>
      </w:r>
      <w:r w:rsidR="00C12997">
        <w:t>.</w:t>
      </w:r>
    </w:p>
    <w:p w14:paraId="03F98309" w14:textId="421D61A4" w:rsidR="00053C66" w:rsidRDefault="00053C66" w:rsidP="00290201">
      <w:pPr>
        <w:pStyle w:val="BodyText"/>
        <w:numPr>
          <w:ilvl w:val="0"/>
          <w:numId w:val="28"/>
        </w:numPr>
      </w:pPr>
      <w:r>
        <w:t>If the Product ID is present, clicking it replaces the asset properties with Product properties</w:t>
      </w:r>
      <w:r w:rsidR="00793677">
        <w:t>.</w:t>
      </w:r>
    </w:p>
    <w:p w14:paraId="162496C9" w14:textId="63BE8D08" w:rsidR="00053C66" w:rsidRDefault="00053C66" w:rsidP="00290201">
      <w:pPr>
        <w:pStyle w:val="BodyText"/>
        <w:numPr>
          <w:ilvl w:val="0"/>
          <w:numId w:val="28"/>
        </w:numPr>
      </w:pPr>
      <w:r>
        <w:t xml:space="preserve">If any of the records have attachments, the </w:t>
      </w:r>
      <w:r w:rsidR="00C12997">
        <w:t>A</w:t>
      </w:r>
      <w:r>
        <w:t xml:space="preserve">ttachment </w:t>
      </w:r>
      <w:r w:rsidR="00C12997">
        <w:t>button</w:t>
      </w:r>
      <w:r>
        <w:t xml:space="preserve"> is displayed. Clicking it displays the attachment list which then allows individual attachments to be displayed.  Attachments are displayed in a new browser window.</w:t>
      </w:r>
    </w:p>
    <w:p w14:paraId="14B95E6F" w14:textId="77777777" w:rsidR="00053C66" w:rsidRDefault="00053C66" w:rsidP="00053C66">
      <w:pPr>
        <w:pStyle w:val="BodyText"/>
      </w:pPr>
      <w:r>
        <w:t>When drilling down into related data, the properties sheets are stacked.  For example:</w:t>
      </w:r>
    </w:p>
    <w:p w14:paraId="266891C1" w14:textId="77777777" w:rsidR="00053C66" w:rsidRDefault="00053C66" w:rsidP="00290201">
      <w:pPr>
        <w:pStyle w:val="BodyText"/>
        <w:numPr>
          <w:ilvl w:val="0"/>
          <w:numId w:val="29"/>
        </w:numPr>
      </w:pPr>
      <w:r>
        <w:t>AHU-1 (asset)</w:t>
      </w:r>
    </w:p>
    <w:p w14:paraId="14AC7341" w14:textId="77777777" w:rsidR="00053C66" w:rsidRDefault="00053C66" w:rsidP="00290201">
      <w:pPr>
        <w:pStyle w:val="BodyText"/>
        <w:numPr>
          <w:ilvl w:val="0"/>
          <w:numId w:val="29"/>
        </w:numPr>
      </w:pPr>
      <w:r>
        <w:t>AHU-1 (Operating Location – Location)</w:t>
      </w:r>
    </w:p>
    <w:p w14:paraId="36CE4BCC" w14:textId="77777777" w:rsidR="00053C66" w:rsidRDefault="00053C66" w:rsidP="00290201">
      <w:pPr>
        <w:pStyle w:val="BodyText"/>
        <w:numPr>
          <w:ilvl w:val="0"/>
          <w:numId w:val="29"/>
        </w:numPr>
      </w:pPr>
      <w:r>
        <w:t>CC-Second Floor-2005 (Room – Location)</w:t>
      </w:r>
    </w:p>
    <w:p w14:paraId="233E9A04" w14:textId="77777777" w:rsidR="00053C66" w:rsidRDefault="00053C66" w:rsidP="00290201">
      <w:pPr>
        <w:pStyle w:val="BodyText"/>
        <w:numPr>
          <w:ilvl w:val="0"/>
          <w:numId w:val="29"/>
        </w:numPr>
      </w:pPr>
      <w:r>
        <w:t>CC-Second Floor (Floor – Location)</w:t>
      </w:r>
    </w:p>
    <w:p w14:paraId="33A75B2E" w14:textId="73310A69" w:rsidR="00053C66" w:rsidRDefault="00053C66" w:rsidP="00053C66">
      <w:pPr>
        <w:pStyle w:val="BodyText"/>
      </w:pPr>
      <w:r>
        <w:t xml:space="preserve">The </w:t>
      </w:r>
      <w:r w:rsidR="00C12997">
        <w:t>B</w:t>
      </w:r>
      <w:r>
        <w:t xml:space="preserve">ack button moves </w:t>
      </w:r>
      <w:r w:rsidR="00C12997">
        <w:t xml:space="preserve">the location </w:t>
      </w:r>
      <w:r>
        <w:t>down the stack discarding the top property sheet.</w:t>
      </w:r>
    </w:p>
    <w:p w14:paraId="3661B161" w14:textId="77777777" w:rsidR="00053C66" w:rsidRDefault="00053C66" w:rsidP="00053C66">
      <w:pPr>
        <w:pStyle w:val="BodyText"/>
      </w:pPr>
      <w:r>
        <w:t>Moving to a new selection discards the entire stack and displays the Asset properties for that selection.</w:t>
      </w:r>
    </w:p>
    <w:p w14:paraId="5CDE9C85" w14:textId="77777777" w:rsidR="00FE4238" w:rsidRDefault="00FE4238" w:rsidP="009E6AA3">
      <w:pPr>
        <w:pStyle w:val="Heading2"/>
      </w:pPr>
      <w:bookmarkStart w:id="551" w:name="_Toc483994020"/>
      <w:bookmarkStart w:id="552" w:name="_Toc317518826"/>
      <w:bookmarkStart w:id="553" w:name="_Ref379298760"/>
      <w:bookmarkStart w:id="554" w:name="_Ref379298777"/>
      <w:bookmarkStart w:id="555" w:name="_Ref293568701"/>
      <w:r>
        <w:t>Viewer Navigation</w:t>
      </w:r>
      <w:bookmarkEnd w:id="551"/>
      <w:r>
        <w:t xml:space="preserve"> </w:t>
      </w:r>
    </w:p>
    <w:p w14:paraId="632782B1" w14:textId="41F65797"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p>
    <w:p w14:paraId="4AEE5E90" w14:textId="77777777" w:rsidR="00C12997" w:rsidRPr="004F53FB" w:rsidRDefault="00C12997" w:rsidP="004F53FB">
      <w:pPr>
        <w:pStyle w:val="BodyText"/>
      </w:pPr>
    </w:p>
    <w:p w14:paraId="7DCD9B1C" w14:textId="77777777" w:rsidR="00CE5603" w:rsidRDefault="00CE5603" w:rsidP="00CE5603">
      <w:pPr>
        <w:pStyle w:val="Heading3"/>
      </w:pPr>
      <w:bookmarkStart w:id="556" w:name="_Toc483994021"/>
      <w:r>
        <w:t>Viewer Toolbar</w:t>
      </w:r>
      <w:bookmarkEnd w:id="556"/>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77777777" w:rsidR="00FE4238" w:rsidRDefault="0062245D" w:rsidP="00FE4238">
      <w:pPr>
        <w:pStyle w:val="BodyText"/>
      </w:pPr>
      <w:r w:rsidRPr="0062245D">
        <w:rPr>
          <w:noProof/>
        </w:rPr>
        <w:drawing>
          <wp:inline distT="0" distB="0" distL="0" distR="0" wp14:anchorId="52187BD3" wp14:editId="1053355B">
            <wp:extent cx="5577840" cy="283514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2835142"/>
                    </a:xfrm>
                    <a:prstGeom prst="rect">
                      <a:avLst/>
                    </a:prstGeom>
                    <a:noFill/>
                    <a:ln>
                      <a:noFill/>
                    </a:ln>
                  </pic:spPr>
                </pic:pic>
              </a:graphicData>
            </a:graphic>
          </wp:inline>
        </w:drawing>
      </w:r>
    </w:p>
    <w:p w14:paraId="522C50CF" w14:textId="63108DD8" w:rsidR="0062245D" w:rsidRDefault="0062245D" w:rsidP="00FE4238">
      <w:pPr>
        <w:pStyle w:val="BodyText"/>
      </w:pPr>
      <w:r>
        <w:t xml:space="preserve">The two sections </w:t>
      </w:r>
      <w:r w:rsidR="00C12997">
        <w:t xml:space="preserve">to the right </w:t>
      </w:r>
      <w:r>
        <w:t xml:space="preserve">of the </w:t>
      </w:r>
      <w:r w:rsidR="00C12997">
        <w:t>bottom toolbar</w:t>
      </w:r>
      <w:r>
        <w:t xml:space="preserve"> contain IBM extensions and access to Maximo specific features.</w:t>
      </w:r>
    </w:p>
    <w:p w14:paraId="0924FBC8" w14:textId="77777777" w:rsidR="0062245D" w:rsidRDefault="00AC75C6" w:rsidP="00FE4238">
      <w:pPr>
        <w:pStyle w:val="BodyText"/>
      </w:pPr>
      <w:r w:rsidRPr="00AC75C6">
        <w:rPr>
          <w:noProof/>
        </w:rPr>
        <w:drawing>
          <wp:inline distT="0" distB="0" distL="0" distR="0" wp14:anchorId="6332A685" wp14:editId="292B1A94">
            <wp:extent cx="5310505" cy="26435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0505" cy="2643505"/>
                    </a:xfrm>
                    <a:prstGeom prst="rect">
                      <a:avLst/>
                    </a:prstGeom>
                    <a:noFill/>
                    <a:ln>
                      <a:noFill/>
                    </a:ln>
                  </pic:spPr>
                </pic:pic>
              </a:graphicData>
            </a:graphic>
          </wp:inline>
        </w:drawing>
      </w:r>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D86EF24" w14:textId="6B076906" w:rsidR="00FE4238" w:rsidRDefault="00762F3B" w:rsidP="00FE4238">
      <w:pPr>
        <w:pStyle w:val="BodyText"/>
      </w:pPr>
      <w:r>
        <w:rPr>
          <w:b/>
        </w:rPr>
        <w:t>N</w:t>
      </w:r>
      <w:r w:rsidR="00FE4238" w:rsidRPr="00515A7E">
        <w:rPr>
          <w:b/>
        </w:rPr>
        <w:t>avigations:</w:t>
      </w:r>
      <w:r w:rsidR="00FE4238">
        <w:t xml:space="preserve">   </w:t>
      </w:r>
      <w:r w:rsidR="00FE4238">
        <w:rPr>
          <w:noProof/>
        </w:rPr>
        <w:drawing>
          <wp:inline distT="0" distB="0" distL="0" distR="0" wp14:anchorId="75A76692" wp14:editId="3216E1D5">
            <wp:extent cx="209550" cy="2095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previous.png"/>
                    <pic:cNvPicPr/>
                  </pic:nvPicPr>
                  <pic:blipFill>
                    <a:blip r:embed="rId6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w:t>
      </w:r>
      <w:r w:rsidR="00FE4238">
        <w:rPr>
          <w:noProof/>
        </w:rPr>
        <w:drawing>
          <wp:inline distT="0" distB="0" distL="0" distR="0" wp14:anchorId="32E26659" wp14:editId="327D2020">
            <wp:extent cx="209550" cy="20955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xt.png"/>
                    <pic:cNvPicPr/>
                  </pic:nvPicPr>
                  <pic:blipFill>
                    <a:blip r:embed="rId6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The</w:t>
      </w:r>
      <w:r>
        <w:t xml:space="preserve"> navigation</w:t>
      </w:r>
      <w:r w:rsidR="00FE4238">
        <w:t xml:space="preserve"> arrows allow </w:t>
      </w:r>
      <w:r>
        <w:t xml:space="preserve">you to </w:t>
      </w:r>
      <w:r w:rsidR="00FE4238">
        <w:t>cycl</w:t>
      </w:r>
      <w:r>
        <w:t>e</w:t>
      </w:r>
      <w:r w:rsidR="00FE4238">
        <w:t xml:space="preserve"> the view and the current Maximo item through all the selected elements in the model.  The view is zoomed and centered to display the previous or next selected item.  The numbers indicate the current selection index and the total number of items selected.</w:t>
      </w:r>
    </w:p>
    <w:p w14:paraId="0C90F958" w14:textId="1654F58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6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moving among items in the Maximo selection list, or the individual items in a selection set.</w:t>
      </w:r>
      <w:r w:rsidRPr="00FD6805">
        <w:rPr>
          <w:bCs/>
        </w:rPr>
        <w:t xml:space="preserve"> </w:t>
      </w:r>
    </w:p>
    <w:p w14:paraId="30BA6077" w14:textId="5BBBF332" w:rsidR="005E6295" w:rsidRDefault="005E6295" w:rsidP="005E6295">
      <w:pPr>
        <w:pStyle w:val="BodyText"/>
      </w:pPr>
      <w:r>
        <w:rPr>
          <w:b/>
        </w:rPr>
        <w:t>Go to model Location</w:t>
      </w:r>
      <w:r w:rsidRPr="0055204D">
        <w:t>:</w:t>
      </w:r>
      <w:r>
        <w:rPr>
          <w:noProof/>
        </w:rPr>
        <w:drawing>
          <wp:inline distT="0" distB="0" distL="0" distR="0" wp14:anchorId="1AB2E621" wp14:editId="5C33467F">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deselect.png"/>
                    <pic:cNvPicPr/>
                  </pic:nvPicPr>
                  <pic:blipFill>
                    <a:blip r:embed="rId7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t xml:space="preserve"> </w:t>
      </w:r>
      <w:r w:rsidR="00762F3B">
        <w:t>Go to Model Location button</w:t>
      </w:r>
      <w:r>
        <w:t xml:space="preserve"> is only available in the Location application.  Selecting this </w:t>
      </w:r>
      <w:r w:rsidR="00762F3B">
        <w:t>button</w:t>
      </w:r>
      <w:r>
        <w:t xml:space="preserve"> sets the current Maximo location to the location </w:t>
      </w:r>
      <w:r w:rsidR="00762F3B">
        <w:t xml:space="preserve">that is </w:t>
      </w:r>
      <w:r>
        <w:t xml:space="preserve">associated with the model file </w:t>
      </w:r>
      <w:r w:rsidR="00762F3B">
        <w:t xml:space="preserve">that is </w:t>
      </w:r>
      <w:r>
        <w:t>displayed in the viewer, typically a facility.  Clicking on an unoccupied area of the viewer background accomplishes the same thing.</w:t>
      </w:r>
    </w:p>
    <w:p w14:paraId="7913713F" w14:textId="0F0BFD6C" w:rsidR="00FE4238" w:rsidRDefault="00FE4238" w:rsidP="00FE4238">
      <w:pPr>
        <w:pStyle w:val="BodyText"/>
      </w:pPr>
      <w:r>
        <w:rPr>
          <w:b/>
        </w:rPr>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7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selections.  If multiple items are selected, the view includes all selected items.</w:t>
      </w:r>
    </w:p>
    <w:p w14:paraId="79EC6AAE" w14:textId="6F76C827"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7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 xml:space="preserve">zooms </w:t>
      </w:r>
      <w:r w:rsidR="00762F3B">
        <w:t xml:space="preserve">to </w:t>
      </w:r>
      <w:r>
        <w:t>the view so that the entire model is displayed</w:t>
      </w:r>
      <w:r w:rsidR="0079634E">
        <w:t>.</w:t>
      </w:r>
    </w:p>
    <w:p w14:paraId="7DC58B85" w14:textId="71F06FD4" w:rsidR="00FE4238" w:rsidRDefault="00FE4238" w:rsidP="00FE4238">
      <w:pPr>
        <w:pStyle w:val="BodyText"/>
      </w:pPr>
      <w:r>
        <w:rPr>
          <w:b/>
        </w:rPr>
        <w:t>Selection Mode:</w:t>
      </w:r>
      <w:r>
        <w:t xml:space="preserve"> The </w:t>
      </w:r>
      <w:r w:rsidR="00AD43E1">
        <w:t>S</w:t>
      </w:r>
      <w:r>
        <w:t xml:space="preserve">election </w:t>
      </w:r>
      <w:r w:rsidR="00AD43E1">
        <w:t>M</w:t>
      </w:r>
      <w:r>
        <w:t xml:space="preserve">ode </w:t>
      </w:r>
      <w:r w:rsidR="00AD43E1">
        <w:t>button</w:t>
      </w:r>
      <w:r>
        <w:t xml:space="preserve"> indicates </w:t>
      </w:r>
      <w:r w:rsidR="00AD43E1">
        <w:t>whether</w:t>
      </w:r>
      <w:r>
        <w:t xml:space="preserve"> the </w:t>
      </w:r>
      <w:r w:rsidR="007B518A">
        <w:t>V</w:t>
      </w:r>
      <w:r>
        <w:t xml:space="preserve">iewer is in single </w:t>
      </w:r>
      <w:r>
        <w:rPr>
          <w:noProof/>
        </w:rPr>
        <w:drawing>
          <wp:inline distT="0" distB="0" distL="0" distR="0" wp14:anchorId="59E66068" wp14:editId="760D6619">
            <wp:extent cx="209550" cy="2095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Single.png"/>
                    <pic:cNvPicPr/>
                  </pic:nvPicPr>
                  <pic:blipFill>
                    <a:blip r:embed="rId7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or multi </w:t>
      </w:r>
      <w:r>
        <w:rPr>
          <w:noProof/>
        </w:rPr>
        <w:drawing>
          <wp:inline distT="0" distB="0" distL="0" distR="0" wp14:anchorId="7B12B1A2" wp14:editId="17358B11">
            <wp:extent cx="209550" cy="2095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Multiple.png"/>
                    <pic:cNvPicPr/>
                  </pic:nvPicPr>
                  <pic:blipFill>
                    <a:blip r:embed="rId7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selection mode.  In single selection mode</w:t>
      </w:r>
      <w:r w:rsidR="00AD43E1">
        <w:t>,</w:t>
      </w:r>
      <w:r>
        <w:t xml:space="preserve"> only a single item may be selected.  This is the default mode.  When the </w:t>
      </w:r>
      <w:r w:rsidR="007B518A">
        <w:t>V</w:t>
      </w:r>
      <w:r>
        <w:t xml:space="preserve">iewer is used with the </w:t>
      </w:r>
      <w:r w:rsidR="00AD43E1">
        <w:t>L</w:t>
      </w:r>
      <w:r>
        <w:t xml:space="preserve">ocation or </w:t>
      </w:r>
      <w:r w:rsidR="00AD43E1">
        <w:t>W</w:t>
      </w:r>
      <w:r>
        <w:t xml:space="preserve">ork </w:t>
      </w:r>
      <w:r w:rsidR="00AD43E1">
        <w:t>O</w:t>
      </w:r>
      <w:r>
        <w:t xml:space="preserve">rder </w:t>
      </w:r>
      <w:r w:rsidR="00AD43E1">
        <w:t>T</w:t>
      </w:r>
      <w:r>
        <w:t xml:space="preserve">racking application the </w:t>
      </w:r>
      <w:r w:rsidR="00AD43E1">
        <w:t>button</w:t>
      </w:r>
      <w:r>
        <w:t xml:space="preserve"> </w:t>
      </w:r>
      <w:r w:rsidR="00AD43E1">
        <w:t>can</w:t>
      </w:r>
      <w:r>
        <w:t xml:space="preserve"> be clicked to toggle between single and </w:t>
      </w:r>
      <w:proofErr w:type="spellStart"/>
      <w:r>
        <w:t>mutli</w:t>
      </w:r>
      <w:proofErr w:type="spellEnd"/>
      <w:r>
        <w:t>-select mode.  Multi select mode is used for creating selection sets to use to define Maximo systems. The restriction only applies to user selection. The display work and display systems dialogs can still select multiple items.  There is also a multi-select mode for the asset selection dialog in which multi-select is active.</w:t>
      </w:r>
    </w:p>
    <w:p w14:paraId="1E866654" w14:textId="77777777" w:rsidR="00CE5603" w:rsidRDefault="00CE5603" w:rsidP="00CE5603">
      <w:pPr>
        <w:pStyle w:val="Heading3"/>
      </w:pPr>
      <w:bookmarkStart w:id="557" w:name="_Toc483994022"/>
      <w:r>
        <w:t>Model Tree</w:t>
      </w:r>
      <w:bookmarkEnd w:id="557"/>
    </w:p>
    <w:p w14:paraId="2510657B" w14:textId="77777777" w:rsidR="00CE5603" w:rsidRPr="00CE5603" w:rsidRDefault="00CE5603" w:rsidP="00CE5603">
      <w:pPr>
        <w:pStyle w:val="BodyText"/>
      </w:pPr>
      <w:r>
        <w:rPr>
          <w:noProof/>
        </w:rPr>
        <w:drawing>
          <wp:inline distT="0" distB="0" distL="0" distR="0" wp14:anchorId="7C24BE59" wp14:editId="28A75EDC">
            <wp:extent cx="3057525" cy="681037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7525" cy="6810375"/>
                    </a:xfrm>
                    <a:prstGeom prst="rect">
                      <a:avLst/>
                    </a:prstGeom>
                  </pic:spPr>
                </pic:pic>
              </a:graphicData>
            </a:graphic>
          </wp:inline>
        </w:drawing>
      </w:r>
    </w:p>
    <w:p w14:paraId="0111E5AC" w14:textId="7A2DBA1C" w:rsidR="00FE4238" w:rsidRPr="00FE4238" w:rsidRDefault="00071B66" w:rsidP="00FE4238">
      <w:pPr>
        <w:pStyle w:val="BodyText"/>
      </w:pPr>
      <w:r>
        <w:t>The model tree reflects the internal structure of the model.  Different types of models have different structure</w:t>
      </w:r>
      <w:r w:rsidR="00AD43E1">
        <w:t>s</w:t>
      </w:r>
      <w:r>
        <w:t xml:space="preserve">. The model tree can be used to navigate through the model by using its structure.  </w:t>
      </w:r>
    </w:p>
    <w:p w14:paraId="26A49DA0" w14:textId="77777777" w:rsidR="00723213" w:rsidRDefault="00723213" w:rsidP="009E6AA3">
      <w:pPr>
        <w:pStyle w:val="Heading2"/>
      </w:pPr>
      <w:bookmarkStart w:id="558" w:name="_Toc483994023"/>
      <w:bookmarkEnd w:id="552"/>
      <w:bookmarkEnd w:id="553"/>
      <w:bookmarkEnd w:id="554"/>
      <w:bookmarkEnd w:id="555"/>
      <w:r>
        <w:t>Sections</w:t>
      </w:r>
      <w:bookmarkEnd w:id="558"/>
    </w:p>
    <w:p w14:paraId="143FC810" w14:textId="77777777" w:rsidR="00C6472B" w:rsidRDefault="00C6472B" w:rsidP="00C6472B">
      <w:pPr>
        <w:pStyle w:val="BodyText"/>
      </w:pPr>
      <w:r>
        <w:t xml:space="preserve">A model can be cut by a section plane in the </w:t>
      </w:r>
      <w:proofErr w:type="spellStart"/>
      <w:proofErr w:type="gramStart"/>
      <w:r>
        <w:t>X,Y</w:t>
      </w:r>
      <w:proofErr w:type="gramEnd"/>
      <w:r>
        <w:t>,or</w:t>
      </w:r>
      <w:proofErr w:type="spellEnd"/>
      <w:r>
        <w:t xml:space="preserve"> Z axis, or cut by a box in all three axis at once.</w:t>
      </w:r>
    </w:p>
    <w:p w14:paraId="6DEAD0FC" w14:textId="77777777" w:rsidR="00C6472B" w:rsidRPr="00C6472B" w:rsidRDefault="00C6472B" w:rsidP="00C6472B">
      <w:pPr>
        <w:pStyle w:val="BodyText"/>
      </w:pPr>
      <w:r>
        <w:t>Display the desired section tool and drag the arrow to move the cut plane through the model.</w:t>
      </w:r>
    </w:p>
    <w:p w14:paraId="64603A76" w14:textId="77777777" w:rsidR="00723213" w:rsidRDefault="00723213" w:rsidP="00723213">
      <w:pPr>
        <w:pStyle w:val="BodyText"/>
      </w:pPr>
      <w:r w:rsidRPr="00723213">
        <w:rPr>
          <w:noProof/>
        </w:rPr>
        <w:drawing>
          <wp:inline distT="0" distB="0" distL="0" distR="0" wp14:anchorId="37EEE195" wp14:editId="6250EBCA">
            <wp:extent cx="5577840" cy="379844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798447"/>
                    </a:xfrm>
                    <a:prstGeom prst="rect">
                      <a:avLst/>
                    </a:prstGeom>
                    <a:noFill/>
                    <a:ln>
                      <a:noFill/>
                    </a:ln>
                  </pic:spPr>
                </pic:pic>
              </a:graphicData>
            </a:graphic>
          </wp:inline>
        </w:drawing>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222" cy="299613"/>
                          </a:xfrm>
                          <a:prstGeom prst="rect">
                            <a:avLst/>
                          </a:prstGeom>
                        </pic:spPr>
                      </pic:pic>
                    </a:graphicData>
                  </a:graphic>
                </wp:inline>
              </w:drawing>
            </w:r>
          </w:p>
        </w:tc>
      </w:tr>
    </w:tbl>
    <w:p w14:paraId="4509B484" w14:textId="77777777" w:rsidR="00796AFA" w:rsidRDefault="00796AFA" w:rsidP="009E6AA3">
      <w:pPr>
        <w:pStyle w:val="Heading2"/>
      </w:pPr>
      <w:bookmarkStart w:id="559" w:name="_Toc483994024"/>
      <w:r>
        <w:t>Geo Positioning</w:t>
      </w:r>
      <w:bookmarkEnd w:id="559"/>
    </w:p>
    <w:p w14:paraId="205F0352" w14:textId="530C4538" w:rsidR="00796AFA" w:rsidRDefault="00796AFA" w:rsidP="00796AFA">
      <w:pPr>
        <w:pStyle w:val="BodyText"/>
      </w:pPr>
      <w:r>
        <w:t xml:space="preserve">Building models </w:t>
      </w:r>
      <w:r w:rsidR="00AD43E1">
        <w:t>can</w:t>
      </w:r>
      <w:r>
        <w:t xml:space="preserve"> be geo positioned. To enable this, a map provider must be configured for the site using the Map Manger application.</w:t>
      </w:r>
    </w:p>
    <w:p w14:paraId="780F32AF" w14:textId="18C85D92" w:rsidR="00796AFA" w:rsidRDefault="00796AFA" w:rsidP="00796AFA">
      <w:pPr>
        <w:pStyle w:val="BodyText"/>
      </w:pPr>
      <w:r>
        <w:t xml:space="preserve">To </w:t>
      </w:r>
      <w:r w:rsidR="00AD43E1">
        <w:t>g</w:t>
      </w:r>
      <w:r>
        <w:t>eo position a building model:</w:t>
      </w:r>
    </w:p>
    <w:p w14:paraId="7A1851DE" w14:textId="395BE6B4" w:rsidR="00796AFA" w:rsidRDefault="00796AFA" w:rsidP="00290201">
      <w:pPr>
        <w:pStyle w:val="BodyText"/>
        <w:numPr>
          <w:ilvl w:val="0"/>
          <w:numId w:val="38"/>
        </w:numPr>
      </w:pPr>
      <w:r>
        <w:t>Select the Map tab</w:t>
      </w:r>
      <w:r w:rsidR="00250F1F">
        <w:t>.</w:t>
      </w:r>
    </w:p>
    <w:p w14:paraId="120999E0" w14:textId="15AE5159" w:rsidR="00796AFA" w:rsidRDefault="00796AFA" w:rsidP="00290201">
      <w:pPr>
        <w:pStyle w:val="BodyText"/>
        <w:numPr>
          <w:ilvl w:val="0"/>
          <w:numId w:val="38"/>
        </w:numPr>
      </w:pPr>
      <w:r>
        <w:t>Enter an address</w:t>
      </w:r>
      <w:r w:rsidR="00250F1F">
        <w:t>.</w:t>
      </w:r>
    </w:p>
    <w:p w14:paraId="4363A5E5" w14:textId="65C2CF90" w:rsidR="00AC75C6" w:rsidRDefault="00796AFA" w:rsidP="00290201">
      <w:pPr>
        <w:pStyle w:val="BodyText"/>
        <w:numPr>
          <w:ilvl w:val="0"/>
          <w:numId w:val="38"/>
        </w:numPr>
      </w:pPr>
      <w:r>
        <w:t>Press the Find button</w:t>
      </w:r>
      <w:r w:rsidR="00AD43E1">
        <w:t xml:space="preserve">. </w:t>
      </w:r>
      <w:r w:rsidR="00AC75C6">
        <w:t>If the location selected for the model has a service address, the address information is copied onto the model</w:t>
      </w:r>
      <w:r w:rsidR="007D1460">
        <w:t>.</w:t>
      </w:r>
    </w:p>
    <w:p w14:paraId="7DA1B108" w14:textId="7869CC11" w:rsidR="000B1D86" w:rsidRPr="00796AFA" w:rsidRDefault="000B1D86" w:rsidP="000B1D86">
      <w:pPr>
        <w:pStyle w:val="Base"/>
        <w:tabs>
          <w:tab w:val="left" w:pos="720"/>
        </w:tabs>
      </w:pPr>
      <w:r>
        <w:t xml:space="preserve">If the location associated with the Manage BIM Viewer record has a service </w:t>
      </w:r>
      <w:r w:rsidR="00984D77">
        <w:t>address,</w:t>
      </w:r>
      <w:r>
        <w:t xml:space="preserve"> th</w:t>
      </w:r>
      <w:r w:rsidR="00250F1F">
        <w:t>e</w:t>
      </w:r>
      <w:r>
        <w:t>n the address is pre-populated from the location.</w:t>
      </w:r>
    </w:p>
    <w:p w14:paraId="60E02DDD" w14:textId="77777777" w:rsidR="001A2649" w:rsidRDefault="001A2649" w:rsidP="009E6AA3">
      <w:pPr>
        <w:pStyle w:val="Heading2"/>
      </w:pPr>
      <w:bookmarkStart w:id="560" w:name="_Toc483994025"/>
      <w:r>
        <w:t>Work Order Tracking</w:t>
      </w:r>
      <w:bookmarkEnd w:id="560"/>
    </w:p>
    <w:p w14:paraId="134C51CD" w14:textId="1FA32C23" w:rsidR="001A2649" w:rsidRDefault="001A2649" w:rsidP="00251563">
      <w:pPr>
        <w:pStyle w:val="BodyText"/>
      </w:pPr>
      <w:r>
        <w:t xml:space="preserve">A </w:t>
      </w:r>
      <w:r w:rsidR="00E54C19">
        <w:t>3D View tab</w:t>
      </w:r>
      <w:r>
        <w:t xml:space="preserve"> is added to the Work Order Tracking application to provide visualization of both the </w:t>
      </w:r>
      <w:r w:rsidR="007D1460">
        <w:t>“</w:t>
      </w:r>
      <w:r>
        <w:t>path to top</w:t>
      </w:r>
      <w:r w:rsidR="007D1460">
        <w:t>” or location hierarchy</w:t>
      </w:r>
      <w:r>
        <w:t xml:space="preserve"> and context in a facility of the assets </w:t>
      </w:r>
      <w:r w:rsidR="009E150C">
        <w:t xml:space="preserve">that are </w:t>
      </w:r>
      <w:r>
        <w:t>associated with a work order.  It also provides use of the viewer to easily add and remove assets or location from a work order.</w:t>
      </w:r>
    </w:p>
    <w:p w14:paraId="71EAE921" w14:textId="77777777" w:rsidR="0086625E" w:rsidRDefault="00573F33" w:rsidP="0086625E">
      <w:pPr>
        <w:pStyle w:val="BodyText"/>
        <w:ind w:left="0"/>
        <w:rPr>
          <w:b/>
        </w:rPr>
      </w:pPr>
      <w:bookmarkStart w:id="561" w:name="_Toc317518829"/>
      <w:r w:rsidRPr="00573F33">
        <w:rPr>
          <w:noProof/>
        </w:rPr>
        <w:drawing>
          <wp:inline distT="0" distB="0" distL="0" distR="0" wp14:anchorId="680304AC" wp14:editId="56D72C39">
            <wp:extent cx="5577840" cy="309552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095527"/>
                    </a:xfrm>
                    <a:prstGeom prst="rect">
                      <a:avLst/>
                    </a:prstGeom>
                    <a:noFill/>
                    <a:ln>
                      <a:noFill/>
                    </a:ln>
                  </pic:spPr>
                </pic:pic>
              </a:graphicData>
            </a:graphic>
          </wp:inline>
        </w:drawing>
      </w:r>
    </w:p>
    <w:p w14:paraId="5BFE9803" w14:textId="7BA53F3E" w:rsidR="001A2649" w:rsidRDefault="001A2649" w:rsidP="003D6239">
      <w:pPr>
        <w:pStyle w:val="BodyText"/>
      </w:pPr>
      <w:r>
        <w:rPr>
          <w:b/>
        </w:rPr>
        <w:t xml:space="preserve">Select viewer location: </w:t>
      </w:r>
      <w:r w:rsidRPr="00D76ED0">
        <w:t>This is the standard Maximo location lookup menu</w:t>
      </w:r>
      <w:r w:rsidR="00250F1F">
        <w:t>.</w:t>
      </w:r>
      <w:r>
        <w:t xml:space="preserve"> </w:t>
      </w:r>
      <w:r w:rsidR="00250F1F">
        <w:t>I</w:t>
      </w:r>
      <w:r>
        <w:t>t selects the current location for the viewer independent from any other part of the work order.  If a model is available for the location, it is displayed in the viewer</w:t>
      </w:r>
      <w:r w:rsidR="009E150C">
        <w:t>.</w:t>
      </w:r>
    </w:p>
    <w:p w14:paraId="511AA333" w14:textId="77777777" w:rsidR="001A2649" w:rsidRDefault="001A2649" w:rsidP="003D6239">
      <w:pPr>
        <w:pStyle w:val="BodyText"/>
      </w:pPr>
      <w:r>
        <w:rPr>
          <w:b/>
        </w:rPr>
        <w:t>Primary asset or location:</w:t>
      </w:r>
      <w:r>
        <w:t xml:space="preserve"> Displays the path to top for the primary asset or location for the work order and provides for displaying it in the viewer.</w:t>
      </w:r>
    </w:p>
    <w:p w14:paraId="05F3BBE4" w14:textId="77777777" w:rsidR="001A2649" w:rsidRDefault="001A2649" w:rsidP="003D6239">
      <w:pPr>
        <w:pStyle w:val="BodyText"/>
      </w:pPr>
      <w:r>
        <w:rPr>
          <w:b/>
        </w:rPr>
        <w:t xml:space="preserve">Multiple asset of location: </w:t>
      </w:r>
      <w:r w:rsidRPr="00472F5B">
        <w:t xml:space="preserve">Displays a forest of trees showing the path to </w:t>
      </w:r>
      <w:r>
        <w:t>top for every asset of location in the Multiple Asset, Location, and CI table, and provides for displaying them in the viewer.</w:t>
      </w:r>
    </w:p>
    <w:p w14:paraId="727BBD91" w14:textId="67ECDFCC" w:rsidR="00573F33" w:rsidRPr="00251563" w:rsidRDefault="00573F33" w:rsidP="00573F33">
      <w:pPr>
        <w:pStyle w:val="BodyText"/>
      </w:pPr>
      <w:r>
        <w:rPr>
          <w:b/>
        </w:rPr>
        <w:t>Display in Viewer</w:t>
      </w:r>
      <w:r w:rsidRPr="00472F5B">
        <w:t>:</w:t>
      </w:r>
      <w:r>
        <w:t xml:space="preserve"> Selecting the </w:t>
      </w:r>
      <w:r w:rsidRPr="00D407B5">
        <w:rPr>
          <w:color w:val="0070C0"/>
          <w:sz w:val="28"/>
          <w:szCs w:val="28"/>
        </w:rPr>
        <w:t>■</w:t>
      </w:r>
      <w:r>
        <w:t xml:space="preserve"> button for any listing in the tree displays that item in the viewer, loading the correct model file if necessary.</w:t>
      </w:r>
    </w:p>
    <w:p w14:paraId="1024562B" w14:textId="77777777" w:rsidR="00573F33" w:rsidRDefault="00573F33" w:rsidP="00573F33">
      <w:pPr>
        <w:pStyle w:val="Heading4"/>
      </w:pPr>
      <w:r>
        <w:t>Top Toolbar</w:t>
      </w:r>
    </w:p>
    <w:p w14:paraId="5D0A7813" w14:textId="0D781D18" w:rsidR="00573F33" w:rsidRPr="00573F33" w:rsidRDefault="00573F33" w:rsidP="00573F33">
      <w:pPr>
        <w:pStyle w:val="BodyText"/>
      </w:pPr>
      <w:r>
        <w:t xml:space="preserve">The tool bar on the </w:t>
      </w:r>
      <w:r w:rsidR="009E150C">
        <w:t>W</w:t>
      </w:r>
      <w:r>
        <w:t xml:space="preserve">ork </w:t>
      </w:r>
      <w:r w:rsidR="009E150C">
        <w:t>O</w:t>
      </w:r>
      <w:r>
        <w:t xml:space="preserve">rder </w:t>
      </w:r>
      <w:r w:rsidR="009E150C">
        <w:t>T</w:t>
      </w:r>
      <w:r>
        <w:t>racking application adds four functions to the standard viewer toolbar</w:t>
      </w:r>
      <w:r w:rsidR="00250F1F">
        <w:t>:</w:t>
      </w:r>
    </w:p>
    <w:p w14:paraId="75AD638A" w14:textId="77777777" w:rsidR="00573F33" w:rsidRPr="000D10C6" w:rsidRDefault="00FC2F54" w:rsidP="00573F33">
      <w:pPr>
        <w:pStyle w:val="BodyText"/>
      </w:pPr>
      <w:r w:rsidRPr="00FC2F54">
        <w:rPr>
          <w:noProof/>
        </w:rPr>
        <w:drawing>
          <wp:inline distT="0" distB="0" distL="0" distR="0" wp14:anchorId="17C87C92" wp14:editId="015FBC2B">
            <wp:extent cx="5577840" cy="15676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1567628"/>
                    </a:xfrm>
                    <a:prstGeom prst="rect">
                      <a:avLst/>
                    </a:prstGeom>
                    <a:noFill/>
                    <a:ln>
                      <a:noFill/>
                    </a:ln>
                  </pic:spPr>
                </pic:pic>
              </a:graphicData>
            </a:graphic>
          </wp:inline>
        </w:drawing>
      </w:r>
    </w:p>
    <w:p w14:paraId="17D0A1E4" w14:textId="77777777" w:rsidR="001A2649" w:rsidRDefault="001A2649" w:rsidP="003D6239">
      <w:pPr>
        <w:pStyle w:val="BodyText"/>
      </w:pPr>
      <w:r w:rsidRPr="003D6239">
        <w:rPr>
          <w:b/>
        </w:rPr>
        <w:t>Add Selection Set to Work Order</w:t>
      </w:r>
      <w:r>
        <w:t>:</w:t>
      </w:r>
      <w:r w:rsidR="00892C76">
        <w:rPr>
          <w:noProof/>
        </w:rPr>
        <w:drawing>
          <wp:inline distT="0" distB="0" distL="0" distR="0" wp14:anchorId="50C269E7" wp14:editId="4D65AA2B">
            <wp:extent cx="279365" cy="279365"/>
            <wp:effectExtent l="0" t="0" r="6985" b="698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dd.png"/>
                    <pic:cNvPicPr/>
                  </pic:nvPicPr>
                  <pic:blipFill>
                    <a:blip r:embed="rId81">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adds all the assets that are currently selected in the viewer to the work order Multiple Asset, Location, and CI table.</w:t>
      </w:r>
    </w:p>
    <w:p w14:paraId="39DF6BF0" w14:textId="77777777" w:rsidR="001A2649" w:rsidRDefault="001A2649" w:rsidP="003D6239">
      <w:pPr>
        <w:pStyle w:val="BodyText"/>
      </w:pPr>
      <w:r w:rsidRPr="003D6239">
        <w:rPr>
          <w:b/>
        </w:rPr>
        <w:t>Remove Selection Set from Work Order</w:t>
      </w:r>
      <w:r>
        <w:t>:</w:t>
      </w:r>
      <w:r w:rsidR="00892C76">
        <w:rPr>
          <w:noProof/>
        </w:rPr>
        <w:drawing>
          <wp:inline distT="0" distB="0" distL="0" distR="0" wp14:anchorId="503E2476" wp14:editId="7B09B1D5">
            <wp:extent cx="279365" cy="279365"/>
            <wp:effectExtent l="0" t="0" r="698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move.png"/>
                    <pic:cNvPicPr/>
                  </pic:nvPicPr>
                  <pic:blipFill>
                    <a:blip r:embed="rId82">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removes any asset that are currently selected in the viewer and that are currently in the Multiple Asset, Location and CI table from the table.  Selected items that are not in the table are ignored.</w:t>
      </w:r>
    </w:p>
    <w:p w14:paraId="4B3CB44C" w14:textId="29F52936" w:rsidR="00FC2F54" w:rsidRDefault="00FC2F54" w:rsidP="003D6239">
      <w:pPr>
        <w:pStyle w:val="BodyText"/>
        <w:rPr>
          <w:b/>
        </w:rPr>
      </w:pPr>
      <w:r>
        <w:rPr>
          <w:b/>
        </w:rPr>
        <w:t>Show Markup</w:t>
      </w:r>
      <w:r w:rsidR="00573F33">
        <w:rPr>
          <w:b/>
        </w:rPr>
        <w:t xml:space="preserve"> </w:t>
      </w:r>
      <w:r>
        <w:rPr>
          <w:b/>
          <w:noProof/>
        </w:rPr>
        <w:drawing>
          <wp:inline distT="0" distB="0" distL="0" distR="0" wp14:anchorId="3DF838F5" wp14:editId="76ADDD27">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83"/>
                    <a:stretch>
                      <a:fillRect/>
                    </a:stretch>
                  </pic:blipFill>
                  <pic:spPr>
                    <a:xfrm>
                      <a:off x="0" y="0"/>
                      <a:ext cx="304800" cy="304800"/>
                    </a:xfrm>
                    <a:prstGeom prst="rect">
                      <a:avLst/>
                    </a:prstGeom>
                  </pic:spPr>
                </pic:pic>
              </a:graphicData>
            </a:graphic>
          </wp:inline>
        </w:drawing>
      </w:r>
      <w:r w:rsidR="00573F33">
        <w:rPr>
          <w:b/>
        </w:rPr>
        <w:t xml:space="preserve"> </w:t>
      </w:r>
      <w:r>
        <w:t xml:space="preserve">This button displays a list of all the Work Views </w:t>
      </w:r>
      <w:r w:rsidR="00250F1F">
        <w:t xml:space="preserve">that are </w:t>
      </w:r>
      <w:r>
        <w:t xml:space="preserve">associated with this model and </w:t>
      </w:r>
      <w:r w:rsidR="00250F1F">
        <w:t>w</w:t>
      </w:r>
      <w:r>
        <w:t xml:space="preserve">ork </w:t>
      </w:r>
      <w:r w:rsidR="00250F1F">
        <w:t>o</w:t>
      </w:r>
      <w:r>
        <w:t xml:space="preserve">rder.  A view may be applied to the viewer </w:t>
      </w:r>
      <w:r w:rsidR="009E150C">
        <w:t>b</w:t>
      </w:r>
      <w:r>
        <w:t>y double</w:t>
      </w:r>
      <w:r w:rsidR="009E150C">
        <w:t>-</w:t>
      </w:r>
      <w:r>
        <w:t xml:space="preserve">clicking the view description of be selecting the view description then pressing the </w:t>
      </w:r>
      <w:r w:rsidR="009E150C">
        <w:t>A</w:t>
      </w:r>
      <w:r>
        <w:t>pply button.</w:t>
      </w:r>
    </w:p>
    <w:p w14:paraId="1A85199E" w14:textId="10F529B6" w:rsidR="0037657D" w:rsidRDefault="00FC2F54" w:rsidP="003D6239">
      <w:pPr>
        <w:pStyle w:val="BodyText"/>
      </w:pPr>
      <w:r>
        <w:rPr>
          <w:b/>
        </w:rPr>
        <w:t>Create Markup</w:t>
      </w:r>
      <w:r w:rsidR="00573F33">
        <w:t xml:space="preserve"> </w:t>
      </w:r>
      <w:r>
        <w:rPr>
          <w:noProof/>
        </w:rPr>
        <w:drawing>
          <wp:inline distT="0" distB="0" distL="0" distR="0" wp14:anchorId="070A0C52" wp14:editId="27874FAD">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84"/>
                    <a:stretch>
                      <a:fillRect/>
                    </a:stretch>
                  </pic:blipFill>
                  <pic:spPr>
                    <a:xfrm>
                      <a:off x="0" y="0"/>
                      <a:ext cx="304800" cy="304800"/>
                    </a:xfrm>
                    <a:prstGeom prst="rect">
                      <a:avLst/>
                    </a:prstGeom>
                  </pic:spPr>
                </pic:pic>
              </a:graphicData>
            </a:graphic>
          </wp:inline>
        </w:drawing>
      </w:r>
      <w:r w:rsidR="00573F33">
        <w:t xml:space="preserve"> </w:t>
      </w:r>
      <w:r w:rsidR="0037657D">
        <w:t xml:space="preserve">This button </w:t>
      </w:r>
      <w:r w:rsidR="00250F1F">
        <w:t>switches</w:t>
      </w:r>
      <w:r w:rsidR="0037657D">
        <w:t xml:space="preserve"> the viewer </w:t>
      </w:r>
      <w:r w:rsidR="00250F1F">
        <w:t>to</w:t>
      </w:r>
      <w:r w:rsidR="0037657D">
        <w:t xml:space="preserve"> Markup Mode and displays the Markup Toolbar.</w:t>
      </w:r>
    </w:p>
    <w:p w14:paraId="3C568123" w14:textId="77777777" w:rsidR="00A65C63" w:rsidRDefault="00A65C63" w:rsidP="00A65C63">
      <w:pPr>
        <w:pStyle w:val="Heading3"/>
      </w:pPr>
      <w:bookmarkStart w:id="562" w:name="_Toc483994026"/>
      <w:r>
        <w:t>Markup</w:t>
      </w:r>
      <w:bookmarkEnd w:id="562"/>
    </w:p>
    <w:p w14:paraId="5DA4FF71" w14:textId="081775C7" w:rsidR="008B0406" w:rsidRDefault="004D32C4" w:rsidP="008B0406">
      <w:pPr>
        <w:pStyle w:val="BodyText"/>
      </w:pPr>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order and displayed later.  A work order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77777777" w:rsidR="00A65C63" w:rsidRDefault="00A65C63" w:rsidP="00A65C63">
      <w:pPr>
        <w:pStyle w:val="BodyText"/>
      </w:pPr>
      <w:r w:rsidRPr="00A65C63">
        <w:rPr>
          <w:noProof/>
        </w:rPr>
        <w:drawing>
          <wp:inline distT="0" distB="0" distL="0" distR="0" wp14:anchorId="0D0867EF" wp14:editId="1687E543">
            <wp:extent cx="5577840" cy="1379279"/>
            <wp:effectExtent l="0" t="0" r="381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1379279"/>
                    </a:xfrm>
                    <a:prstGeom prst="rect">
                      <a:avLst/>
                    </a:prstGeom>
                    <a:noFill/>
                    <a:ln>
                      <a:noFill/>
                    </a:ln>
                  </pic:spPr>
                </pic:pic>
              </a:graphicData>
            </a:graphic>
          </wp:inline>
        </w:drawing>
      </w:r>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86"/>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1796BC36"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in some cases rotated.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89"/>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77777777" w:rsidR="000F2BDD" w:rsidRDefault="000F2BDD" w:rsidP="000F2BDD">
      <w:pPr>
        <w:pStyle w:val="BodyText"/>
      </w:pPr>
      <w:r>
        <w:rPr>
          <w:noProof/>
        </w:rPr>
        <w:drawing>
          <wp:inline distT="0" distB="0" distL="0" distR="0" wp14:anchorId="01AA9DBA" wp14:editId="09719E86">
            <wp:extent cx="448627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6275" cy="2743200"/>
                    </a:xfrm>
                    <a:prstGeom prst="rect">
                      <a:avLst/>
                    </a:prstGeom>
                  </pic:spPr>
                </pic:pic>
              </a:graphicData>
            </a:graphic>
          </wp:inline>
        </w:drawing>
      </w:r>
    </w:p>
    <w:p w14:paraId="7ED3B469" w14:textId="48F1EDE1" w:rsidR="000F2BDD" w:rsidRDefault="006A5EF8" w:rsidP="000F2BDD">
      <w:pPr>
        <w:pStyle w:val="BodyText"/>
      </w:pPr>
      <w:r>
        <w:t xml:space="preserve">When you click the </w:t>
      </w:r>
      <w:r w:rsidR="000F2BDD">
        <w:t xml:space="preserve">Create </w:t>
      </w:r>
      <w:r>
        <w:t xml:space="preserve">button, Maximo </w:t>
      </w:r>
      <w:r w:rsidR="000F2BDD">
        <w:t>saves the just completed markup, the current view, the markup name</w:t>
      </w:r>
      <w:r>
        <w:t>,</w:t>
      </w:r>
      <w:r w:rsidR="000F2BDD">
        <w:t xml:space="preserve"> and any description wi</w:t>
      </w:r>
      <w:r>
        <w:t>th</w:t>
      </w:r>
      <w:r w:rsidR="000F2BDD">
        <w:t xml:space="preserve"> the work order.</w:t>
      </w:r>
    </w:p>
    <w:p w14:paraId="1ABD1543" w14:textId="77777777" w:rsidR="0032323C" w:rsidRDefault="0032323C" w:rsidP="0032323C">
      <w:pPr>
        <w:pStyle w:val="Heading4"/>
      </w:pPr>
      <w:r>
        <w:t>Display Markup</w:t>
      </w:r>
    </w:p>
    <w:p w14:paraId="62E55B38" w14:textId="2269D2B9" w:rsidR="0032323C" w:rsidRDefault="0032323C" w:rsidP="0032323C">
      <w:pPr>
        <w:pStyle w:val="BodyText"/>
        <w:rPr>
          <w:noProof/>
        </w:rPr>
      </w:pPr>
      <w:r>
        <w:t xml:space="preserve">Select the </w:t>
      </w:r>
      <w:r>
        <w:rPr>
          <w:noProof/>
        </w:rPr>
        <w:t xml:space="preserve"> </w:t>
      </w:r>
      <w:r>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83"/>
                    <a:stretch>
                      <a:fillRect/>
                    </a:stretch>
                  </pic:blipFill>
                  <pic:spPr>
                    <a:xfrm>
                      <a:off x="0" y="0"/>
                      <a:ext cx="304800" cy="304800"/>
                    </a:xfrm>
                    <a:prstGeom prst="rect">
                      <a:avLst/>
                    </a:prstGeom>
                  </pic:spPr>
                </pic:pic>
              </a:graphicData>
            </a:graphic>
          </wp:inline>
        </w:drawing>
      </w:r>
      <w:r>
        <w:rPr>
          <w:noProof/>
        </w:rPr>
        <w:t xml:space="preserve"> </w:t>
      </w:r>
      <w:r w:rsidR="006A5EF8">
        <w:rPr>
          <w:noProof/>
        </w:rPr>
        <w:t>button</w:t>
      </w:r>
      <w:r>
        <w:rPr>
          <w:noProof/>
        </w:rPr>
        <w:t xml:space="preserve"> to display a list of markups </w:t>
      </w:r>
      <w:r w:rsidR="006A5EF8">
        <w:rPr>
          <w:noProof/>
        </w:rPr>
        <w:t xml:space="preserve">that are </w:t>
      </w:r>
      <w:r>
        <w:rPr>
          <w:noProof/>
        </w:rPr>
        <w:t>associated with the work order.</w:t>
      </w:r>
    </w:p>
    <w:p w14:paraId="13E94FCF" w14:textId="77777777" w:rsidR="0032323C" w:rsidRDefault="0032323C" w:rsidP="0032323C">
      <w:pPr>
        <w:pStyle w:val="BodyText"/>
      </w:pPr>
      <w:r>
        <w:rPr>
          <w:noProof/>
        </w:rPr>
        <w:drawing>
          <wp:inline distT="0" distB="0" distL="0" distR="0" wp14:anchorId="657B1ACF" wp14:editId="3EC066EB">
            <wp:extent cx="4505325" cy="1971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5325" cy="1971675"/>
                    </a:xfrm>
                    <a:prstGeom prst="rect">
                      <a:avLst/>
                    </a:prstGeom>
                  </pic:spPr>
                </pic:pic>
              </a:graphicData>
            </a:graphic>
          </wp:inline>
        </w:drawing>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92"/>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37ACFC" w14:textId="77777777" w:rsidR="001A2649" w:rsidRDefault="001A2649" w:rsidP="00C11359">
      <w:pPr>
        <w:pStyle w:val="Heading1"/>
      </w:pPr>
      <w:bookmarkStart w:id="563" w:name="_Ref300824844"/>
      <w:bookmarkStart w:id="564" w:name="_Ref300824854"/>
      <w:bookmarkStart w:id="565" w:name="_Toc317518849"/>
      <w:bookmarkStart w:id="566" w:name="_Toc483994027"/>
      <w:bookmarkEnd w:id="561"/>
      <w:r>
        <w:t>Security</w:t>
      </w:r>
      <w:bookmarkEnd w:id="563"/>
      <w:bookmarkEnd w:id="564"/>
      <w:bookmarkEnd w:id="565"/>
      <w:bookmarkEnd w:id="566"/>
    </w:p>
    <w:p w14:paraId="6BF4133D" w14:textId="7BAF5A6F" w:rsidR="001A2649" w:rsidRDefault="00B56EBD" w:rsidP="00576CBE">
      <w:pPr>
        <w:pStyle w:val="BodyText"/>
      </w:pPr>
      <w:r>
        <w:t xml:space="preserve">The Forge </w:t>
      </w:r>
      <w:r w:rsidR="006A5EF8">
        <w:t>V</w:t>
      </w:r>
      <w:r>
        <w:t>iewer adds the following signature options to the Manage BIM Viewer application</w:t>
      </w:r>
      <w:r w:rsidR="006A5EF8">
        <w:t>:</w:t>
      </w:r>
    </w:p>
    <w:p w14:paraId="0D93073F" w14:textId="77777777" w:rsidR="00A92FAA" w:rsidRDefault="00A92FAA" w:rsidP="005A27CE">
      <w:pPr>
        <w:pStyle w:val="BodyText"/>
        <w:numPr>
          <w:ilvl w:val="0"/>
          <w:numId w:val="16"/>
        </w:numPr>
      </w:pPr>
      <w:r w:rsidRPr="00877B06">
        <w:rPr>
          <w:b/>
        </w:rPr>
        <w:t>LMV_CLOUD</w:t>
      </w:r>
      <w:r w:rsidR="00877B06">
        <w:tab/>
        <w:t xml:space="preserve">- Manage </w:t>
      </w:r>
      <w:r w:rsidR="000F2B8D">
        <w:t>Autodesk Forge service</w:t>
      </w:r>
      <w:r w:rsidR="00877B06">
        <w:t xml:space="preserve"> submenu</w:t>
      </w:r>
    </w:p>
    <w:p w14:paraId="5C89A792" w14:textId="77777777" w:rsidR="00877B06" w:rsidRDefault="00A92FAA" w:rsidP="005A27CE">
      <w:pPr>
        <w:pStyle w:val="BodyText"/>
        <w:numPr>
          <w:ilvl w:val="0"/>
          <w:numId w:val="16"/>
        </w:numPr>
      </w:pPr>
      <w:r w:rsidRPr="00877B06">
        <w:rPr>
          <w:b/>
        </w:rPr>
        <w:t>LMV_BUCKET</w:t>
      </w:r>
      <w:r w:rsidR="00877B06">
        <w:tab/>
        <w:t>- Manage Model Storage dialog</w:t>
      </w:r>
    </w:p>
    <w:p w14:paraId="27EE61E9" w14:textId="77777777" w:rsidR="00877B06" w:rsidRDefault="00A92FAA" w:rsidP="005A27CE">
      <w:pPr>
        <w:pStyle w:val="BodyText"/>
        <w:numPr>
          <w:ilvl w:val="0"/>
          <w:numId w:val="16"/>
        </w:numPr>
      </w:pPr>
      <w:r w:rsidRPr="00877B06">
        <w:rPr>
          <w:b/>
        </w:rPr>
        <w:t>LMV_MODEL</w:t>
      </w:r>
      <w:r w:rsidR="00877B06">
        <w:tab/>
        <w:t>- Manage Model Files dialog</w:t>
      </w:r>
    </w:p>
    <w:p w14:paraId="7F2EE143" w14:textId="77777777" w:rsidR="00836729" w:rsidRDefault="00A92FAA" w:rsidP="005A27CE">
      <w:pPr>
        <w:pStyle w:val="BodyText"/>
        <w:numPr>
          <w:ilvl w:val="0"/>
          <w:numId w:val="16"/>
        </w:numPr>
      </w:pPr>
      <w:r w:rsidRPr="00877B06">
        <w:rPr>
          <w:b/>
        </w:rPr>
        <w:t>LMV_VIEW</w:t>
      </w:r>
      <w:r w:rsidR="00836729">
        <w:tab/>
        <w:t xml:space="preserve">   </w:t>
      </w:r>
      <w:r w:rsidR="00877B06">
        <w:tab/>
        <w:t>- Manage Viewable Models dialog</w:t>
      </w:r>
    </w:p>
    <w:p w14:paraId="4484BB54" w14:textId="77777777" w:rsidR="00FA0780" w:rsidRDefault="00FA0780" w:rsidP="00FA0780">
      <w:pPr>
        <w:pStyle w:val="BodyText"/>
        <w:numPr>
          <w:ilvl w:val="0"/>
          <w:numId w:val="16"/>
        </w:numPr>
      </w:pPr>
      <w:r w:rsidRPr="00FA0780">
        <w:rPr>
          <w:b/>
        </w:rPr>
        <w:t>LMV_SAVE</w:t>
      </w:r>
      <w:r>
        <w:tab/>
      </w:r>
      <w:r>
        <w:tab/>
        <w:t>- Manage Saved Views</w:t>
      </w:r>
    </w:p>
    <w:p w14:paraId="33136640" w14:textId="0024FC70" w:rsidR="00B56EBD" w:rsidRDefault="00B56EBD" w:rsidP="00B56EBD">
      <w:pPr>
        <w:pStyle w:val="BodyText"/>
      </w:pPr>
      <w:r>
        <w:t>On install</w:t>
      </w:r>
      <w:r w:rsidR="006A5EF8">
        <w:t>ation</w:t>
      </w:r>
      <w:r>
        <w:t>, rights to these options are granted to the MAXADMIN security group. To change rights:</w:t>
      </w:r>
    </w:p>
    <w:p w14:paraId="0A466BD6" w14:textId="27721F9B" w:rsidR="00B56EBD" w:rsidRDefault="006A5EF8" w:rsidP="00B56EBD">
      <w:pPr>
        <w:pStyle w:val="BodyText"/>
        <w:numPr>
          <w:ilvl w:val="0"/>
          <w:numId w:val="19"/>
        </w:numPr>
      </w:pPr>
      <w:r>
        <w:t xml:space="preserve">Navigate to </w:t>
      </w:r>
      <w:r w:rsidR="00B56EBD">
        <w:t>&gt;</w:t>
      </w:r>
      <w:r>
        <w:t xml:space="preserve"> </w:t>
      </w:r>
      <w:r w:rsidR="00B56EBD">
        <w:t>Security</w:t>
      </w:r>
      <w:r>
        <w:t xml:space="preserve"> </w:t>
      </w:r>
      <w:r w:rsidR="00B56EBD">
        <w:t>&gt;</w:t>
      </w:r>
      <w:r w:rsidR="00E62329">
        <w:t xml:space="preserve"> </w:t>
      </w:r>
      <w:r w:rsidR="00B56EBD">
        <w:t>Security Groups</w:t>
      </w:r>
      <w:r>
        <w:t>.</w:t>
      </w:r>
    </w:p>
    <w:p w14:paraId="4AA3A844" w14:textId="76943B46" w:rsidR="00B56EBD" w:rsidRDefault="00B56EBD" w:rsidP="00B56EBD">
      <w:pPr>
        <w:pStyle w:val="BodyText"/>
        <w:numPr>
          <w:ilvl w:val="0"/>
          <w:numId w:val="19"/>
        </w:numPr>
      </w:pPr>
      <w:r>
        <w:t>Search for the security group to which you w</w:t>
      </w:r>
      <w:r w:rsidR="006A5EF8">
        <w:t>ant to</w:t>
      </w:r>
      <w:r>
        <w:t xml:space="preserve"> grant rights</w:t>
      </w:r>
      <w:r w:rsidR="006A5EF8">
        <w:t>.</w:t>
      </w:r>
    </w:p>
    <w:p w14:paraId="037B0309" w14:textId="7E3B33E0" w:rsidR="00B56EBD" w:rsidRDefault="00B56EBD" w:rsidP="00B56EBD">
      <w:pPr>
        <w:pStyle w:val="BodyText"/>
        <w:numPr>
          <w:ilvl w:val="0"/>
          <w:numId w:val="19"/>
        </w:numPr>
      </w:pPr>
      <w:r>
        <w:t xml:space="preserve">Select the </w:t>
      </w:r>
      <w:r w:rsidR="006A5EF8">
        <w:t>A</w:t>
      </w:r>
      <w:r>
        <w:t>pplication tab</w:t>
      </w:r>
      <w:r w:rsidR="006A5EF8">
        <w:t>.</w:t>
      </w:r>
    </w:p>
    <w:p w14:paraId="21302AF1" w14:textId="1403D80B" w:rsidR="00B56EBD" w:rsidRDefault="00B56EBD" w:rsidP="00B56EBD">
      <w:pPr>
        <w:pStyle w:val="BodyText"/>
        <w:numPr>
          <w:ilvl w:val="0"/>
          <w:numId w:val="19"/>
        </w:numPr>
      </w:pPr>
      <w:r>
        <w:t>Search for the Building Model Import application</w:t>
      </w:r>
      <w:r w:rsidR="006A5EF8">
        <w:t>.</w:t>
      </w:r>
    </w:p>
    <w:p w14:paraId="4FEC1BA5" w14:textId="40420386" w:rsidR="00B56EBD" w:rsidRDefault="00B56EBD" w:rsidP="00B56EBD">
      <w:pPr>
        <w:pStyle w:val="BodyText"/>
        <w:numPr>
          <w:ilvl w:val="0"/>
          <w:numId w:val="19"/>
        </w:numPr>
      </w:pPr>
      <w:r>
        <w:t xml:space="preserve">Grant </w:t>
      </w:r>
      <w:r w:rsidR="006A5EF8">
        <w:t xml:space="preserve">security </w:t>
      </w:r>
      <w:r>
        <w:t xml:space="preserve">rights as </w:t>
      </w:r>
      <w:r w:rsidR="006A5EF8">
        <w:t>needed.</w:t>
      </w:r>
    </w:p>
    <w:p w14:paraId="2FED5658" w14:textId="002DB391" w:rsidR="00B56EBD" w:rsidRDefault="00B56EBD" w:rsidP="00B56EBD">
      <w:pPr>
        <w:pStyle w:val="BodyText"/>
        <w:numPr>
          <w:ilvl w:val="0"/>
          <w:numId w:val="19"/>
        </w:numPr>
      </w:pPr>
      <w:r>
        <w:t>Save your changes</w:t>
      </w:r>
      <w:r w:rsidR="006A5EF8">
        <w:t>.</w:t>
      </w:r>
    </w:p>
    <w:p w14:paraId="2C94294C" w14:textId="77777777" w:rsidR="00984D77" w:rsidRDefault="00984D77" w:rsidP="00984D77">
      <w:pPr>
        <w:pStyle w:val="Heading1"/>
      </w:pPr>
      <w:bookmarkStart w:id="567" w:name="_Toc465332072"/>
      <w:bookmarkStart w:id="568" w:name="_Toc483994028"/>
      <w:r>
        <w:t>Trouble Shooting</w:t>
      </w:r>
      <w:bookmarkEnd w:id="567"/>
      <w:bookmarkEnd w:id="568"/>
    </w:p>
    <w:p w14:paraId="4B011616" w14:textId="508EAE26" w:rsidR="00984D77" w:rsidRPr="00BB7AD7" w:rsidRDefault="00984D77" w:rsidP="00984D77">
      <w:pPr>
        <w:pStyle w:val="BodyText"/>
      </w:pPr>
      <w:r>
        <w:t xml:space="preserve">You can find further information on our forum located at </w:t>
      </w:r>
      <w:hyperlink r:id="rId93" w:history="1">
        <w:r w:rsidRPr="00BB7AD7">
          <w:rPr>
            <w:rStyle w:val="Hyperlink"/>
            <w:rFonts w:cs="Arial"/>
          </w:rPr>
          <w:t>http://www.ibm.com/developerworks/forums/forum.jspa?forumID=2981</w:t>
        </w:r>
      </w:hyperlink>
    </w:p>
    <w:p w14:paraId="625867D8" w14:textId="77777777" w:rsidR="00CA45DD" w:rsidRDefault="008A0CA2" w:rsidP="009E6AA3">
      <w:pPr>
        <w:pStyle w:val="Heading2"/>
      </w:pPr>
      <w:bookmarkStart w:id="569" w:name="_Toc483994029"/>
      <w:bookmarkStart w:id="570" w:name="_Toc317518851"/>
      <w:r>
        <w:t>Forge</w:t>
      </w:r>
      <w:r w:rsidR="00CA45DD">
        <w:t xml:space="preserve"> Viewer</w:t>
      </w:r>
      <w:bookmarkEnd w:id="569"/>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0A2D7200" w:rsidR="009C6192" w:rsidRPr="009C6192" w:rsidRDefault="009C6192" w:rsidP="00290201">
      <w:pPr>
        <w:pStyle w:val="ListParagraph"/>
        <w:numPr>
          <w:ilvl w:val="0"/>
          <w:numId w:val="31"/>
        </w:numPr>
        <w:ind w:left="1170"/>
        <w:rPr>
          <w:rFonts w:ascii="Arial" w:hAnsi="Arial" w:cs="Arial"/>
          <w:sz w:val="20"/>
          <w:szCs w:val="20"/>
        </w:rPr>
      </w:pPr>
      <w:r w:rsidRPr="009C6192">
        <w:rPr>
          <w:rFonts w:ascii="Arial" w:hAnsi="Arial" w:cs="Arial"/>
          <w:sz w:val="20"/>
          <w:szCs w:val="20"/>
        </w:rPr>
        <w:t>The</w:t>
      </w:r>
      <w:r>
        <w:rPr>
          <w:rFonts w:ascii="Arial" w:hAnsi="Arial" w:cs="Arial"/>
          <w:sz w:val="20"/>
          <w:szCs w:val="20"/>
        </w:rPr>
        <w:t xml:space="preserve"> singer certificate </w:t>
      </w:r>
      <w:r w:rsidR="006A5EF8">
        <w:rPr>
          <w:rFonts w:ascii="Arial" w:hAnsi="Arial" w:cs="Arial"/>
          <w:sz w:val="20"/>
          <w:szCs w:val="20"/>
        </w:rPr>
        <w:t xml:space="preserve">that is </w:t>
      </w:r>
      <w:r>
        <w:rPr>
          <w:rFonts w:ascii="Arial" w:hAnsi="Arial" w:cs="Arial"/>
          <w:sz w:val="20"/>
          <w:szCs w:val="20"/>
        </w:rPr>
        <w:t>used by the Autodesk Forge service is not in the application server trust store.  For WebSphere</w:t>
      </w:r>
      <w:r w:rsidR="006A5EF8">
        <w:rPr>
          <w:rFonts w:ascii="Arial" w:hAnsi="Arial" w:cs="Arial"/>
          <w:sz w:val="20"/>
          <w:szCs w:val="20"/>
        </w:rPr>
        <w:t>, t</w:t>
      </w:r>
      <w:r>
        <w:rPr>
          <w:rFonts w:ascii="Arial" w:hAnsi="Arial" w:cs="Arial"/>
          <w:sz w:val="20"/>
          <w:szCs w:val="20"/>
        </w:rPr>
        <w:t xml:space="preserve">his typically is the </w:t>
      </w:r>
      <w:proofErr w:type="spellStart"/>
      <w:r>
        <w:rPr>
          <w:rFonts w:ascii="Arial" w:hAnsi="Arial" w:cs="Arial"/>
          <w:sz w:val="20"/>
          <w:szCs w:val="20"/>
        </w:rPr>
        <w:t>CellDefaultTrustStore</w:t>
      </w:r>
      <w:proofErr w:type="spellEnd"/>
      <w:r>
        <w:rPr>
          <w:rFonts w:ascii="Arial" w:hAnsi="Arial" w:cs="Arial"/>
          <w:sz w:val="20"/>
          <w:szCs w:val="20"/>
        </w:rPr>
        <w:t xml:space="preserve">, but </w:t>
      </w:r>
      <w:r w:rsidR="006A5EF8">
        <w:rPr>
          <w:rFonts w:ascii="Arial" w:hAnsi="Arial" w:cs="Arial"/>
          <w:sz w:val="20"/>
          <w:szCs w:val="20"/>
        </w:rPr>
        <w:t xml:space="preserve">it </w:t>
      </w:r>
      <w:r>
        <w:rPr>
          <w:rFonts w:ascii="Arial" w:hAnsi="Arial" w:cs="Arial"/>
          <w:sz w:val="20"/>
          <w:szCs w:val="20"/>
        </w:rPr>
        <w:t>can vary based on the deployment type.</w:t>
      </w:r>
    </w:p>
    <w:p w14:paraId="527599B3" w14:textId="77777777" w:rsidR="006A5EF8" w:rsidRDefault="00CA45DD" w:rsidP="0037657D">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When using Safari on iO</w:t>
      </w:r>
      <w:r w:rsidR="00FC0FC4">
        <w:rPr>
          <w:rFonts w:ascii="Arial" w:hAnsi="Arial" w:cs="Arial"/>
          <w:sz w:val="20"/>
          <w:szCs w:val="20"/>
        </w:rPr>
        <w:t>S</w:t>
      </w:r>
      <w:r>
        <w:rPr>
          <w:rFonts w:ascii="Arial" w:hAnsi="Arial" w:cs="Arial"/>
          <w:sz w:val="20"/>
          <w:szCs w:val="20"/>
        </w:rPr>
        <w:t>, the viewer returns a 401 – Unauthorized error and the model load spinner spins forever.</w:t>
      </w:r>
      <w:r w:rsidR="006A5EF8">
        <w:rPr>
          <w:rFonts w:ascii="Arial" w:hAnsi="Arial" w:cs="Arial"/>
          <w:sz w:val="20"/>
          <w:szCs w:val="20"/>
        </w:rPr>
        <w:t xml:space="preserve"> </w:t>
      </w:r>
    </w:p>
    <w:p w14:paraId="49BADE94" w14:textId="6CFB0266" w:rsidR="00CA45DD" w:rsidRDefault="006A5EF8" w:rsidP="0037657D">
      <w:pPr>
        <w:pStyle w:val="ListParagraph"/>
        <w:rPr>
          <w:rFonts w:ascii="Arial" w:hAnsi="Arial" w:cs="Arial"/>
          <w:sz w:val="20"/>
          <w:szCs w:val="20"/>
        </w:rPr>
      </w:pPr>
      <w:r>
        <w:rPr>
          <w:rFonts w:ascii="Arial" w:hAnsi="Arial" w:cs="Arial"/>
          <w:sz w:val="20"/>
          <w:szCs w:val="20"/>
        </w:rPr>
        <w:t>To resolve this error, e</w:t>
      </w:r>
      <w:r w:rsidR="00CA45DD">
        <w:rPr>
          <w:rFonts w:ascii="Arial" w:hAnsi="Arial" w:cs="Arial"/>
          <w:sz w:val="20"/>
          <w:szCs w:val="20"/>
        </w:rPr>
        <w:t>nable cookies.</w:t>
      </w:r>
    </w:p>
    <w:p w14:paraId="20F9A1C5" w14:textId="0ADAFD23"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NavisWorks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the </w:t>
      </w:r>
      <w:r w:rsidR="006A5EF8">
        <w:rPr>
          <w:rFonts w:ascii="Arial" w:hAnsi="Arial" w:cs="Arial"/>
          <w:sz w:val="20"/>
          <w:szCs w:val="20"/>
        </w:rPr>
        <w:t xml:space="preserve">following </w:t>
      </w:r>
      <w:r>
        <w:rPr>
          <w:rFonts w:ascii="Arial" w:hAnsi="Arial" w:cs="Arial"/>
          <w:sz w:val="20"/>
          <w:szCs w:val="20"/>
        </w:rPr>
        <w:t xml:space="preserve">message </w:t>
      </w:r>
      <w:r w:rsidR="006A5EF8">
        <w:rPr>
          <w:rFonts w:ascii="Arial" w:hAnsi="Arial" w:cs="Arial"/>
          <w:sz w:val="20"/>
          <w:szCs w:val="20"/>
        </w:rPr>
        <w:t xml:space="preserve">is displayed: </w:t>
      </w:r>
      <w:r>
        <w:rPr>
          <w:rFonts w:ascii="Arial" w:hAnsi="Arial" w:cs="Arial"/>
          <w:sz w:val="20"/>
          <w:szCs w:val="20"/>
        </w:rPr>
        <w:t>The selected item is not a Maximo Location/Asset.</w:t>
      </w:r>
    </w:p>
    <w:p w14:paraId="23BFB96A" w14:textId="52E3BD2A" w:rsidR="00B758FD" w:rsidRDefault="00B758FD" w:rsidP="0037657D">
      <w:pPr>
        <w:pStyle w:val="ListParagraph"/>
        <w:tabs>
          <w:tab w:val="left" w:pos="0"/>
        </w:tabs>
        <w:ind w:left="1170"/>
        <w:rPr>
          <w:rFonts w:ascii="Arial" w:hAnsi="Arial" w:cs="Arial"/>
          <w:sz w:val="20"/>
          <w:szCs w:val="20"/>
        </w:rPr>
      </w:pPr>
      <w:r>
        <w:rPr>
          <w:rFonts w:ascii="Arial" w:hAnsi="Arial" w:cs="Arial"/>
          <w:sz w:val="20"/>
          <w:szCs w:val="20"/>
        </w:rPr>
        <w:t xml:space="preserve">The ID Attribute </w:t>
      </w:r>
      <w:r w:rsidR="006A5EF8">
        <w:rPr>
          <w:rFonts w:ascii="Arial" w:hAnsi="Arial" w:cs="Arial"/>
          <w:sz w:val="20"/>
          <w:szCs w:val="20"/>
        </w:rPr>
        <w:t xml:space="preserve">that is </w:t>
      </w:r>
      <w:r>
        <w:rPr>
          <w:rFonts w:ascii="Arial" w:hAnsi="Arial" w:cs="Arial"/>
          <w:sz w:val="20"/>
          <w:szCs w:val="20"/>
        </w:rPr>
        <w:t xml:space="preserve">specified in the Manage BIM Viewer application may be incorrect.  It is typically either </w:t>
      </w:r>
      <w:proofErr w:type="spellStart"/>
      <w:r>
        <w:rPr>
          <w:rFonts w:ascii="Arial" w:hAnsi="Arial" w:cs="Arial"/>
          <w:sz w:val="20"/>
          <w:szCs w:val="20"/>
        </w:rPr>
        <w:t>Guid</w:t>
      </w:r>
      <w:proofErr w:type="spellEnd"/>
      <w:r>
        <w:rPr>
          <w:rFonts w:ascii="Arial" w:hAnsi="Arial" w:cs="Arial"/>
          <w:sz w:val="20"/>
          <w:szCs w:val="20"/>
        </w:rPr>
        <w:t xml:space="preserve"> or GUID, but it may be necessary to examine the model properties in the viewer to identify the ID Property/GUID</w:t>
      </w:r>
    </w:p>
    <w:p w14:paraId="0D38EFDA" w14:textId="77777777" w:rsidR="00A41111" w:rsidRDefault="00A41111" w:rsidP="00BF16D2">
      <w:pPr>
        <w:pStyle w:val="Heading1"/>
      </w:pPr>
      <w:bookmarkStart w:id="571" w:name="_Toc483994030"/>
      <w:bookmarkStart w:id="572" w:name="_Ref362356866"/>
      <w:r>
        <w:t>Appendix REST API support</w:t>
      </w:r>
      <w:bookmarkEnd w:id="571"/>
    </w:p>
    <w:p w14:paraId="5C563797" w14:textId="77777777" w:rsidR="00BD690A" w:rsidRDefault="00BD690A" w:rsidP="009E6AA3">
      <w:pPr>
        <w:pStyle w:val="Heading2"/>
      </w:pPr>
      <w:bookmarkStart w:id="573" w:name="_Toc483994031"/>
      <w:r>
        <w:t>Service Methods</w:t>
      </w:r>
      <w:bookmarkEnd w:id="573"/>
    </w:p>
    <w:p w14:paraId="729F7AF0" w14:textId="621E23A1" w:rsidR="00BD690A" w:rsidRDefault="00BD690A" w:rsidP="00BD690A">
      <w:pPr>
        <w:pStyle w:val="BodyText"/>
      </w:pPr>
      <w:r>
        <w:t xml:space="preserve">The BIM </w:t>
      </w:r>
      <w:r w:rsidR="006A5EF8">
        <w:t>s</w:t>
      </w:r>
      <w:r>
        <w:t>olution defines three REST service methods</w:t>
      </w:r>
      <w:r w:rsidR="006A5EF8">
        <w:t>:</w:t>
      </w:r>
    </w:p>
    <w:p w14:paraId="6B3C3648" w14:textId="77777777" w:rsidR="00BD690A" w:rsidRDefault="00BD690A" w:rsidP="00BD690A">
      <w:pPr>
        <w:pStyle w:val="Heading4"/>
      </w:pPr>
      <w:proofErr w:type="spellStart"/>
      <w:r w:rsidRPr="00480A05">
        <w:t>getAuthToken</w:t>
      </w:r>
      <w:proofErr w:type="spellEnd"/>
    </w:p>
    <w:p w14:paraId="7FFB53F9" w14:textId="3949C5B5" w:rsidR="006A5C7F" w:rsidRPr="006A5C7F" w:rsidRDefault="006A5C7F" w:rsidP="006A5C7F">
      <w:pPr>
        <w:pStyle w:val="BodyText"/>
      </w:pPr>
      <w:r>
        <w:t xml:space="preserve">Retrieves an authorization token for use by the </w:t>
      </w:r>
      <w:r w:rsidR="008A0CA2">
        <w:t>Forge</w:t>
      </w:r>
      <w:r>
        <w:t xml:space="preserve"> </w:t>
      </w:r>
      <w:r w:rsidR="006A5EF8">
        <w:t>V</w:t>
      </w:r>
      <w:r>
        <w:t xml:space="preserve">iewer using the key and secret </w:t>
      </w:r>
      <w:r w:rsidR="006A5EF8">
        <w:t xml:space="preserve">that are </w:t>
      </w:r>
      <w:r>
        <w:t xml:space="preserve">configured in the server System Properties.  See </w:t>
      </w:r>
    </w:p>
    <w:p w14:paraId="67D18658" w14:textId="77777777" w:rsidR="00A41111" w:rsidRDefault="00480A05" w:rsidP="00BD690A">
      <w:pPr>
        <w:pStyle w:val="Code"/>
        <w:ind w:left="720"/>
      </w:pPr>
      <w:r w:rsidRPr="00480A05">
        <w:t>/rest/</w:t>
      </w:r>
      <w:proofErr w:type="spellStart"/>
      <w:r w:rsidRPr="00480A05">
        <w:t>ss</w:t>
      </w:r>
      <w:proofErr w:type="spellEnd"/>
      <w:r w:rsidRPr="00480A05">
        <w:t>/BIMLMV/</w:t>
      </w:r>
      <w:proofErr w:type="spellStart"/>
      <w:r w:rsidRPr="00480A05">
        <w:t>getAuthToken</w:t>
      </w:r>
      <w:proofErr w:type="spellEnd"/>
    </w:p>
    <w:p w14:paraId="6C1BC6CB" w14:textId="77777777" w:rsidR="00BD690A" w:rsidRPr="006A5C7F" w:rsidRDefault="00BD690A" w:rsidP="00BD690A">
      <w:pPr>
        <w:pStyle w:val="Code"/>
        <w:ind w:left="720"/>
        <w:rPr>
          <w:rFonts w:ascii="Arial" w:hAnsi="Arial" w:cs="Arial"/>
        </w:rPr>
      </w:pPr>
    </w:p>
    <w:p w14:paraId="00A63803" w14:textId="77777777" w:rsidR="006A5C7F" w:rsidRPr="006A5C7F" w:rsidRDefault="006A5C7F" w:rsidP="00BD690A">
      <w:pPr>
        <w:pStyle w:val="Code"/>
        <w:ind w:left="720"/>
        <w:rPr>
          <w:rFonts w:ascii="Arial" w:hAnsi="Arial" w:cs="Arial"/>
        </w:rPr>
      </w:pPr>
      <w:r w:rsidRPr="006A5C7F">
        <w:rPr>
          <w:rFonts w:ascii="Arial" w:hAnsi="Arial" w:cs="Arial"/>
        </w:rPr>
        <w:t>Parameters: None</w:t>
      </w:r>
    </w:p>
    <w:p w14:paraId="03BF6BB0" w14:textId="77777777" w:rsidR="00CA7F7F" w:rsidRDefault="00CA7F7F" w:rsidP="00CA7F7F">
      <w:pPr>
        <w:pStyle w:val="Heading4"/>
      </w:pPr>
      <w:proofErr w:type="spellStart"/>
      <w:r w:rsidRPr="00CA7F7F">
        <w:t>linkStorage</w:t>
      </w:r>
      <w:proofErr w:type="spellEnd"/>
    </w:p>
    <w:p w14:paraId="6192F2F0" w14:textId="77777777" w:rsidR="00631036" w:rsidRPr="00631036" w:rsidRDefault="00631036" w:rsidP="00631036">
      <w:pPr>
        <w:pStyle w:val="BodyText"/>
      </w:pPr>
      <w:r>
        <w:t>Imports an existing storage container into Maximo</w:t>
      </w:r>
    </w:p>
    <w:p w14:paraId="5D7EC8C5" w14:textId="0095E0D5" w:rsidR="00AE42E2" w:rsidRDefault="00AE42E2" w:rsidP="00E52210">
      <w:pPr>
        <w:pStyle w:val="Heading4"/>
      </w:pPr>
      <w:r>
        <w:t xml:space="preserve">See </w:t>
      </w:r>
      <w:r w:rsidR="00FD518E">
        <w:t xml:space="preserve">section </w:t>
      </w:r>
      <w:r w:rsidR="00E52210">
        <w:fldChar w:fldCharType="begin"/>
      </w:r>
      <w:r w:rsidR="00E52210">
        <w:instrText xml:space="preserve"> REF _Ref478977060 \r \h </w:instrText>
      </w:r>
      <w:r w:rsidR="00E52210">
        <w:fldChar w:fldCharType="separate"/>
      </w:r>
      <w:r w:rsidR="00365163">
        <w:t>2.1</w:t>
      </w:r>
      <w:r w:rsidR="00E52210">
        <w:fldChar w:fldCharType="end"/>
      </w:r>
      <w:r w:rsidR="00E52210">
        <w:t xml:space="preserve"> </w:t>
      </w:r>
      <w:r w:rsidR="00E52210">
        <w:fldChar w:fldCharType="begin"/>
      </w:r>
      <w:r w:rsidR="00E52210">
        <w:instrText xml:space="preserve"> REF _Ref478977064 \h </w:instrText>
      </w:r>
      <w:r w:rsidR="00E52210">
        <w:fldChar w:fldCharType="separate"/>
      </w:r>
      <w:r w:rsidR="00365163">
        <w:t>Managing Model Storage</w:t>
      </w:r>
      <w:r w:rsidR="00E52210">
        <w:fldChar w:fldCharType="end"/>
      </w:r>
    </w:p>
    <w:p w14:paraId="63E91783" w14:textId="77777777" w:rsidR="00631036" w:rsidRPr="00AE42E2" w:rsidRDefault="00631036" w:rsidP="00AE42E2">
      <w:pPr>
        <w:pStyle w:val="BodyText"/>
      </w:pPr>
      <w:r>
        <w:t>Example call:</w:t>
      </w:r>
    </w:p>
    <w:p w14:paraId="0037F6A7" w14:textId="77777777" w:rsidR="00BD690A" w:rsidRDefault="00BD690A" w:rsidP="00BD690A">
      <w:pPr>
        <w:pStyle w:val="Code"/>
        <w:ind w:left="720"/>
        <w:rPr>
          <w:rFonts w:cs="Courier New"/>
        </w:rPr>
      </w:pPr>
      <w:r>
        <w:rPr>
          <w:rFonts w:cs="Courier New"/>
          <w:color w:val="000000"/>
        </w:rPr>
        <w:t>http://192.168.0.106/maxrest/rest/mbo/bimlmvbucket?~storageName=buildingsmart&amp;~appendKey=true&amp;~orgId=PUBLIC&amp;~description=Sample%20models%20from%20BuildingSmart&amp;~siteId=COBIE</w:t>
      </w:r>
    </w:p>
    <w:p w14:paraId="7DFE1405" w14:textId="77777777" w:rsidR="00BD690A" w:rsidRDefault="00BD690A" w:rsidP="00BD690A">
      <w:pPr>
        <w:pStyle w:val="Code"/>
        <w:ind w:left="720"/>
      </w:pPr>
    </w:p>
    <w:p w14:paraId="1752FC3B" w14:textId="77777777" w:rsidR="00BD690A" w:rsidRDefault="00BD690A" w:rsidP="00BD690A">
      <w:pPr>
        <w:pStyle w:val="Code"/>
        <w:ind w:left="720"/>
      </w:pPr>
      <w:r w:rsidRPr="00BD690A">
        <w:t xml:space="preserve">x-http-method-override, </w:t>
      </w:r>
      <w:proofErr w:type="spellStart"/>
      <w:r w:rsidRPr="00BD690A">
        <w:t>linkStorage</w:t>
      </w:r>
      <w:proofErr w:type="spellEnd"/>
    </w:p>
    <w:p w14:paraId="65A32166" w14:textId="77777777" w:rsidR="006A5C7F" w:rsidRPr="006A5C7F" w:rsidRDefault="006A5C7F" w:rsidP="006A5C7F">
      <w:pPr>
        <w:pStyle w:val="Code"/>
        <w:ind w:left="720"/>
        <w:rPr>
          <w:rFonts w:ascii="Arial" w:hAnsi="Arial" w:cs="Arial"/>
        </w:rPr>
      </w:pPr>
    </w:p>
    <w:p w14:paraId="3E452836"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p w14:paraId="0AF1A3B3" w14:textId="77777777" w:rsidR="00FD518E" w:rsidRDefault="00FD518E" w:rsidP="00E40B22">
      <w:pPr>
        <w:pStyle w:val="Code"/>
        <w:keepNext/>
        <w:ind w:left="720"/>
        <w:rPr>
          <w:rFonts w:ascii="Arial" w:hAnsi="Arial"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3144B6" w14:paraId="02478995" w14:textId="77777777" w:rsidTr="00631036">
        <w:tc>
          <w:tcPr>
            <w:tcW w:w="1998" w:type="dxa"/>
          </w:tcPr>
          <w:p w14:paraId="7E247781" w14:textId="7321BC74"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storageName</w:t>
            </w:r>
            <w:proofErr w:type="spellEnd"/>
            <w:r w:rsidR="00FD518E">
              <w:rPr>
                <w:rFonts w:ascii="Arial" w:hAnsi="Arial" w:cs="Arial"/>
                <w:color w:val="000000"/>
              </w:rPr>
              <w:t>:</w:t>
            </w:r>
          </w:p>
        </w:tc>
        <w:tc>
          <w:tcPr>
            <w:tcW w:w="6282" w:type="dxa"/>
          </w:tcPr>
          <w:p w14:paraId="58099289" w14:textId="77777777" w:rsidR="003144B6" w:rsidRDefault="003144B6" w:rsidP="00631036">
            <w:pPr>
              <w:pStyle w:val="Code"/>
              <w:keepNext/>
              <w:keepLines/>
              <w:rPr>
                <w:rFonts w:ascii="Arial" w:hAnsi="Arial" w:cs="Arial"/>
              </w:rPr>
            </w:pPr>
            <w:r>
              <w:rPr>
                <w:rFonts w:ascii="Arial" w:hAnsi="Arial" w:cs="Arial"/>
              </w:rPr>
              <w:t>The base name of an existing storage container.</w:t>
            </w:r>
            <w:r w:rsidR="008446F1">
              <w:rPr>
                <w:rFonts w:ascii="Arial" w:hAnsi="Arial" w:cs="Arial"/>
              </w:rPr>
              <w:t xml:space="preserve"> </w:t>
            </w:r>
          </w:p>
        </w:tc>
      </w:tr>
      <w:tr w:rsidR="003144B6" w14:paraId="56759DC1" w14:textId="77777777" w:rsidTr="00332825">
        <w:trPr>
          <w:trHeight w:val="280"/>
        </w:trPr>
        <w:tc>
          <w:tcPr>
            <w:tcW w:w="1998" w:type="dxa"/>
          </w:tcPr>
          <w:p w14:paraId="0D75DD9E" w14:textId="0109545C" w:rsidR="003144B6" w:rsidRPr="003144B6" w:rsidRDefault="00FD518E" w:rsidP="00631036">
            <w:pPr>
              <w:pStyle w:val="Code"/>
              <w:keepNext/>
              <w:keepLines/>
              <w:rPr>
                <w:rFonts w:ascii="Arial" w:hAnsi="Arial" w:cs="Arial"/>
              </w:rPr>
            </w:pPr>
            <w:r w:rsidRPr="003144B6">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7DC3AA9F" w14:textId="318B8F97"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577E208D" w14:textId="77777777" w:rsidTr="00631036">
        <w:tc>
          <w:tcPr>
            <w:tcW w:w="1998" w:type="dxa"/>
          </w:tcPr>
          <w:p w14:paraId="7931E906" w14:textId="5DF604B8"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siteId</w:t>
            </w:r>
            <w:proofErr w:type="spellEnd"/>
            <w:r w:rsidR="00FD518E">
              <w:rPr>
                <w:rFonts w:ascii="Arial" w:hAnsi="Arial" w:cs="Arial"/>
                <w:color w:val="000000"/>
              </w:rPr>
              <w:t>:</w:t>
            </w:r>
          </w:p>
        </w:tc>
        <w:tc>
          <w:tcPr>
            <w:tcW w:w="6282" w:type="dxa"/>
          </w:tcPr>
          <w:p w14:paraId="0AC58B50" w14:textId="563DA5ED"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site</w:t>
            </w:r>
            <w:r w:rsidR="00F92B03">
              <w:rPr>
                <w:rFonts w:ascii="Arial" w:hAnsi="Arial" w:cs="Arial"/>
              </w:rPr>
              <w:t>.</w:t>
            </w:r>
          </w:p>
        </w:tc>
      </w:tr>
      <w:tr w:rsidR="003144B6" w14:paraId="33E750BE" w14:textId="77777777" w:rsidTr="00631036">
        <w:tc>
          <w:tcPr>
            <w:tcW w:w="1998" w:type="dxa"/>
          </w:tcPr>
          <w:p w14:paraId="1CB3ACAC" w14:textId="421FE2A2"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orgId</w:t>
            </w:r>
            <w:proofErr w:type="spellEnd"/>
            <w:r w:rsidR="00FD518E">
              <w:rPr>
                <w:rFonts w:ascii="Arial" w:hAnsi="Arial" w:cs="Arial"/>
                <w:color w:val="000000"/>
              </w:rPr>
              <w:t>:</w:t>
            </w:r>
          </w:p>
        </w:tc>
        <w:tc>
          <w:tcPr>
            <w:tcW w:w="6282" w:type="dxa"/>
          </w:tcPr>
          <w:p w14:paraId="33F40818" w14:textId="16134C2B"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organization</w:t>
            </w:r>
            <w:r w:rsidR="00F92B03">
              <w:rPr>
                <w:rFonts w:ascii="Arial" w:hAnsi="Arial" w:cs="Arial"/>
              </w:rPr>
              <w:t>.</w:t>
            </w:r>
          </w:p>
        </w:tc>
      </w:tr>
      <w:tr w:rsidR="003144B6" w14:paraId="4041ADD5" w14:textId="77777777" w:rsidTr="00631036">
        <w:tc>
          <w:tcPr>
            <w:tcW w:w="1998" w:type="dxa"/>
          </w:tcPr>
          <w:p w14:paraId="4C116290" w14:textId="5C463359" w:rsidR="003144B6" w:rsidRPr="003144B6" w:rsidRDefault="003144B6" w:rsidP="00631036">
            <w:pPr>
              <w:pStyle w:val="Code"/>
              <w:keepNext/>
              <w:keepLines/>
              <w:rPr>
                <w:rFonts w:ascii="Arial" w:hAnsi="Arial" w:cs="Arial"/>
                <w:color w:val="000000"/>
              </w:rPr>
            </w:pPr>
            <w:proofErr w:type="spellStart"/>
            <w:r w:rsidRPr="003144B6">
              <w:rPr>
                <w:rFonts w:ascii="Arial" w:hAnsi="Arial" w:cs="Arial"/>
                <w:color w:val="000000"/>
              </w:rPr>
              <w:t>appendKey</w:t>
            </w:r>
            <w:proofErr w:type="spellEnd"/>
            <w:r w:rsidR="00FD518E">
              <w:rPr>
                <w:rFonts w:ascii="Arial" w:hAnsi="Arial" w:cs="Arial"/>
                <w:color w:val="000000"/>
              </w:rPr>
              <w:t>:</w:t>
            </w:r>
          </w:p>
        </w:tc>
        <w:tc>
          <w:tcPr>
            <w:tcW w:w="6282" w:type="dxa"/>
          </w:tcPr>
          <w:p w14:paraId="51FF0A79" w14:textId="52106CB8" w:rsidR="003144B6" w:rsidRDefault="008446F1" w:rsidP="00631036">
            <w:pPr>
              <w:pStyle w:val="Code"/>
              <w:keepNext/>
              <w:keepLines/>
              <w:rPr>
                <w:rFonts w:ascii="Arial" w:hAnsi="Arial" w:cs="Arial"/>
              </w:rPr>
            </w:pPr>
            <w:r>
              <w:rPr>
                <w:rFonts w:ascii="Arial" w:hAnsi="Arial" w:cs="Arial"/>
              </w:rPr>
              <w:t xml:space="preserve">If true, the </w:t>
            </w:r>
            <w:r w:rsidR="008A0CA2">
              <w:rPr>
                <w:rFonts w:ascii="Arial" w:hAnsi="Arial" w:cs="Arial"/>
              </w:rPr>
              <w:t>Forge</w:t>
            </w:r>
            <w:r>
              <w:rPr>
                <w:rFonts w:ascii="Arial" w:hAnsi="Arial" w:cs="Arial"/>
              </w:rPr>
              <w:t xml:space="preserve"> </w:t>
            </w:r>
            <w:r w:rsidR="00452987">
              <w:rPr>
                <w:rFonts w:ascii="Arial" w:hAnsi="Arial" w:cs="Arial"/>
              </w:rPr>
              <w:t xml:space="preserve">service </w:t>
            </w:r>
            <w:r>
              <w:rPr>
                <w:rFonts w:ascii="Arial" w:hAnsi="Arial" w:cs="Arial"/>
              </w:rPr>
              <w:t xml:space="preserve">key form the system property: </w:t>
            </w:r>
            <w:r>
              <w:t>'</w:t>
            </w:r>
            <w:proofErr w:type="spellStart"/>
            <w:r>
              <w:t>bim.viewer.LMV.secret</w:t>
            </w:r>
            <w:proofErr w:type="spellEnd"/>
            <w:r>
              <w:t xml:space="preserve">' </w:t>
            </w:r>
            <w:r w:rsidRPr="008446F1">
              <w:rPr>
                <w:rFonts w:ascii="Arial" w:hAnsi="Arial" w:cs="Arial"/>
              </w:rPr>
              <w:t>is</w:t>
            </w:r>
            <w:r>
              <w:rPr>
                <w:rFonts w:ascii="Arial" w:hAnsi="Arial" w:cs="Arial"/>
              </w:rPr>
              <w:t xml:space="preserve"> appended to the storage name.</w:t>
            </w:r>
          </w:p>
        </w:tc>
      </w:tr>
    </w:tbl>
    <w:p w14:paraId="32B6911B" w14:textId="77777777" w:rsidR="003144B6" w:rsidRPr="006A5C7F" w:rsidRDefault="003144B6" w:rsidP="006A5C7F">
      <w:pPr>
        <w:pStyle w:val="Code"/>
        <w:ind w:left="720"/>
        <w:rPr>
          <w:rFonts w:ascii="Arial" w:hAnsi="Arial" w:cs="Arial"/>
        </w:rPr>
      </w:pPr>
    </w:p>
    <w:p w14:paraId="20E992A6" w14:textId="77777777" w:rsidR="00CA7F7F" w:rsidRDefault="00CA7F7F" w:rsidP="00CA7F7F">
      <w:pPr>
        <w:pStyle w:val="Heading4"/>
      </w:pPr>
      <w:proofErr w:type="spellStart"/>
      <w:r w:rsidRPr="00857832">
        <w:t>linkModel</w:t>
      </w:r>
      <w:proofErr w:type="spellEnd"/>
    </w:p>
    <w:p w14:paraId="3BABBBFA" w14:textId="0D4F6A8A" w:rsidR="00631036" w:rsidRPr="00631036" w:rsidRDefault="00631036" w:rsidP="00631036">
      <w:pPr>
        <w:pStyle w:val="BodyText"/>
      </w:pPr>
      <w:r>
        <w:t>Imports a previously uploaded model into Maximo, and optional</w:t>
      </w:r>
      <w:r w:rsidR="00FD518E">
        <w:t>ly</w:t>
      </w:r>
      <w:r>
        <w:t xml:space="preserve"> a previously registered viewable </w:t>
      </w:r>
      <w:r w:rsidR="00FD518E">
        <w:t xml:space="preserve">format </w:t>
      </w:r>
      <w:r>
        <w:t>into Maximo.</w:t>
      </w:r>
    </w:p>
    <w:p w14:paraId="46573F36" w14:textId="2B346AD0" w:rsidR="00AE42E2" w:rsidRDefault="00AE42E2" w:rsidP="00AE42E2">
      <w:pPr>
        <w:pStyle w:val="BodyText"/>
      </w:pPr>
      <w:r>
        <w:t>See</w:t>
      </w:r>
      <w:r w:rsidR="00FD518E">
        <w:t xml:space="preserve"> section</w:t>
      </w:r>
      <w:r>
        <w:t xml:space="preserve"> </w:t>
      </w:r>
      <w:r>
        <w:fldChar w:fldCharType="begin"/>
      </w:r>
      <w:r>
        <w:instrText xml:space="preserve"> REF _Ref430353248 \r \h </w:instrText>
      </w:r>
      <w:r>
        <w:fldChar w:fldCharType="separate"/>
      </w:r>
      <w:r w:rsidR="00365163">
        <w:t>2.3</w:t>
      </w:r>
      <w:r>
        <w:fldChar w:fldCharType="end"/>
      </w:r>
      <w:r>
        <w:t xml:space="preserve"> </w:t>
      </w:r>
      <w:r>
        <w:fldChar w:fldCharType="begin"/>
      </w:r>
      <w:r>
        <w:instrText xml:space="preserve"> REF _Ref430353248 \h </w:instrText>
      </w:r>
      <w:r>
        <w:fldChar w:fldCharType="separate"/>
      </w:r>
      <w:r w:rsidR="00365163">
        <w:t>Managing Model Files</w:t>
      </w:r>
      <w:r>
        <w:fldChar w:fldCharType="end"/>
      </w:r>
    </w:p>
    <w:p w14:paraId="1C20C8D8" w14:textId="77777777" w:rsidR="00631036" w:rsidRPr="00AE42E2" w:rsidRDefault="00631036" w:rsidP="00631036">
      <w:pPr>
        <w:pStyle w:val="BodyText"/>
      </w:pPr>
      <w:r>
        <w:t>Example call:</w:t>
      </w:r>
    </w:p>
    <w:p w14:paraId="30C5D239" w14:textId="77777777" w:rsidR="00BD690A" w:rsidRDefault="00BD690A" w:rsidP="00BD690A">
      <w:pPr>
        <w:pStyle w:val="Code"/>
        <w:ind w:left="720"/>
        <w:rPr>
          <w:rFonts w:cs="Courier New"/>
        </w:rPr>
      </w:pPr>
      <w:r>
        <w:rPr>
          <w:rFonts w:cs="Courier New"/>
          <w:color w:val="000000"/>
        </w:rPr>
        <w:t>http://192.168.0.106/maxrest/rest/mbo/bimlmvmodel?~storageName=buildingsmart2s23v1a2uihpnjq2nljjixykqaaoinjy&amp;~orgId=PUBLIC&amp;~description=BuildingSmart%20sample%20office%20-%20MEP&amp;~linkViewable=false&amp;~modelName=office_mep.rvt&amp;~siteId=COBIE</w:t>
      </w:r>
    </w:p>
    <w:p w14:paraId="301EA0B0" w14:textId="77777777" w:rsidR="00BD690A" w:rsidRDefault="00BD690A" w:rsidP="00BD690A">
      <w:pPr>
        <w:pStyle w:val="Code"/>
        <w:ind w:left="720"/>
      </w:pPr>
    </w:p>
    <w:p w14:paraId="22073A75" w14:textId="77777777" w:rsidR="00BD690A" w:rsidRDefault="00BD690A" w:rsidP="00BD690A">
      <w:pPr>
        <w:pStyle w:val="Code"/>
        <w:ind w:left="720"/>
      </w:pPr>
      <w:r w:rsidRPr="00BD690A">
        <w:t xml:space="preserve">x-http-method-override, </w:t>
      </w:r>
      <w:proofErr w:type="spellStart"/>
      <w:r w:rsidR="00857832" w:rsidRPr="00857832">
        <w:t>linkModel</w:t>
      </w:r>
      <w:proofErr w:type="spellEnd"/>
    </w:p>
    <w:p w14:paraId="0A5A6F07" w14:textId="77777777" w:rsidR="006A5C7F" w:rsidRPr="006A5C7F" w:rsidRDefault="006A5C7F" w:rsidP="006A5C7F">
      <w:pPr>
        <w:pStyle w:val="Code"/>
        <w:ind w:left="720"/>
        <w:rPr>
          <w:rFonts w:ascii="Arial" w:hAnsi="Arial" w:cs="Arial"/>
        </w:rPr>
      </w:pPr>
    </w:p>
    <w:p w14:paraId="4A620ED3"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6282"/>
      </w:tblGrid>
      <w:tr w:rsidR="003144B6" w14:paraId="1960F758" w14:textId="77777777" w:rsidTr="00631036">
        <w:tc>
          <w:tcPr>
            <w:tcW w:w="1998" w:type="dxa"/>
          </w:tcPr>
          <w:p w14:paraId="2EDF7FBB" w14:textId="16BF3868"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storageName</w:t>
            </w:r>
            <w:proofErr w:type="spellEnd"/>
            <w:r w:rsidR="00FD518E">
              <w:rPr>
                <w:rFonts w:ascii="Arial" w:hAnsi="Arial" w:cs="Arial"/>
                <w:color w:val="000000"/>
              </w:rPr>
              <w:t>:</w:t>
            </w:r>
          </w:p>
        </w:tc>
        <w:tc>
          <w:tcPr>
            <w:tcW w:w="6282" w:type="dxa"/>
          </w:tcPr>
          <w:p w14:paraId="4F3402EC" w14:textId="40E39E09" w:rsidR="003144B6" w:rsidRDefault="003144B6" w:rsidP="00631036">
            <w:pPr>
              <w:pStyle w:val="Code"/>
              <w:keepNext/>
              <w:keepLines/>
              <w:rPr>
                <w:rFonts w:ascii="Arial" w:hAnsi="Arial" w:cs="Arial"/>
              </w:rPr>
            </w:pPr>
            <w:r>
              <w:rPr>
                <w:rFonts w:ascii="Arial" w:hAnsi="Arial" w:cs="Arial"/>
              </w:rPr>
              <w:t xml:space="preserve">The full name of the storage container including </w:t>
            </w:r>
            <w:r w:rsidR="008446F1">
              <w:rPr>
                <w:rFonts w:ascii="Arial" w:hAnsi="Arial" w:cs="Arial"/>
              </w:rPr>
              <w:t>the appended key</w:t>
            </w:r>
            <w:r w:rsidR="00FD518E">
              <w:rPr>
                <w:rFonts w:ascii="Arial" w:hAnsi="Arial" w:cs="Arial"/>
              </w:rPr>
              <w:t>,</w:t>
            </w:r>
            <w:r w:rsidR="008446F1">
              <w:rPr>
                <w:rFonts w:ascii="Arial" w:hAnsi="Arial" w:cs="Arial"/>
              </w:rPr>
              <w:t xml:space="preserve"> if applicable.</w:t>
            </w:r>
          </w:p>
        </w:tc>
      </w:tr>
      <w:tr w:rsidR="003144B6" w14:paraId="0FE9EB16" w14:textId="77777777" w:rsidTr="00332825">
        <w:trPr>
          <w:trHeight w:val="306"/>
        </w:trPr>
        <w:tc>
          <w:tcPr>
            <w:tcW w:w="1998" w:type="dxa"/>
          </w:tcPr>
          <w:p w14:paraId="37FDBC1E" w14:textId="78AF8084" w:rsidR="003144B6" w:rsidRPr="003144B6" w:rsidRDefault="00FD518E" w:rsidP="00631036">
            <w:pPr>
              <w:pStyle w:val="Code"/>
              <w:keepNext/>
              <w:keepLines/>
              <w:rPr>
                <w:rFonts w:ascii="Arial" w:hAnsi="Arial" w:cs="Arial"/>
              </w:rPr>
            </w:pPr>
            <w:r>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1C2699E0" w14:textId="7FE2406F"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152EDB7F" w14:textId="77777777" w:rsidTr="00332825">
        <w:trPr>
          <w:trHeight w:val="279"/>
        </w:trPr>
        <w:tc>
          <w:tcPr>
            <w:tcW w:w="1998" w:type="dxa"/>
          </w:tcPr>
          <w:p w14:paraId="1BEC7420" w14:textId="4EFDACAD"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modelName</w:t>
            </w:r>
            <w:proofErr w:type="spellEnd"/>
            <w:r w:rsidR="00FD518E">
              <w:rPr>
                <w:rFonts w:ascii="Arial" w:hAnsi="Arial" w:cs="Arial"/>
                <w:color w:val="000000"/>
              </w:rPr>
              <w:t>:</w:t>
            </w:r>
          </w:p>
        </w:tc>
        <w:tc>
          <w:tcPr>
            <w:tcW w:w="6282" w:type="dxa"/>
          </w:tcPr>
          <w:p w14:paraId="592FADE4" w14:textId="66233C24" w:rsidR="003144B6" w:rsidRDefault="00FD518E" w:rsidP="00631036">
            <w:pPr>
              <w:pStyle w:val="Code"/>
              <w:keepNext/>
              <w:keepLines/>
              <w:rPr>
                <w:rFonts w:ascii="Arial" w:hAnsi="Arial" w:cs="Arial"/>
              </w:rPr>
            </w:pPr>
            <w:r>
              <w:rPr>
                <w:rFonts w:ascii="Arial" w:hAnsi="Arial" w:cs="Arial"/>
              </w:rPr>
              <w:t>The unique name that is given to the model</w:t>
            </w:r>
            <w:r w:rsidR="007116FC">
              <w:rPr>
                <w:rFonts w:ascii="Arial" w:hAnsi="Arial" w:cs="Arial"/>
              </w:rPr>
              <w:t>.</w:t>
            </w:r>
          </w:p>
        </w:tc>
      </w:tr>
      <w:tr w:rsidR="003144B6" w14:paraId="462D2C07" w14:textId="77777777" w:rsidTr="00631036">
        <w:tc>
          <w:tcPr>
            <w:tcW w:w="1998" w:type="dxa"/>
          </w:tcPr>
          <w:p w14:paraId="41A75E8B" w14:textId="59BAF7C4"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siteId</w:t>
            </w:r>
            <w:proofErr w:type="spellEnd"/>
            <w:r w:rsidR="00FD518E">
              <w:rPr>
                <w:rFonts w:ascii="Arial" w:hAnsi="Arial" w:cs="Arial"/>
                <w:color w:val="000000"/>
              </w:rPr>
              <w:t>:</w:t>
            </w:r>
          </w:p>
        </w:tc>
        <w:tc>
          <w:tcPr>
            <w:tcW w:w="6282" w:type="dxa"/>
          </w:tcPr>
          <w:p w14:paraId="4CE2D84E" w14:textId="77777777" w:rsidR="003144B6" w:rsidRDefault="003144B6" w:rsidP="00631036">
            <w:pPr>
              <w:pStyle w:val="Code"/>
              <w:keepNext/>
              <w:keepLines/>
              <w:rPr>
                <w:rFonts w:ascii="Arial" w:hAnsi="Arial" w:cs="Arial"/>
              </w:rPr>
            </w:pPr>
            <w:r>
              <w:rPr>
                <w:rFonts w:ascii="Arial" w:hAnsi="Arial" w:cs="Arial"/>
              </w:rPr>
              <w:t>Restricts access to the model to the specified site.</w:t>
            </w:r>
          </w:p>
          <w:p w14:paraId="35911210" w14:textId="77777777" w:rsidR="003144B6" w:rsidRDefault="003144B6" w:rsidP="00290201">
            <w:pPr>
              <w:pStyle w:val="Code"/>
              <w:keepNext/>
              <w:keepLines/>
              <w:numPr>
                <w:ilvl w:val="0"/>
                <w:numId w:val="26"/>
              </w:numPr>
              <w:rPr>
                <w:rFonts w:ascii="Arial" w:hAnsi="Arial" w:cs="Arial"/>
              </w:rPr>
            </w:pPr>
            <w:r>
              <w:rPr>
                <w:rFonts w:ascii="Arial" w:hAnsi="Arial" w:cs="Arial"/>
              </w:rPr>
              <w:t>If the storage container specifies and organization, this site must be a member.</w:t>
            </w:r>
          </w:p>
          <w:p w14:paraId="196EAE9B" w14:textId="77777777" w:rsidR="003144B6" w:rsidRDefault="003144B6" w:rsidP="00290201">
            <w:pPr>
              <w:pStyle w:val="Code"/>
              <w:keepNext/>
              <w:keepLines/>
              <w:numPr>
                <w:ilvl w:val="0"/>
                <w:numId w:val="26"/>
              </w:numPr>
              <w:rPr>
                <w:rFonts w:ascii="Arial" w:hAnsi="Arial" w:cs="Arial"/>
              </w:rPr>
            </w:pPr>
            <w:r>
              <w:rPr>
                <w:rFonts w:ascii="Arial" w:hAnsi="Arial" w:cs="Arial"/>
              </w:rPr>
              <w:t xml:space="preserve">If the storage container specifies a site, this must match. </w:t>
            </w:r>
          </w:p>
        </w:tc>
      </w:tr>
      <w:tr w:rsidR="003144B6" w14:paraId="2350EF63" w14:textId="77777777" w:rsidTr="00631036">
        <w:tc>
          <w:tcPr>
            <w:tcW w:w="1998" w:type="dxa"/>
          </w:tcPr>
          <w:p w14:paraId="4DFED977" w14:textId="74BFF756"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orgId</w:t>
            </w:r>
            <w:proofErr w:type="spellEnd"/>
            <w:r w:rsidR="00FD518E">
              <w:rPr>
                <w:rFonts w:ascii="Arial" w:hAnsi="Arial" w:cs="Arial"/>
                <w:color w:val="000000"/>
              </w:rPr>
              <w:t>:</w:t>
            </w:r>
          </w:p>
        </w:tc>
        <w:tc>
          <w:tcPr>
            <w:tcW w:w="6282" w:type="dxa"/>
          </w:tcPr>
          <w:p w14:paraId="44E98AAA" w14:textId="77777777" w:rsidR="003144B6" w:rsidRDefault="003144B6" w:rsidP="00631036">
            <w:pPr>
              <w:pStyle w:val="Code"/>
              <w:keepNext/>
              <w:keepLines/>
              <w:rPr>
                <w:rFonts w:ascii="Arial" w:hAnsi="Arial" w:cs="Arial"/>
              </w:rPr>
            </w:pPr>
            <w:r>
              <w:rPr>
                <w:rFonts w:ascii="Arial" w:hAnsi="Arial" w:cs="Arial"/>
              </w:rPr>
              <w:t>Restricts access to the model to the specified organization</w:t>
            </w:r>
          </w:p>
          <w:p w14:paraId="4E796CD4" w14:textId="77777777" w:rsidR="003144B6" w:rsidRDefault="003144B6" w:rsidP="00290201">
            <w:pPr>
              <w:pStyle w:val="Code"/>
              <w:keepNext/>
              <w:keepLines/>
              <w:numPr>
                <w:ilvl w:val="0"/>
                <w:numId w:val="27"/>
              </w:numPr>
              <w:rPr>
                <w:rFonts w:ascii="Arial" w:hAnsi="Arial" w:cs="Arial"/>
              </w:rPr>
            </w:pPr>
            <w:r>
              <w:rPr>
                <w:rFonts w:ascii="Arial" w:hAnsi="Arial" w:cs="Arial"/>
              </w:rPr>
              <w:t>If the storage container specifies a</w:t>
            </w:r>
            <w:r w:rsidR="008446F1">
              <w:rPr>
                <w:rFonts w:ascii="Arial" w:hAnsi="Arial" w:cs="Arial"/>
              </w:rPr>
              <w:t>n</w:t>
            </w:r>
            <w:r>
              <w:rPr>
                <w:rFonts w:ascii="Arial" w:hAnsi="Arial" w:cs="Arial"/>
              </w:rPr>
              <w:t xml:space="preserve"> </w:t>
            </w:r>
            <w:r w:rsidR="008446F1">
              <w:rPr>
                <w:rFonts w:ascii="Arial" w:hAnsi="Arial" w:cs="Arial"/>
              </w:rPr>
              <w:t>organization</w:t>
            </w:r>
            <w:r>
              <w:rPr>
                <w:rFonts w:ascii="Arial" w:hAnsi="Arial" w:cs="Arial"/>
              </w:rPr>
              <w:t>, this must match.</w:t>
            </w:r>
          </w:p>
        </w:tc>
      </w:tr>
      <w:tr w:rsidR="003144B6" w14:paraId="5FEB7182" w14:textId="77777777" w:rsidTr="0037657D">
        <w:trPr>
          <w:trHeight w:val="80"/>
        </w:trPr>
        <w:tc>
          <w:tcPr>
            <w:tcW w:w="1998" w:type="dxa"/>
          </w:tcPr>
          <w:p w14:paraId="72FC71CB" w14:textId="038095FB" w:rsidR="003144B6" w:rsidRPr="003144B6" w:rsidRDefault="003144B6" w:rsidP="00631036">
            <w:pPr>
              <w:pStyle w:val="Code"/>
              <w:keepNext/>
              <w:keepLines/>
              <w:rPr>
                <w:rFonts w:ascii="Arial" w:hAnsi="Arial" w:cs="Arial"/>
                <w:color w:val="000000"/>
              </w:rPr>
            </w:pPr>
            <w:proofErr w:type="spellStart"/>
            <w:r w:rsidRPr="003144B6">
              <w:rPr>
                <w:rFonts w:ascii="Arial" w:hAnsi="Arial" w:cs="Arial"/>
                <w:color w:val="000000"/>
              </w:rPr>
              <w:t>linkViewable</w:t>
            </w:r>
            <w:proofErr w:type="spellEnd"/>
            <w:r w:rsidR="00FD518E">
              <w:rPr>
                <w:rFonts w:ascii="Arial" w:hAnsi="Arial" w:cs="Arial"/>
                <w:color w:val="000000"/>
              </w:rPr>
              <w:t>:</w:t>
            </w:r>
          </w:p>
        </w:tc>
        <w:tc>
          <w:tcPr>
            <w:tcW w:w="6282" w:type="dxa"/>
          </w:tcPr>
          <w:p w14:paraId="59A667DD" w14:textId="25CEE587" w:rsidR="003144B6" w:rsidRDefault="008446F1" w:rsidP="00631036">
            <w:pPr>
              <w:pStyle w:val="Code"/>
              <w:keepNext/>
              <w:keepLines/>
              <w:rPr>
                <w:rFonts w:ascii="Arial" w:hAnsi="Arial" w:cs="Arial"/>
              </w:rPr>
            </w:pPr>
            <w:r>
              <w:rPr>
                <w:rFonts w:ascii="Arial" w:hAnsi="Arial" w:cs="Arial"/>
              </w:rPr>
              <w:t xml:space="preserve">If true, the viewable </w:t>
            </w:r>
            <w:r w:rsidR="00FD518E">
              <w:rPr>
                <w:rFonts w:ascii="Arial" w:hAnsi="Arial" w:cs="Arial"/>
              </w:rPr>
              <w:t xml:space="preserve">format </w:t>
            </w:r>
            <w:r>
              <w:rPr>
                <w:rFonts w:ascii="Arial" w:hAnsi="Arial" w:cs="Arial"/>
              </w:rPr>
              <w:t xml:space="preserve">for the model is also linked.  The viewable </w:t>
            </w:r>
            <w:r w:rsidR="00FD518E">
              <w:rPr>
                <w:rFonts w:ascii="Arial" w:hAnsi="Arial" w:cs="Arial"/>
              </w:rPr>
              <w:t xml:space="preserve">format </w:t>
            </w:r>
            <w:r>
              <w:rPr>
                <w:rFonts w:ascii="Arial" w:hAnsi="Arial" w:cs="Arial"/>
              </w:rPr>
              <w:t xml:space="preserve">must have been previously registered.  The entire operation will fail if the viewable </w:t>
            </w:r>
            <w:r w:rsidR="00FD518E">
              <w:rPr>
                <w:rFonts w:ascii="Arial" w:hAnsi="Arial" w:cs="Arial"/>
              </w:rPr>
              <w:t xml:space="preserve">format </w:t>
            </w:r>
            <w:r>
              <w:rPr>
                <w:rFonts w:ascii="Arial" w:hAnsi="Arial" w:cs="Arial"/>
              </w:rPr>
              <w:t>does not exist.</w:t>
            </w:r>
          </w:p>
        </w:tc>
      </w:tr>
    </w:tbl>
    <w:p w14:paraId="666E7B77" w14:textId="77777777" w:rsidR="003144B6" w:rsidRDefault="003144B6" w:rsidP="006A5C7F">
      <w:pPr>
        <w:pStyle w:val="Code"/>
        <w:ind w:left="720"/>
        <w:rPr>
          <w:rFonts w:ascii="Arial" w:hAnsi="Arial" w:cs="Arial"/>
        </w:rPr>
      </w:pPr>
    </w:p>
    <w:p w14:paraId="37836C02" w14:textId="17AD2B13" w:rsidR="00BA1484" w:rsidRDefault="00BA1484" w:rsidP="006A5C7F">
      <w:pPr>
        <w:pStyle w:val="Code"/>
        <w:ind w:left="720"/>
        <w:rPr>
          <w:rFonts w:ascii="Arial" w:hAnsi="Arial" w:cs="Arial"/>
        </w:rPr>
      </w:pPr>
      <w:r>
        <w:rPr>
          <w:rFonts w:ascii="Arial" w:hAnsi="Arial" w:cs="Arial"/>
        </w:rPr>
        <w:t>All of the above methods make calls to the Autodesk View and Data API.  Maximo provides no mechanism to report detailed errors from this API back to the service method caller.  However, errors are logged</w:t>
      </w:r>
      <w:r w:rsidR="0037657D">
        <w:rPr>
          <w:rFonts w:ascii="Arial" w:hAnsi="Arial" w:cs="Arial"/>
        </w:rPr>
        <w:t xml:space="preserve"> in the application server log </w:t>
      </w:r>
      <w:proofErr w:type="gramStart"/>
      <w:r w:rsidR="0037657D">
        <w:rPr>
          <w:rFonts w:ascii="Arial" w:hAnsi="Arial" w:cs="Arial"/>
        </w:rPr>
        <w:t xml:space="preserve">file </w:t>
      </w:r>
      <w:r>
        <w:rPr>
          <w:rFonts w:ascii="Arial" w:hAnsi="Arial" w:cs="Arial"/>
        </w:rPr>
        <w:t>.</w:t>
      </w:r>
      <w:proofErr w:type="gramEnd"/>
    </w:p>
    <w:p w14:paraId="47D35228" w14:textId="77777777" w:rsidR="00BD690A" w:rsidRDefault="00DE1E52" w:rsidP="009E6AA3">
      <w:pPr>
        <w:pStyle w:val="Heading2"/>
      </w:pPr>
      <w:bookmarkStart w:id="574" w:name="_Toc483994032"/>
      <w:r>
        <w:t>Object Structures</w:t>
      </w:r>
      <w:bookmarkEnd w:id="574"/>
    </w:p>
    <w:p w14:paraId="1103A2AC" w14:textId="1711DE88" w:rsidR="008446F1" w:rsidRPr="008446F1" w:rsidRDefault="008446F1" w:rsidP="008446F1">
      <w:pPr>
        <w:pStyle w:val="BodyText"/>
      </w:pPr>
      <w:r>
        <w:t xml:space="preserve">The BIM </w:t>
      </w:r>
      <w:r w:rsidR="00FD518E">
        <w:t>s</w:t>
      </w:r>
      <w:r>
        <w:t xml:space="preserve">olution defines the following </w:t>
      </w:r>
      <w:r w:rsidR="00FD518E">
        <w:t>o</w:t>
      </w:r>
      <w:r>
        <w:t xml:space="preserve">bject </w:t>
      </w:r>
      <w:r w:rsidR="00FD518E">
        <w:t>s</w:t>
      </w:r>
      <w:r>
        <w:t>tructures:</w:t>
      </w:r>
    </w:p>
    <w:tbl>
      <w:tblPr>
        <w:tblStyle w:val="ListTable4-Accent1"/>
        <w:tblW w:w="8730" w:type="dxa"/>
        <w:tblInd w:w="828" w:type="dxa"/>
        <w:tblLayout w:type="fixed"/>
        <w:tblLook w:val="04A0" w:firstRow="1" w:lastRow="0" w:firstColumn="1" w:lastColumn="0" w:noHBand="0" w:noVBand="1"/>
      </w:tblPr>
      <w:tblGrid>
        <w:gridCol w:w="1924"/>
        <w:gridCol w:w="2666"/>
        <w:gridCol w:w="1710"/>
        <w:gridCol w:w="2430"/>
      </w:tblGrid>
      <w:tr w:rsidR="00DE1E52" w:rsidRPr="00DE1E52" w14:paraId="66221694" w14:textId="77777777" w:rsidTr="00AE42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24" w:type="dxa"/>
          </w:tcPr>
          <w:p w14:paraId="538467AA" w14:textId="77777777" w:rsidR="00DE1E52" w:rsidRPr="00DE1E52" w:rsidRDefault="00DE1E52" w:rsidP="00DE1E52">
            <w:pPr>
              <w:pStyle w:val="BodyText"/>
              <w:ind w:left="0"/>
              <w:rPr>
                <w:color w:val="FFFFFF" w:themeColor="background1"/>
              </w:rPr>
            </w:pPr>
            <w:r w:rsidRPr="00DE1E52">
              <w:rPr>
                <w:color w:val="FFFFFF" w:themeColor="background1"/>
              </w:rPr>
              <w:t>Name</w:t>
            </w:r>
          </w:p>
        </w:tc>
        <w:tc>
          <w:tcPr>
            <w:tcW w:w="2666" w:type="dxa"/>
          </w:tcPr>
          <w:p w14:paraId="1989D407" w14:textId="77777777" w:rsidR="00DE1E52" w:rsidRPr="00DE1E52" w:rsidRDefault="00DE1E52" w:rsidP="00DE1E52">
            <w:pPr>
              <w:pStyle w:val="BodyText"/>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Description</w:t>
            </w:r>
          </w:p>
        </w:tc>
        <w:tc>
          <w:tcPr>
            <w:tcW w:w="1710" w:type="dxa"/>
          </w:tcPr>
          <w:p w14:paraId="5797E044" w14:textId="77777777" w:rsidR="00DE1E52" w:rsidRPr="00DE1E52" w:rsidRDefault="00DE1E52" w:rsidP="00DE1E52">
            <w:pPr>
              <w:pStyle w:val="BodyText"/>
              <w:ind w:left="0" w:right="75"/>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Parent</w:t>
            </w:r>
          </w:p>
        </w:tc>
        <w:tc>
          <w:tcPr>
            <w:tcW w:w="2430" w:type="dxa"/>
          </w:tcPr>
          <w:p w14:paraId="788374BB" w14:textId="77777777" w:rsidR="00DE1E52" w:rsidRPr="00DE1E52" w:rsidRDefault="00DE1E52" w:rsidP="00DE1E52">
            <w:pPr>
              <w:pStyle w:val="BodyText"/>
              <w:ind w:left="0" w:right="61"/>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Children</w:t>
            </w:r>
          </w:p>
        </w:tc>
      </w:tr>
      <w:tr w:rsidR="00AE42E2" w14:paraId="45BB036F" w14:textId="77777777"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14:paraId="44C9144A" w14:textId="77777777" w:rsidR="00DE1E52" w:rsidRPr="00DE1E52" w:rsidRDefault="00DE1E52" w:rsidP="00DE1E52">
            <w:pPr>
              <w:pStyle w:val="BodyText"/>
              <w:ind w:left="0"/>
              <w:rPr>
                <w:sz w:val="18"/>
                <w:szCs w:val="18"/>
              </w:rPr>
            </w:pPr>
            <w:r w:rsidRPr="00DE1E52">
              <w:rPr>
                <w:sz w:val="18"/>
                <w:szCs w:val="18"/>
              </w:rPr>
              <w:t>BIMASSETMODELS</w:t>
            </w:r>
          </w:p>
        </w:tc>
        <w:tc>
          <w:tcPr>
            <w:tcW w:w="2666" w:type="dxa"/>
          </w:tcPr>
          <w:p w14:paraId="711C43A1" w14:textId="1ED67888"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Provide</w:t>
            </w:r>
            <w:r w:rsidR="00FD518E">
              <w:rPr>
                <w:sz w:val="18"/>
                <w:szCs w:val="18"/>
              </w:rPr>
              <w:t>s</w:t>
            </w:r>
            <w:r w:rsidRPr="00DE1E52">
              <w:rPr>
                <w:sz w:val="18"/>
                <w:szCs w:val="18"/>
              </w:rPr>
              <w:t xml:space="preserve"> models for launch in </w:t>
            </w:r>
            <w:r w:rsidR="00FD518E">
              <w:rPr>
                <w:sz w:val="18"/>
                <w:szCs w:val="18"/>
              </w:rPr>
              <w:t xml:space="preserve">the </w:t>
            </w:r>
            <w:r w:rsidRPr="00DE1E52">
              <w:rPr>
                <w:sz w:val="18"/>
                <w:szCs w:val="18"/>
              </w:rPr>
              <w:t>context of BIM mobile viewer</w:t>
            </w:r>
          </w:p>
        </w:tc>
        <w:tc>
          <w:tcPr>
            <w:tcW w:w="1710" w:type="dxa"/>
          </w:tcPr>
          <w:p w14:paraId="645B7524" w14:textId="77777777"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ASSET</w:t>
            </w:r>
          </w:p>
        </w:tc>
        <w:tc>
          <w:tcPr>
            <w:tcW w:w="2430" w:type="dxa"/>
          </w:tcPr>
          <w:p w14:paraId="23A9D772" w14:textId="77777777"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BUILDINGMODEL</w:t>
            </w:r>
          </w:p>
        </w:tc>
      </w:tr>
      <w:tr w:rsidR="00AE42E2" w14:paraId="52D08A9D" w14:textId="77777777" w:rsidTr="00AE42E2">
        <w:tc>
          <w:tcPr>
            <w:cnfStyle w:val="001000000000" w:firstRow="0" w:lastRow="0" w:firstColumn="1" w:lastColumn="0" w:oddVBand="0" w:evenVBand="0" w:oddHBand="0" w:evenHBand="0" w:firstRowFirstColumn="0" w:firstRowLastColumn="0" w:lastRowFirstColumn="0" w:lastRowLastColumn="0"/>
            <w:tcW w:w="1924" w:type="dxa"/>
          </w:tcPr>
          <w:p w14:paraId="327F9D0E" w14:textId="77777777" w:rsidR="00DE1E52" w:rsidRPr="00DE1E52" w:rsidRDefault="00DE1E52" w:rsidP="00DE1E52">
            <w:pPr>
              <w:pStyle w:val="BodyText"/>
              <w:ind w:left="0"/>
              <w:rPr>
                <w:sz w:val="18"/>
                <w:szCs w:val="18"/>
              </w:rPr>
            </w:pPr>
            <w:r w:rsidRPr="00DE1E52">
              <w:rPr>
                <w:sz w:val="18"/>
                <w:szCs w:val="18"/>
              </w:rPr>
              <w:t>MXBIMLMVMODEL</w:t>
            </w:r>
          </w:p>
        </w:tc>
        <w:tc>
          <w:tcPr>
            <w:tcW w:w="2666" w:type="dxa"/>
          </w:tcPr>
          <w:p w14:paraId="64B8F2DB" w14:textId="4CE1E322" w:rsidR="00DE1E52" w:rsidRPr="00DE1E52" w:rsidRDefault="00FD518E"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The </w:t>
            </w:r>
            <w:r w:rsidR="00DE1E52" w:rsidRPr="00DE1E52">
              <w:rPr>
                <w:sz w:val="18"/>
                <w:szCs w:val="18"/>
              </w:rPr>
              <w:t xml:space="preserve">Autodesk </w:t>
            </w:r>
            <w:r w:rsidR="008A0CA2">
              <w:rPr>
                <w:sz w:val="18"/>
                <w:szCs w:val="18"/>
              </w:rPr>
              <w:t>Forge</w:t>
            </w:r>
            <w:r w:rsidR="00DE1E52" w:rsidRPr="00DE1E52">
              <w:rPr>
                <w:sz w:val="18"/>
                <w:szCs w:val="18"/>
              </w:rPr>
              <w:t xml:space="preserve"> Viewer Model definition</w:t>
            </w:r>
          </w:p>
        </w:tc>
        <w:tc>
          <w:tcPr>
            <w:tcW w:w="1710" w:type="dxa"/>
          </w:tcPr>
          <w:p w14:paraId="2649B46B" w14:textId="77777777" w:rsidR="00DE1E52" w:rsidRPr="00DE1E52" w:rsidRDefault="00DE1E52"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w:t>
            </w:r>
          </w:p>
        </w:tc>
        <w:tc>
          <w:tcPr>
            <w:tcW w:w="2430" w:type="dxa"/>
          </w:tcPr>
          <w:p w14:paraId="749B462F" w14:textId="77777777" w:rsidR="00DE1E52" w:rsidRPr="00DE1E52" w:rsidRDefault="00DE1E5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BIMLMVMODELUPLOAD</w:t>
            </w:r>
          </w:p>
          <w:p w14:paraId="03E066B3" w14:textId="77777777" w:rsidR="00DE1E52" w:rsidRPr="00DE1E52" w:rsidRDefault="00AE42E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AE42E2">
              <w:rPr>
                <w:sz w:val="18"/>
                <w:szCs w:val="18"/>
              </w:rPr>
              <w:t>BIMLMVMODELLINK</w:t>
            </w:r>
          </w:p>
        </w:tc>
      </w:tr>
    </w:tbl>
    <w:p w14:paraId="25627B9C" w14:textId="77777777" w:rsidR="001A2649" w:rsidRDefault="001A2649" w:rsidP="00BF16D2">
      <w:pPr>
        <w:pStyle w:val="Heading1"/>
      </w:pPr>
      <w:bookmarkStart w:id="575" w:name="_Toc483994033"/>
      <w:r>
        <w:t>Appendix – Summary of Database updates</w:t>
      </w:r>
      <w:bookmarkEnd w:id="572"/>
      <w:bookmarkEnd w:id="575"/>
    </w:p>
    <w:p w14:paraId="4E2CC997" w14:textId="77777777" w:rsidR="001A2649" w:rsidRDefault="001A2649" w:rsidP="00703C3E">
      <w:pPr>
        <w:pStyle w:val="BodyText"/>
      </w:pPr>
      <w:r>
        <w:t>Installing the extensions makes the following changes to the Maximo database:</w:t>
      </w:r>
    </w:p>
    <w:p w14:paraId="273E8F5B" w14:textId="77777777" w:rsidR="001A2649" w:rsidRDefault="001A2649" w:rsidP="009E6AA3">
      <w:pPr>
        <w:pStyle w:val="Heading2"/>
      </w:pPr>
      <w:bookmarkStart w:id="576" w:name="_Toc483994034"/>
      <w:r>
        <w:t>Tables Created:</w:t>
      </w:r>
      <w:bookmarkEnd w:id="576"/>
    </w:p>
    <w:p w14:paraId="260E664F" w14:textId="63069ED3" w:rsidR="004737DF" w:rsidRDefault="004737DF" w:rsidP="00382749">
      <w:pPr>
        <w:pStyle w:val="BodyText"/>
      </w:pPr>
      <w:r>
        <w:t xml:space="preserve">The Forge </w:t>
      </w:r>
      <w:r w:rsidR="00FD518E">
        <w:t>V</w:t>
      </w:r>
      <w:r>
        <w:t>iewer integration uses the following table</w:t>
      </w:r>
      <w:r w:rsidR="00FD518E">
        <w:t>s</w:t>
      </w:r>
      <w:r>
        <w:t xml:space="preserve"> to save the viewer state:</w:t>
      </w:r>
    </w:p>
    <w:p w14:paraId="1177ACC9" w14:textId="25FFAEDB" w:rsidR="004737DF" w:rsidRDefault="004737DF" w:rsidP="00290201">
      <w:pPr>
        <w:pStyle w:val="BodyText"/>
        <w:numPr>
          <w:ilvl w:val="0"/>
          <w:numId w:val="27"/>
        </w:numPr>
        <w:ind w:left="1440"/>
      </w:pPr>
      <w:r w:rsidRPr="00643C16">
        <w:rPr>
          <w:b/>
        </w:rPr>
        <w:t>BIMLMVSAVEDVIEW</w:t>
      </w:r>
      <w:r w:rsidR="00643C16">
        <w:t xml:space="preserve"> – Saved viewer state </w:t>
      </w:r>
      <w:r w:rsidR="00FD518E">
        <w:t xml:space="preserve">that is </w:t>
      </w:r>
      <w:r w:rsidR="00643C16">
        <w:t>associated with a model</w:t>
      </w:r>
      <w:r w:rsidR="00FD518E">
        <w:t>.</w:t>
      </w:r>
    </w:p>
    <w:p w14:paraId="372C4475" w14:textId="412AE77E" w:rsidR="004737DF" w:rsidRDefault="004737DF" w:rsidP="00290201">
      <w:pPr>
        <w:pStyle w:val="BodyText"/>
        <w:numPr>
          <w:ilvl w:val="0"/>
          <w:numId w:val="27"/>
        </w:numPr>
        <w:ind w:left="1440"/>
      </w:pPr>
      <w:r w:rsidRPr="00643C16">
        <w:rPr>
          <w:b/>
        </w:rPr>
        <w:t>BIMLMVWORKVIEW</w:t>
      </w:r>
      <w:r w:rsidR="00643C16">
        <w:t xml:space="preserve"> – Saved viewer state </w:t>
      </w:r>
      <w:r w:rsidR="00FD518E">
        <w:t xml:space="preserve">that s </w:t>
      </w:r>
      <w:r w:rsidR="00643C16">
        <w:t>associated with a work order.</w:t>
      </w:r>
    </w:p>
    <w:p w14:paraId="384B0124" w14:textId="2BF4C71E" w:rsidR="00382749" w:rsidRDefault="00382749" w:rsidP="00382749">
      <w:pPr>
        <w:pStyle w:val="BodyText"/>
      </w:pPr>
      <w:r>
        <w:t xml:space="preserve">The </w:t>
      </w:r>
      <w:r w:rsidR="008A0CA2">
        <w:t>Forge</w:t>
      </w:r>
      <w:r>
        <w:t xml:space="preserve"> integration merges Maximo data with data </w:t>
      </w:r>
      <w:r w:rsidR="00FD518E">
        <w:t xml:space="preserve">that is </w:t>
      </w:r>
      <w:r>
        <w:t xml:space="preserve">stored in the </w:t>
      </w:r>
      <w:r w:rsidR="000F2B8D">
        <w:t>Autodesk Forge service</w:t>
      </w:r>
      <w:r>
        <w:t>. Each of the following tables define</w:t>
      </w:r>
      <w:r w:rsidR="00FD518E">
        <w:t>s</w:t>
      </w:r>
      <w:r>
        <w:t xml:space="preserve"> several non-persistent attributes.  This data is actually persisted in the </w:t>
      </w:r>
      <w:r w:rsidR="000F2B8D">
        <w:t>Autodesk Forge service</w:t>
      </w:r>
      <w:r>
        <w:t xml:space="preserve"> and loaded via REST each time a </w:t>
      </w:r>
      <w:proofErr w:type="spellStart"/>
      <w:r>
        <w:t>Mbo</w:t>
      </w:r>
      <w:proofErr w:type="spellEnd"/>
      <w:r>
        <w:t xml:space="preserve"> is instantiated.</w:t>
      </w:r>
    </w:p>
    <w:p w14:paraId="3077843E" w14:textId="7B05752C" w:rsidR="00382749" w:rsidRDefault="00382749" w:rsidP="00290201">
      <w:pPr>
        <w:pStyle w:val="BodyText"/>
        <w:numPr>
          <w:ilvl w:val="0"/>
          <w:numId w:val="25"/>
        </w:numPr>
      </w:pPr>
      <w:r w:rsidRPr="00E704CB">
        <w:rPr>
          <w:b/>
        </w:rPr>
        <w:t>BIMLMVBUCKET</w:t>
      </w:r>
      <w:r>
        <w:t xml:space="preserve"> </w:t>
      </w:r>
      <w:r>
        <w:rPr>
          <w:b/>
        </w:rPr>
        <w:t xml:space="preserve">– </w:t>
      </w:r>
      <w:r w:rsidR="00FD518E" w:rsidRPr="00332825">
        <w:t>The</w:t>
      </w:r>
      <w:r w:rsidR="00FD518E">
        <w:rPr>
          <w:b/>
        </w:rPr>
        <w:t xml:space="preserve"> </w:t>
      </w:r>
      <w:r w:rsidR="00FD518E">
        <w:t>u</w:t>
      </w:r>
      <w:r>
        <w:t xml:space="preserve">nstructured storage location in the </w:t>
      </w:r>
      <w:r w:rsidR="000F2B8D">
        <w:t>Autodesk Forge service</w:t>
      </w:r>
      <w:r>
        <w:t xml:space="preserve"> for model files and</w:t>
      </w:r>
      <w:r w:rsidR="00BD7D39">
        <w:t xml:space="preserve"> the Maximo Storage Container object</w:t>
      </w:r>
    </w:p>
    <w:p w14:paraId="741900E8" w14:textId="63F19088" w:rsidR="00382749" w:rsidRDefault="00382749" w:rsidP="00290201">
      <w:pPr>
        <w:pStyle w:val="BodyText"/>
        <w:numPr>
          <w:ilvl w:val="0"/>
          <w:numId w:val="25"/>
        </w:numPr>
      </w:pPr>
      <w:r w:rsidRPr="00E704CB">
        <w:rPr>
          <w:b/>
        </w:rPr>
        <w:t>BIMLMVBUCKETACCESS</w:t>
      </w:r>
      <w:r>
        <w:t xml:space="preserve"> </w:t>
      </w:r>
      <w:r>
        <w:rPr>
          <w:b/>
        </w:rPr>
        <w:t xml:space="preserve">– </w:t>
      </w:r>
      <w:r w:rsidR="00FD518E">
        <w:t>The p</w:t>
      </w:r>
      <w:r>
        <w:t xml:space="preserve">roxy object for model files </w:t>
      </w:r>
      <w:r w:rsidR="00FD518E">
        <w:t xml:space="preserve">that are </w:t>
      </w:r>
      <w:r>
        <w:t xml:space="preserve">stored in the Autodesk </w:t>
      </w:r>
      <w:r w:rsidR="00FD518E">
        <w:t>V</w:t>
      </w:r>
      <w:r>
        <w:t>iewer cloud</w:t>
      </w:r>
      <w:r w:rsidR="00FD518E">
        <w:t>.</w:t>
      </w:r>
      <w:r>
        <w:tab/>
      </w:r>
      <w:r>
        <w:tab/>
      </w:r>
    </w:p>
    <w:p w14:paraId="7E44C1EF" w14:textId="27B64119" w:rsidR="00382749" w:rsidRDefault="00382749" w:rsidP="00290201">
      <w:pPr>
        <w:pStyle w:val="BodyText"/>
        <w:numPr>
          <w:ilvl w:val="0"/>
          <w:numId w:val="25"/>
        </w:numPr>
      </w:pPr>
      <w:r w:rsidRPr="00E704CB">
        <w:rPr>
          <w:b/>
        </w:rPr>
        <w:t>BIMLMVMODEL</w:t>
      </w:r>
      <w:r>
        <w:t xml:space="preserve"> </w:t>
      </w:r>
      <w:r>
        <w:rPr>
          <w:b/>
        </w:rPr>
        <w:t xml:space="preserve">– </w:t>
      </w:r>
      <w:r w:rsidR="00FD518E" w:rsidRPr="00332825">
        <w:t>The p</w:t>
      </w:r>
      <w:r w:rsidRPr="007116FC">
        <w:t>roxy</w:t>
      </w:r>
      <w:r>
        <w:t xml:space="preserve"> object for model files </w:t>
      </w:r>
      <w:r w:rsidR="00FD518E">
        <w:t xml:space="preserve">that are </w:t>
      </w:r>
      <w:r>
        <w:t xml:space="preserve">stored in the Autodesk </w:t>
      </w:r>
      <w:r w:rsidR="00FD518E">
        <w:t>V</w:t>
      </w:r>
      <w:r>
        <w:t>iewer cloud</w:t>
      </w:r>
      <w:r w:rsidR="00FD518E">
        <w:t>.</w:t>
      </w:r>
    </w:p>
    <w:p w14:paraId="2ED0DF31" w14:textId="05705048" w:rsidR="00382749" w:rsidRDefault="00382749" w:rsidP="00290201">
      <w:pPr>
        <w:pStyle w:val="BodyText"/>
        <w:numPr>
          <w:ilvl w:val="0"/>
          <w:numId w:val="25"/>
        </w:numPr>
      </w:pPr>
      <w:r w:rsidRPr="00E704CB">
        <w:rPr>
          <w:b/>
        </w:rPr>
        <w:t>BIMLMVMODELLINK</w:t>
      </w:r>
      <w:r>
        <w:t xml:space="preserve"> </w:t>
      </w:r>
      <w:r>
        <w:rPr>
          <w:b/>
        </w:rPr>
        <w:t xml:space="preserve">– </w:t>
      </w:r>
      <w:r>
        <w:t xml:space="preserve">Links </w:t>
      </w:r>
      <w:r w:rsidR="00FD518E">
        <w:t xml:space="preserve">that are </w:t>
      </w:r>
      <w:r>
        <w:t xml:space="preserve">related </w:t>
      </w:r>
      <w:r w:rsidR="00FD518E">
        <w:t xml:space="preserve">to </w:t>
      </w:r>
      <w:r>
        <w:t>models for viewer translation</w:t>
      </w:r>
      <w:r w:rsidR="00FD518E">
        <w:t>.</w:t>
      </w:r>
      <w:r>
        <w:tab/>
      </w:r>
      <w:r>
        <w:tab/>
      </w:r>
    </w:p>
    <w:p w14:paraId="1E0F2DE6" w14:textId="15EC36E6" w:rsidR="00382749" w:rsidRDefault="00382749" w:rsidP="00290201">
      <w:pPr>
        <w:pStyle w:val="BodyText"/>
        <w:numPr>
          <w:ilvl w:val="0"/>
          <w:numId w:val="25"/>
        </w:numPr>
      </w:pPr>
      <w:r w:rsidRPr="00E704CB">
        <w:rPr>
          <w:b/>
        </w:rPr>
        <w:t>BIMLMVMODELUPLOAD</w:t>
      </w:r>
      <w:r>
        <w:t xml:space="preserve"> </w:t>
      </w:r>
      <w:r>
        <w:rPr>
          <w:b/>
        </w:rPr>
        <w:t xml:space="preserve">– </w:t>
      </w:r>
      <w:r w:rsidR="00FD518E" w:rsidRPr="00332825">
        <w:t>The</w:t>
      </w:r>
      <w:r w:rsidR="00FD518E">
        <w:rPr>
          <w:b/>
        </w:rPr>
        <w:t xml:space="preserve"> </w:t>
      </w:r>
      <w:r w:rsidR="00FD518E">
        <w:t>a</w:t>
      </w:r>
      <w:r>
        <w:t>udit record and status of model file uploads</w:t>
      </w:r>
      <w:r w:rsidR="00FD518E">
        <w:t>.</w:t>
      </w:r>
      <w:r>
        <w:tab/>
      </w:r>
      <w:r>
        <w:tab/>
      </w:r>
    </w:p>
    <w:p w14:paraId="476094E4" w14:textId="60C17FBF" w:rsidR="00382749" w:rsidRDefault="00382749" w:rsidP="00290201">
      <w:pPr>
        <w:pStyle w:val="BodyText"/>
        <w:numPr>
          <w:ilvl w:val="0"/>
          <w:numId w:val="25"/>
        </w:numPr>
      </w:pPr>
      <w:r w:rsidRPr="00E704CB">
        <w:rPr>
          <w:b/>
        </w:rPr>
        <w:t>BIMLMVVIEWABLE</w:t>
      </w:r>
      <w:r>
        <w:t xml:space="preserve"> </w:t>
      </w:r>
      <w:r>
        <w:rPr>
          <w:b/>
        </w:rPr>
        <w:t xml:space="preserve">– </w:t>
      </w:r>
      <w:r w:rsidR="00FD518E">
        <w:t>The p</w:t>
      </w:r>
      <w:r>
        <w:t xml:space="preserve">roxy object for viewable models </w:t>
      </w:r>
      <w:r w:rsidR="00FD518E">
        <w:t xml:space="preserve">that are </w:t>
      </w:r>
      <w:r>
        <w:t xml:space="preserve">stored in the Autodesk </w:t>
      </w:r>
      <w:r w:rsidR="00FD518E">
        <w:t>V</w:t>
      </w:r>
      <w:r>
        <w:t>iewer cloud</w:t>
      </w:r>
      <w:r w:rsidR="00FD518E">
        <w:t>.</w:t>
      </w:r>
      <w:r>
        <w:tab/>
      </w:r>
      <w:r>
        <w:tab/>
      </w:r>
    </w:p>
    <w:p w14:paraId="5F3CBB7A" w14:textId="77777777" w:rsidR="001A2649" w:rsidRDefault="001A2649" w:rsidP="009E6AA3">
      <w:pPr>
        <w:pStyle w:val="Heading2"/>
      </w:pPr>
      <w:bookmarkStart w:id="577" w:name="_Toc483994035"/>
      <w:r>
        <w:t>Synonym Domains Added</w:t>
      </w:r>
      <w:bookmarkEnd w:id="577"/>
    </w:p>
    <w:p w14:paraId="37F1308E" w14:textId="2529CACA" w:rsidR="00FB22DE"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BIMLMVBUCKETPOLICY</w:t>
      </w:r>
      <w:r w:rsidRPr="001020A8">
        <w:rPr>
          <w:rFonts w:ascii="Arial" w:hAnsi="Arial" w:cs="Arial"/>
          <w:sz w:val="20"/>
          <w:szCs w:val="20"/>
        </w:rPr>
        <w:t xml:space="preserve"> - How long are objects stored in the bucket are retained? </w:t>
      </w:r>
      <w:r w:rsidR="00BD7D39">
        <w:rPr>
          <w:rFonts w:ascii="Arial" w:hAnsi="Arial" w:cs="Arial"/>
          <w:sz w:val="20"/>
          <w:szCs w:val="20"/>
        </w:rPr>
        <w:t xml:space="preserve"> See section </w:t>
      </w:r>
      <w:r w:rsidR="00BD7D39">
        <w:rPr>
          <w:rFonts w:ascii="Arial" w:hAnsi="Arial" w:cs="Arial"/>
          <w:sz w:val="20"/>
          <w:szCs w:val="20"/>
        </w:rPr>
        <w:fldChar w:fldCharType="begin"/>
      </w:r>
      <w:r w:rsidR="00BD7D39">
        <w:rPr>
          <w:rFonts w:ascii="Arial" w:hAnsi="Arial" w:cs="Arial"/>
          <w:sz w:val="20"/>
          <w:szCs w:val="20"/>
        </w:rPr>
        <w:instrText xml:space="preserve"> REF _Ref478507721 \r \h </w:instrText>
      </w:r>
      <w:r w:rsidR="00BD7D39">
        <w:rPr>
          <w:rFonts w:ascii="Arial" w:hAnsi="Arial" w:cs="Arial"/>
          <w:sz w:val="20"/>
          <w:szCs w:val="20"/>
        </w:rPr>
      </w:r>
      <w:r w:rsidR="00BD7D39">
        <w:rPr>
          <w:rFonts w:ascii="Arial" w:hAnsi="Arial" w:cs="Arial"/>
          <w:sz w:val="20"/>
          <w:szCs w:val="20"/>
        </w:rPr>
        <w:fldChar w:fldCharType="separate"/>
      </w:r>
      <w:r w:rsidR="00365163">
        <w:rPr>
          <w:rFonts w:ascii="Arial" w:hAnsi="Arial" w:cs="Arial"/>
          <w:sz w:val="20"/>
          <w:szCs w:val="20"/>
        </w:rPr>
        <w:t>2.1.1</w:t>
      </w:r>
      <w:r w:rsidR="00BD7D39">
        <w:rPr>
          <w:rFonts w:ascii="Arial" w:hAnsi="Arial" w:cs="Arial"/>
          <w:sz w:val="20"/>
          <w:szCs w:val="20"/>
        </w:rPr>
        <w:fldChar w:fldCharType="end"/>
      </w:r>
      <w:r w:rsidR="00BD7D39">
        <w:rPr>
          <w:rFonts w:ascii="Arial" w:hAnsi="Arial" w:cs="Arial"/>
          <w:sz w:val="20"/>
          <w:szCs w:val="20"/>
        </w:rPr>
        <w:t xml:space="preserve"> </w:t>
      </w:r>
      <w:r w:rsidR="00BD7D39">
        <w:rPr>
          <w:rFonts w:ascii="Arial" w:hAnsi="Arial" w:cs="Arial"/>
          <w:sz w:val="20"/>
          <w:szCs w:val="20"/>
        </w:rPr>
        <w:fldChar w:fldCharType="begin"/>
      </w:r>
      <w:r w:rsidR="00BD7D39">
        <w:rPr>
          <w:rFonts w:ascii="Arial" w:hAnsi="Arial" w:cs="Arial"/>
          <w:sz w:val="20"/>
          <w:szCs w:val="20"/>
        </w:rPr>
        <w:instrText xml:space="preserve"> REF _Ref478507721 \h </w:instrText>
      </w:r>
      <w:r w:rsidR="00BD7D39">
        <w:rPr>
          <w:rFonts w:ascii="Arial" w:hAnsi="Arial" w:cs="Arial"/>
          <w:sz w:val="20"/>
          <w:szCs w:val="20"/>
        </w:rPr>
      </w:r>
      <w:r w:rsidR="00BD7D39">
        <w:rPr>
          <w:rFonts w:ascii="Arial" w:hAnsi="Arial" w:cs="Arial"/>
          <w:sz w:val="20"/>
          <w:szCs w:val="20"/>
        </w:rPr>
        <w:fldChar w:fldCharType="separate"/>
      </w:r>
      <w:r w:rsidR="00365163">
        <w:t>Creating a storage container:</w:t>
      </w:r>
      <w:r w:rsidR="00BD7D39">
        <w:rPr>
          <w:rFonts w:ascii="Arial" w:hAnsi="Arial" w:cs="Arial"/>
          <w:sz w:val="20"/>
          <w:szCs w:val="20"/>
        </w:rPr>
        <w:fldChar w:fldCharType="end"/>
      </w:r>
    </w:p>
    <w:p w14:paraId="3AE08D61" w14:textId="7829144F" w:rsidR="001020A8" w:rsidRPr="001020A8"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BIMLMVBUCKETACCESS</w:t>
      </w:r>
      <w:r w:rsidRPr="001020A8">
        <w:rPr>
          <w:rFonts w:ascii="Arial" w:hAnsi="Arial" w:cs="Arial"/>
          <w:sz w:val="20"/>
          <w:szCs w:val="20"/>
        </w:rPr>
        <w:t xml:space="preserve"> - Access rights to storage </w:t>
      </w:r>
    </w:p>
    <w:bookmarkEnd w:id="570"/>
    <w:p w14:paraId="539C9B41" w14:textId="77777777" w:rsidR="001A2649" w:rsidRPr="0016707B" w:rsidRDefault="001A2649" w:rsidP="00164E30">
      <w:pPr>
        <w:pStyle w:val="BodyText"/>
        <w:ind w:left="0"/>
        <w:sectPr w:rsidR="001A2649" w:rsidRPr="0016707B" w:rsidSect="00EF450F">
          <w:headerReference w:type="even" r:id="rId94"/>
          <w:headerReference w:type="default" r:id="rId95"/>
          <w:headerReference w:type="first" r:id="rId96"/>
          <w:footerReference w:type="first" r:id="rId97"/>
          <w:pgSz w:w="12240" w:h="15840" w:code="1"/>
          <w:pgMar w:top="1440" w:right="1728" w:bottom="1440" w:left="1728" w:header="720" w:footer="720" w:gutter="0"/>
          <w:pgNumType w:start="1"/>
          <w:cols w:space="720"/>
        </w:sectPr>
      </w:pPr>
    </w:p>
    <w:p w14:paraId="39FCDE5C" w14:textId="77777777" w:rsidR="001A2649" w:rsidRDefault="00BE0502" w:rsidP="00BE1131">
      <w:pPr>
        <w:pStyle w:val="BodyText"/>
        <w:ind w:left="0"/>
        <w:rPr>
          <w:rFonts w:ascii="MS Shell Dlg" w:hAnsi="MS Shell Dlg"/>
          <w:sz w:val="17"/>
        </w:rPr>
      </w:pPr>
      <w:r>
        <w:object w:dxaOrig="4644" w:dyaOrig="1739" w14:anchorId="4022114D">
          <v:shape id="_x0000_i1026" type="#_x0000_t75" style="width:126.8pt;height:44.25pt" o:ole="" o:allowoverlap="f">
            <v:imagedata r:id="rId98" o:title="" grayscale="t" bilevel="t"/>
          </v:shape>
          <o:OLEObject Type="Embed" ProgID="WordPro.Document" ShapeID="_x0000_i1026" DrawAspect="Content" ObjectID="_1562597878" r:id="rId99">
            <o:FieldCodes>\s</o:FieldCodes>
          </o:OLEObject>
        </w:object>
      </w:r>
      <w:r>
        <w:t xml:space="preserve"> </w:t>
      </w:r>
      <w:r>
        <w:rPr>
          <w:sz w:val="26"/>
        </w:rPr>
        <w:t>®</w:t>
      </w:r>
      <w:r w:rsidR="001A2649">
        <w:rPr>
          <w:sz w:val="26"/>
        </w:rPr>
        <w:t xml:space="preserve">  </w:t>
      </w:r>
    </w:p>
    <w:p w14:paraId="34EB4FC8" w14:textId="77777777" w:rsidR="001A2649" w:rsidRDefault="001A2649" w:rsidP="00BE1131">
      <w:pPr>
        <w:pStyle w:val="CopyrightText"/>
        <w:ind w:left="0"/>
      </w:pPr>
    </w:p>
    <w:p w14:paraId="426075C3" w14:textId="77777777" w:rsidR="001A2649" w:rsidRDefault="001A2649" w:rsidP="00BE1131">
      <w:pPr>
        <w:pStyle w:val="CopyrightText"/>
        <w:ind w:left="0"/>
      </w:pPr>
      <w:r>
        <w:rPr>
          <w:szCs w:val="26"/>
        </w:rPr>
        <w:t xml:space="preserve">© </w:t>
      </w:r>
      <w:r>
        <w:t>Copyright IBM Corporation 2011</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Pr>
          <w:rFonts w:ascii="Arial" w:hAnsi="Arial" w:cs="Arial"/>
          <w:b/>
        </w:rPr>
        <w:t>Trademarks</w:t>
      </w:r>
    </w:p>
    <w:p w14:paraId="7A608588" w14:textId="107E8A49"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100"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77777777" w:rsidR="00E52210" w:rsidRPr="00453363" w:rsidRDefault="00E52210" w:rsidP="00E52210">
      <w:pPr>
        <w:autoSpaceDE w:val="0"/>
        <w:autoSpaceDN w:val="0"/>
        <w:adjustRightInd w:val="0"/>
        <w:rPr>
          <w:rFonts w:ascii="Arial" w:hAnsi="Arial" w:cs="Arial"/>
          <w:sz w:val="16"/>
          <w:szCs w:val="16"/>
        </w:rPr>
      </w:pPr>
      <w:r w:rsidRPr="00453363">
        <w:rPr>
          <w:rFonts w:ascii="Arial" w:hAnsi="Arial" w:cs="Arial"/>
          <w:sz w:val="16"/>
          <w:szCs w:val="16"/>
        </w:rPr>
        <w:t>Autodesk, the Autodesk logo,</w:t>
      </w:r>
      <w:r>
        <w:rPr>
          <w:rFonts w:ascii="Arial" w:hAnsi="Arial" w:cs="Arial"/>
          <w:sz w:val="16"/>
          <w:szCs w:val="16"/>
        </w:rPr>
        <w:t xml:space="preserve"> BIM360, NavisWorks, Revit,</w:t>
      </w:r>
      <w:r w:rsidRPr="00453363">
        <w:rPr>
          <w:rFonts w:ascii="Arial" w:hAnsi="Arial" w:cs="Arial"/>
          <w:sz w:val="16"/>
          <w:szCs w:val="16"/>
        </w:rPr>
        <w:t xml:space="preserve"> </w:t>
      </w:r>
      <w:r>
        <w:rPr>
          <w:rFonts w:ascii="Arial" w:hAnsi="Arial" w:cs="Arial"/>
          <w:sz w:val="16"/>
          <w:szCs w:val="16"/>
        </w:rPr>
        <w:t xml:space="preserve">Forge </w:t>
      </w:r>
      <w:r w:rsidRPr="00453363">
        <w:rPr>
          <w:rFonts w:ascii="Arial" w:hAnsi="Arial" w:cs="Arial"/>
          <w:sz w:val="16"/>
          <w:szCs w:val="16"/>
        </w:rPr>
        <w:t>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w:t>
      </w:r>
      <w:r>
        <w:rPr>
          <w:rFonts w:ascii="Arial" w:hAnsi="Arial" w:cs="Arial"/>
          <w:sz w:val="16"/>
          <w:szCs w:val="16"/>
        </w:rPr>
        <w:t>2016</w:t>
      </w:r>
      <w:r w:rsidRPr="00453363">
        <w:rPr>
          <w:rFonts w:ascii="Arial" w:hAnsi="Arial" w:cs="Arial"/>
          <w:sz w:val="16"/>
          <w:szCs w:val="16"/>
        </w:rPr>
        <w:t>] Auto</w:t>
      </w:r>
      <w:r>
        <w:rPr>
          <w:rFonts w:ascii="Arial" w:hAnsi="Arial" w:cs="Arial"/>
          <w:sz w:val="16"/>
          <w:szCs w:val="16"/>
        </w:rPr>
        <w:t>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301C4DED" w14:textId="77777777" w:rsidR="00E52210" w:rsidRDefault="00E52210" w:rsidP="00E52210">
      <w:pPr>
        <w:spacing w:before="100" w:beforeAutospacing="1" w:after="100" w:afterAutospacing="1"/>
        <w:rPr>
          <w:rFonts w:ascii="Arial" w:hAnsi="Arial" w:cs="Arial"/>
          <w:b/>
        </w:rPr>
      </w:pPr>
      <w:r>
        <w:rPr>
          <w:rFonts w:ascii="Arial" w:hAnsi="Arial" w:cs="Arial"/>
          <w:b/>
        </w:rPr>
        <w:t>Notices</w:t>
      </w:r>
    </w:p>
    <w:p w14:paraId="48E6542A" w14:textId="77777777" w:rsidR="00E52210" w:rsidRPr="009D20DA" w:rsidRDefault="00E52210" w:rsidP="00E52210">
      <w:pPr>
        <w:pStyle w:val="CopyrightText"/>
        <w:ind w:left="0"/>
      </w:pPr>
      <w:r w:rsidRPr="009D20DA">
        <w:t>Apache POI</w:t>
      </w:r>
    </w:p>
    <w:p w14:paraId="4737ABA5" w14:textId="77777777" w:rsidR="00E52210" w:rsidRPr="009D20DA" w:rsidRDefault="00E52210" w:rsidP="00E52210">
      <w:pPr>
        <w:pStyle w:val="CopyrightText"/>
        <w:ind w:left="0"/>
      </w:pPr>
      <w:r w:rsidRPr="009D20DA">
        <w:t>Copyright 2009 The Apache Software Foundation</w:t>
      </w:r>
    </w:p>
    <w:p w14:paraId="3DC0B15B" w14:textId="618BDF05" w:rsidR="00E52210" w:rsidRPr="009D20DA" w:rsidRDefault="00E52210" w:rsidP="00E52210">
      <w:pPr>
        <w:pStyle w:val="CopyrightText"/>
        <w:ind w:left="0"/>
      </w:pPr>
      <w:r w:rsidRPr="009D20DA">
        <w:t>This product includes software developed by The Apache Software Foundation (</w:t>
      </w:r>
      <w:hyperlink r:id="rId101" w:history="1">
        <w:r w:rsidRPr="009D20DA">
          <w:rPr>
            <w:rStyle w:val="Hyperlink"/>
            <w:rFonts w:cs="Arial"/>
          </w:rPr>
          <w:t>http://www.apache.org/</w:t>
        </w:r>
      </w:hyperlink>
      <w:r w:rsidRPr="009D20DA">
        <w:t>).</w:t>
      </w:r>
    </w:p>
    <w:p w14:paraId="2460D6CA" w14:textId="4DF7AE1D" w:rsidR="00E52210" w:rsidRPr="009D20DA" w:rsidRDefault="00E52210" w:rsidP="00E52210">
      <w:pPr>
        <w:pStyle w:val="CopyrightText"/>
        <w:ind w:left="0"/>
      </w:pPr>
      <w:r w:rsidRPr="009D20DA">
        <w:t>This product contains the DOM4J library (</w:t>
      </w:r>
      <w:hyperlink r:id="rId102" w:history="1">
        <w:r w:rsidRPr="009D20DA">
          <w:rPr>
            <w:rStyle w:val="Hyperlink"/>
            <w:rFonts w:cs="Arial"/>
          </w:rPr>
          <w:t>http://www.dom4j.org</w:t>
        </w:r>
      </w:hyperlink>
      <w:r w:rsidRPr="009D20DA">
        <w:t>). Copyright 2001-2005 (C) MetaStuff, Ltd. All Rights Reserved.</w:t>
      </w:r>
    </w:p>
    <w:p w14:paraId="321CB7FC" w14:textId="77777777" w:rsidR="00E52210" w:rsidRPr="009D20DA" w:rsidRDefault="00E52210" w:rsidP="00E52210">
      <w:pPr>
        <w:pStyle w:val="CopyrightText"/>
        <w:ind w:left="0"/>
      </w:pPr>
      <w:r w:rsidRPr="009D20DA">
        <w:t>This product contains parts that were originally based on software from BEA. Copyright (c) 2000-2003, BEA Systems, &lt;http://www.bea.com/&gt;.</w:t>
      </w:r>
    </w:p>
    <w:p w14:paraId="12CB05A8" w14:textId="77777777" w:rsidR="00E52210" w:rsidRPr="009D20DA" w:rsidRDefault="00E52210" w:rsidP="00E52210">
      <w:pPr>
        <w:pStyle w:val="CopyrightText"/>
        <w:ind w:left="0"/>
      </w:pPr>
      <w:r w:rsidRPr="009D20DA">
        <w:t>This product contains W3C XML Schema documents. Copyright 2001-2003 (c) World Wide Web Consortium (Massachusetts Institute of Technology, European</w:t>
      </w:r>
    </w:p>
    <w:p w14:paraId="11A4BFF9" w14:textId="77777777" w:rsidR="00E52210" w:rsidRPr="009D20DA" w:rsidRDefault="00E52210" w:rsidP="00E52210">
      <w:pPr>
        <w:pStyle w:val="CopyrightText"/>
        <w:ind w:left="0"/>
      </w:pPr>
      <w:r w:rsidRPr="009D20DA">
        <w:t>Research Consortium for Informatics and Mathematics, Keio University)</w:t>
      </w:r>
    </w:p>
    <w:p w14:paraId="786560EF" w14:textId="77777777" w:rsidR="00E52210" w:rsidRPr="009D20DA" w:rsidRDefault="00E52210" w:rsidP="00E52210">
      <w:pPr>
        <w:pStyle w:val="CopyrightText"/>
        <w:ind w:left="0"/>
      </w:pPr>
      <w:r w:rsidRPr="009D20DA">
        <w:t>This product contains the Piccolo XML Parser for Java (http://piccolo.sourceforge.net/). Copyright 2002 Yuval Oren.</w:t>
      </w:r>
    </w:p>
    <w:p w14:paraId="4C23FAB7" w14:textId="77777777" w:rsidR="001A2649" w:rsidRPr="009D20DA" w:rsidRDefault="001A2649" w:rsidP="00620667">
      <w:pPr>
        <w:spacing w:before="100" w:beforeAutospacing="1" w:after="100" w:afterAutospacing="1"/>
      </w:pP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B33E20">
      <w:headerReference w:type="even" r:id="rId103"/>
      <w:headerReference w:type="default" r:id="rId104"/>
      <w:footerReference w:type="first" r:id="rId105"/>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35C49" w14:textId="77777777" w:rsidR="00764529" w:rsidRDefault="00764529">
      <w:r>
        <w:separator/>
      </w:r>
    </w:p>
  </w:endnote>
  <w:endnote w:type="continuationSeparator" w:id="0">
    <w:p w14:paraId="7AAAD694" w14:textId="77777777" w:rsidR="00764529" w:rsidRDefault="00764529">
      <w:r>
        <w:continuationSeparator/>
      </w:r>
    </w:p>
  </w:endnote>
  <w:endnote w:type="continuationNotice" w:id="1">
    <w:p w14:paraId="46CABD3E" w14:textId="77777777" w:rsidR="00764529" w:rsidRDefault="007645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Sans Serif">
    <w:panose1 w:val="00000000000000000000"/>
    <w:charset w:val="4D"/>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panose1 w:val="00000000000000000000"/>
    <w:charset w:val="00"/>
    <w:family w:val="roman"/>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DAD6A" w14:textId="1954256A" w:rsidR="002D59ED" w:rsidRDefault="002D59ED"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9F2B95">
      <w:rPr>
        <w:rStyle w:val="PageNumber"/>
        <w:rFonts w:cs="Arial"/>
        <w:noProof/>
      </w:rPr>
      <w:t>12</w:t>
    </w:r>
    <w:r>
      <w:rPr>
        <w:rStyle w:val="PageNumber"/>
        <w:rFonts w:cs="Arial"/>
      </w:rPr>
      <w:fldChar w:fldCharType="end"/>
    </w:r>
  </w:p>
  <w:p w14:paraId="1C82AA08" w14:textId="77777777" w:rsidR="002D59ED" w:rsidRDefault="002D5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8E73" w14:textId="5D02DEDB" w:rsidR="002D59ED" w:rsidRDefault="002D59ED">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9F2B95">
      <w:rPr>
        <w:rStyle w:val="PageNumber"/>
        <w:rFonts w:cs="Arial"/>
        <w:noProof/>
      </w:rPr>
      <w:t>11</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C983" w14:textId="77777777" w:rsidR="002D59ED" w:rsidRDefault="002D59ED">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w:t>
    </w:r>
    <w:r>
      <w:rPr>
        <w:rStyle w:val="PageNumber"/>
        <w:rFonts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633C" w14:textId="77777777" w:rsidR="002D59ED" w:rsidRDefault="002D59ED">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AE659" w14:textId="77777777" w:rsidR="00764529" w:rsidRDefault="00764529">
      <w:r>
        <w:separator/>
      </w:r>
    </w:p>
  </w:footnote>
  <w:footnote w:type="continuationSeparator" w:id="0">
    <w:p w14:paraId="12E9C6BC" w14:textId="77777777" w:rsidR="00764529" w:rsidRDefault="00764529">
      <w:r>
        <w:continuationSeparator/>
      </w:r>
    </w:p>
  </w:footnote>
  <w:footnote w:type="continuationNotice" w:id="1">
    <w:p w14:paraId="3827F074" w14:textId="77777777" w:rsidR="00764529" w:rsidRDefault="007645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EC34A" w14:textId="54A792EB" w:rsidR="002D59ED" w:rsidRDefault="002D59ED" w:rsidP="007C2865">
    <w:pPr>
      <w:pStyle w:val="Header"/>
    </w:pPr>
    <w:fldSimple w:instr=" styleref &quot;Title Cover&quot; \* MERGEFORMAT ">
      <w:r w:rsidR="009F2B95">
        <w:rPr>
          <w:noProof/>
        </w:rPr>
        <w:t>Autodesk Forge Viewer Plug-in</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B8D67" w14:textId="0880B023" w:rsidR="002D59ED" w:rsidRPr="0015263F" w:rsidRDefault="002D59ED" w:rsidP="0015263F">
    <w:pPr>
      <w:pStyle w:val="Header"/>
    </w:pPr>
    <w:fldSimple w:instr=" styleref &quot;Title Cover&quot; \* MERGEFORMAT ">
      <w:r w:rsidR="009F2B95">
        <w:rPr>
          <w:noProof/>
        </w:rPr>
        <w:t>Autodesk Forge Viewer Plug-in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E5B7A" w14:textId="78CBEE44" w:rsidR="002D59ED" w:rsidRDefault="002D59ED">
    <w:pPr>
      <w:pStyle w:val="Header"/>
    </w:pPr>
    <w:r>
      <w:tab/>
    </w:r>
    <w:r>
      <w:tab/>
    </w:r>
    <w:fldSimple w:instr=" styleref &quot;Heading 1&quot; \* MERGEFORMAT ">
      <w:r w:rsidR="009F2B95">
        <w:rPr>
          <w:noProof/>
        </w:rPr>
        <w:t>Model Administration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63685" w14:textId="77777777" w:rsidR="002D59ED" w:rsidRDefault="002D59ED">
    <w:pPr>
      <w:pStyle w:val="HeaderFir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69AD3" w14:textId="77777777" w:rsidR="002D59ED" w:rsidRDefault="002D59E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7B912" w14:textId="0242442C" w:rsidR="002D59ED" w:rsidRDefault="002D59ED">
    <w:pPr>
      <w:pStyle w:val="Header"/>
    </w:pPr>
    <w:fldSimple w:instr=" styleref &quot;Title Cover&quot; \* MERGEFORMAT ">
      <w:r w:rsidR="009F2B95">
        <w:rPr>
          <w:noProof/>
        </w:rPr>
        <w:t>Autodesk Forge Viewer Plug-in</w:t>
      </w:r>
    </w:fldSimple>
    <w:r>
      <w:tab/>
    </w:r>
    <w:r>
      <w:tab/>
    </w:r>
  </w:p>
  <w:p w14:paraId="1C239ADE" w14:textId="77777777" w:rsidR="002D59ED" w:rsidRDefault="002D59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1" w15:restartNumberingAfterBreak="0">
    <w:nsid w:val="041B1E20"/>
    <w:multiLevelType w:val="hybridMultilevel"/>
    <w:tmpl w:val="D866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947C4B"/>
    <w:multiLevelType w:val="hybridMultilevel"/>
    <w:tmpl w:val="2292BD56"/>
    <w:lvl w:ilvl="0" w:tplc="A438959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772"/>
    <w:multiLevelType w:val="hybridMultilevel"/>
    <w:tmpl w:val="5846D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4DB1"/>
    <w:multiLevelType w:val="hybridMultilevel"/>
    <w:tmpl w:val="589A7FA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D3267A2"/>
    <w:multiLevelType w:val="hybridMultilevel"/>
    <w:tmpl w:val="0358C85A"/>
    <w:lvl w:ilvl="0" w:tplc="088083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550A8C"/>
    <w:multiLevelType w:val="hybridMultilevel"/>
    <w:tmpl w:val="9BB27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48499F"/>
    <w:multiLevelType w:val="hybridMultilevel"/>
    <w:tmpl w:val="35A8BDB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1B497073"/>
    <w:multiLevelType w:val="hybridMultilevel"/>
    <w:tmpl w:val="7E9CA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1D10339F"/>
    <w:multiLevelType w:val="hybridMultilevel"/>
    <w:tmpl w:val="0E900B8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107C90"/>
    <w:multiLevelType w:val="hybridMultilevel"/>
    <w:tmpl w:val="F5961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25FD0CFD"/>
    <w:multiLevelType w:val="hybridMultilevel"/>
    <w:tmpl w:val="C0D06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226EB5"/>
    <w:multiLevelType w:val="hybridMultilevel"/>
    <w:tmpl w:val="A9D02E0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C933FBC"/>
    <w:multiLevelType w:val="hybridMultilevel"/>
    <w:tmpl w:val="97EA8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A82CF5"/>
    <w:multiLevelType w:val="hybridMultilevel"/>
    <w:tmpl w:val="BCD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3"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B95CBA"/>
    <w:multiLevelType w:val="hybridMultilevel"/>
    <w:tmpl w:val="325E86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4CB7360"/>
    <w:multiLevelType w:val="hybridMultilevel"/>
    <w:tmpl w:val="DBB6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225A29"/>
    <w:multiLevelType w:val="hybridMultilevel"/>
    <w:tmpl w:val="20B29BC8"/>
    <w:lvl w:ilvl="0" w:tplc="F1E6BF6E">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101F82"/>
    <w:multiLevelType w:val="hybridMultilevel"/>
    <w:tmpl w:val="CD60682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6920847"/>
    <w:multiLevelType w:val="hybridMultilevel"/>
    <w:tmpl w:val="A0B85042"/>
    <w:lvl w:ilvl="0" w:tplc="607252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EF274C"/>
    <w:multiLevelType w:val="hybridMultilevel"/>
    <w:tmpl w:val="85B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573A07D7"/>
    <w:multiLevelType w:val="hybridMultilevel"/>
    <w:tmpl w:val="C19AD826"/>
    <w:lvl w:ilvl="0" w:tplc="BA361A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B4D685D"/>
    <w:multiLevelType w:val="hybridMultilevel"/>
    <w:tmpl w:val="0E785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36"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4861A5"/>
    <w:multiLevelType w:val="hybridMultilevel"/>
    <w:tmpl w:val="1E54C83E"/>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9"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0" w15:restartNumberingAfterBreak="0">
    <w:nsid w:val="65CA32AC"/>
    <w:multiLevelType w:val="multilevel"/>
    <w:tmpl w:val="5DB204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68A712D8"/>
    <w:multiLevelType w:val="hybridMultilevel"/>
    <w:tmpl w:val="05C0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46" w15:restartNumberingAfterBreak="0">
    <w:nsid w:val="70D202BC"/>
    <w:multiLevelType w:val="hybridMultilevel"/>
    <w:tmpl w:val="4544B61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CB2B10"/>
    <w:multiLevelType w:val="hybridMultilevel"/>
    <w:tmpl w:val="CE286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15:restartNumberingAfterBreak="0">
    <w:nsid w:val="771C466A"/>
    <w:multiLevelType w:val="hybridMultilevel"/>
    <w:tmpl w:val="0648797E"/>
    <w:lvl w:ilvl="0" w:tplc="F1E6BF6E">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9"/>
  </w:num>
  <w:num w:numId="3">
    <w:abstractNumId w:val="44"/>
  </w:num>
  <w:num w:numId="4">
    <w:abstractNumId w:val="8"/>
  </w:num>
  <w:num w:numId="5">
    <w:abstractNumId w:val="35"/>
  </w:num>
  <w:num w:numId="6">
    <w:abstractNumId w:val="11"/>
  </w:num>
  <w:num w:numId="7">
    <w:abstractNumId w:val="13"/>
  </w:num>
  <w:num w:numId="8">
    <w:abstractNumId w:val="43"/>
  </w:num>
  <w:num w:numId="9">
    <w:abstractNumId w:val="45"/>
  </w:num>
  <w:num w:numId="10">
    <w:abstractNumId w:val="38"/>
  </w:num>
  <w:num w:numId="11">
    <w:abstractNumId w:val="21"/>
  </w:num>
  <w:num w:numId="12">
    <w:abstractNumId w:val="41"/>
  </w:num>
  <w:num w:numId="13">
    <w:abstractNumId w:val="48"/>
  </w:num>
  <w:num w:numId="14">
    <w:abstractNumId w:val="39"/>
  </w:num>
  <w:num w:numId="15">
    <w:abstractNumId w:val="0"/>
  </w:num>
  <w:num w:numId="16">
    <w:abstractNumId w:val="47"/>
  </w:num>
  <w:num w:numId="17">
    <w:abstractNumId w:val="6"/>
  </w:num>
  <w:num w:numId="18">
    <w:abstractNumId w:val="16"/>
  </w:num>
  <w:num w:numId="19">
    <w:abstractNumId w:val="12"/>
  </w:num>
  <w:num w:numId="20">
    <w:abstractNumId w:val="36"/>
  </w:num>
  <w:num w:numId="21">
    <w:abstractNumId w:val="23"/>
  </w:num>
  <w:num w:numId="22">
    <w:abstractNumId w:val="22"/>
  </w:num>
  <w:num w:numId="23">
    <w:abstractNumId w:val="30"/>
  </w:num>
  <w:num w:numId="24">
    <w:abstractNumId w:val="42"/>
  </w:num>
  <w:num w:numId="25">
    <w:abstractNumId w:val="9"/>
  </w:num>
  <w:num w:numId="26">
    <w:abstractNumId w:val="19"/>
  </w:num>
  <w:num w:numId="27">
    <w:abstractNumId w:val="25"/>
  </w:num>
  <w:num w:numId="28">
    <w:abstractNumId w:val="3"/>
  </w:num>
  <w:num w:numId="29">
    <w:abstractNumId w:val="18"/>
  </w:num>
  <w:num w:numId="30">
    <w:abstractNumId w:val="7"/>
  </w:num>
  <w:num w:numId="31">
    <w:abstractNumId w:val="34"/>
  </w:num>
  <w:num w:numId="32">
    <w:abstractNumId w:val="20"/>
  </w:num>
  <w:num w:numId="33">
    <w:abstractNumId w:val="28"/>
  </w:num>
  <w:num w:numId="34">
    <w:abstractNumId w:val="33"/>
  </w:num>
  <w:num w:numId="35">
    <w:abstractNumId w:val="4"/>
  </w:num>
  <w:num w:numId="36">
    <w:abstractNumId w:val="26"/>
  </w:num>
  <w:num w:numId="37">
    <w:abstractNumId w:val="24"/>
  </w:num>
  <w:num w:numId="38">
    <w:abstractNumId w:val="49"/>
  </w:num>
  <w:num w:numId="39">
    <w:abstractNumId w:val="27"/>
  </w:num>
  <w:num w:numId="40">
    <w:abstractNumId w:val="37"/>
  </w:num>
  <w:num w:numId="41">
    <w:abstractNumId w:val="17"/>
  </w:num>
  <w:num w:numId="42">
    <w:abstractNumId w:val="46"/>
  </w:num>
  <w:num w:numId="43">
    <w:abstractNumId w:val="5"/>
  </w:num>
  <w:num w:numId="44">
    <w:abstractNumId w:val="15"/>
  </w:num>
  <w:num w:numId="45">
    <w:abstractNumId w:val="2"/>
  </w:num>
  <w:num w:numId="46">
    <w:abstractNumId w:val="1"/>
  </w:num>
  <w:num w:numId="47">
    <w:abstractNumId w:val="14"/>
  </w:num>
  <w:num w:numId="48">
    <w:abstractNumId w:val="10"/>
  </w:num>
  <w:num w:numId="49">
    <w:abstractNumId w:val="40"/>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ug A. Wood">
    <w15:presenceInfo w15:providerId="AD" w15:userId="S-1-5-21-2873462304-602329504-2842612518-11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evenAndOddHeaders/>
  <w:displayHorizontalDrawingGridEvery w:val="0"/>
  <w:displayVerticalDrawingGridEvery w:val="0"/>
  <w:doNotUseMarginsForDrawingGridOrigin/>
  <w:noPunctuationKerning/>
  <w:characterSpacingControl w:val="doNotCompress"/>
  <w:savePreviewPicture/>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BE0502"/>
    <w:rsid w:val="000001E0"/>
    <w:rsid w:val="000016FF"/>
    <w:rsid w:val="0000186E"/>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7C1E"/>
    <w:rsid w:val="000300B5"/>
    <w:rsid w:val="00031098"/>
    <w:rsid w:val="000311F0"/>
    <w:rsid w:val="000327BA"/>
    <w:rsid w:val="0003499E"/>
    <w:rsid w:val="00041549"/>
    <w:rsid w:val="00041FB7"/>
    <w:rsid w:val="00044FE9"/>
    <w:rsid w:val="00047CED"/>
    <w:rsid w:val="00047DB5"/>
    <w:rsid w:val="000502C0"/>
    <w:rsid w:val="00053374"/>
    <w:rsid w:val="00053C66"/>
    <w:rsid w:val="00054A01"/>
    <w:rsid w:val="0005535E"/>
    <w:rsid w:val="00055C5A"/>
    <w:rsid w:val="00055DEF"/>
    <w:rsid w:val="00057360"/>
    <w:rsid w:val="00060CE6"/>
    <w:rsid w:val="00060F63"/>
    <w:rsid w:val="00064735"/>
    <w:rsid w:val="00065132"/>
    <w:rsid w:val="0006787B"/>
    <w:rsid w:val="00070AE1"/>
    <w:rsid w:val="00070BBB"/>
    <w:rsid w:val="00071B66"/>
    <w:rsid w:val="00071F47"/>
    <w:rsid w:val="0007382B"/>
    <w:rsid w:val="0007673A"/>
    <w:rsid w:val="000801E7"/>
    <w:rsid w:val="00080925"/>
    <w:rsid w:val="00080C95"/>
    <w:rsid w:val="000840FF"/>
    <w:rsid w:val="00084630"/>
    <w:rsid w:val="00084E03"/>
    <w:rsid w:val="0008501C"/>
    <w:rsid w:val="00092864"/>
    <w:rsid w:val="00093CFC"/>
    <w:rsid w:val="000945FE"/>
    <w:rsid w:val="00095C20"/>
    <w:rsid w:val="0009633E"/>
    <w:rsid w:val="000969B4"/>
    <w:rsid w:val="00096A8A"/>
    <w:rsid w:val="00096FD6"/>
    <w:rsid w:val="000A2AE2"/>
    <w:rsid w:val="000A2CA2"/>
    <w:rsid w:val="000A3599"/>
    <w:rsid w:val="000A766F"/>
    <w:rsid w:val="000B06BA"/>
    <w:rsid w:val="000B1B47"/>
    <w:rsid w:val="000B1D86"/>
    <w:rsid w:val="000B2A47"/>
    <w:rsid w:val="000B50A2"/>
    <w:rsid w:val="000B622B"/>
    <w:rsid w:val="000B6FC9"/>
    <w:rsid w:val="000C2070"/>
    <w:rsid w:val="000C26E8"/>
    <w:rsid w:val="000C3A3C"/>
    <w:rsid w:val="000C4047"/>
    <w:rsid w:val="000C4588"/>
    <w:rsid w:val="000C5EB2"/>
    <w:rsid w:val="000D10C6"/>
    <w:rsid w:val="000D1663"/>
    <w:rsid w:val="000D2E29"/>
    <w:rsid w:val="000D3000"/>
    <w:rsid w:val="000D397B"/>
    <w:rsid w:val="000D4545"/>
    <w:rsid w:val="000D4C21"/>
    <w:rsid w:val="000D7AC7"/>
    <w:rsid w:val="000E0793"/>
    <w:rsid w:val="000E07A1"/>
    <w:rsid w:val="000E1AD9"/>
    <w:rsid w:val="000E22BF"/>
    <w:rsid w:val="000E2719"/>
    <w:rsid w:val="000E4496"/>
    <w:rsid w:val="000E4CD4"/>
    <w:rsid w:val="000E5DA8"/>
    <w:rsid w:val="000E6190"/>
    <w:rsid w:val="000E6B56"/>
    <w:rsid w:val="000F06E7"/>
    <w:rsid w:val="000F0C6F"/>
    <w:rsid w:val="000F2877"/>
    <w:rsid w:val="000F2B8D"/>
    <w:rsid w:val="000F2BDD"/>
    <w:rsid w:val="000F38D2"/>
    <w:rsid w:val="000F3D84"/>
    <w:rsid w:val="000F3E08"/>
    <w:rsid w:val="000F578B"/>
    <w:rsid w:val="000F5947"/>
    <w:rsid w:val="000F6AC2"/>
    <w:rsid w:val="000F7A07"/>
    <w:rsid w:val="001020A8"/>
    <w:rsid w:val="0010274E"/>
    <w:rsid w:val="00103F9D"/>
    <w:rsid w:val="001041A5"/>
    <w:rsid w:val="00104ADC"/>
    <w:rsid w:val="001109F8"/>
    <w:rsid w:val="001111F6"/>
    <w:rsid w:val="00112282"/>
    <w:rsid w:val="00112366"/>
    <w:rsid w:val="0011355C"/>
    <w:rsid w:val="00114A90"/>
    <w:rsid w:val="00114AD7"/>
    <w:rsid w:val="001174A4"/>
    <w:rsid w:val="00117FDE"/>
    <w:rsid w:val="00122E66"/>
    <w:rsid w:val="00123E70"/>
    <w:rsid w:val="00124AA3"/>
    <w:rsid w:val="00125780"/>
    <w:rsid w:val="001265A0"/>
    <w:rsid w:val="001269AD"/>
    <w:rsid w:val="00131341"/>
    <w:rsid w:val="001337FC"/>
    <w:rsid w:val="001346A6"/>
    <w:rsid w:val="0013518F"/>
    <w:rsid w:val="0013537A"/>
    <w:rsid w:val="00136E9B"/>
    <w:rsid w:val="00140E07"/>
    <w:rsid w:val="00143EEB"/>
    <w:rsid w:val="00144C33"/>
    <w:rsid w:val="0014538F"/>
    <w:rsid w:val="0015176C"/>
    <w:rsid w:val="0015263F"/>
    <w:rsid w:val="00152E68"/>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81CD7"/>
    <w:rsid w:val="00184DD3"/>
    <w:rsid w:val="00184E17"/>
    <w:rsid w:val="00185010"/>
    <w:rsid w:val="001867E4"/>
    <w:rsid w:val="00187D57"/>
    <w:rsid w:val="00187D92"/>
    <w:rsid w:val="00190A7A"/>
    <w:rsid w:val="00190D78"/>
    <w:rsid w:val="00192214"/>
    <w:rsid w:val="00192247"/>
    <w:rsid w:val="001926BC"/>
    <w:rsid w:val="0019554D"/>
    <w:rsid w:val="001968BB"/>
    <w:rsid w:val="001A15B5"/>
    <w:rsid w:val="001A1A88"/>
    <w:rsid w:val="001A25B6"/>
    <w:rsid w:val="001A2649"/>
    <w:rsid w:val="001A3B3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D25"/>
    <w:rsid w:val="001B5D21"/>
    <w:rsid w:val="001B5E08"/>
    <w:rsid w:val="001B7437"/>
    <w:rsid w:val="001B7B87"/>
    <w:rsid w:val="001C0086"/>
    <w:rsid w:val="001C0B33"/>
    <w:rsid w:val="001C17F5"/>
    <w:rsid w:val="001C3565"/>
    <w:rsid w:val="001C3FFC"/>
    <w:rsid w:val="001C4080"/>
    <w:rsid w:val="001C5B92"/>
    <w:rsid w:val="001D03A6"/>
    <w:rsid w:val="001D0518"/>
    <w:rsid w:val="001D11C8"/>
    <w:rsid w:val="001D4BFB"/>
    <w:rsid w:val="001D5438"/>
    <w:rsid w:val="001D687C"/>
    <w:rsid w:val="001E0C77"/>
    <w:rsid w:val="001E15A9"/>
    <w:rsid w:val="001E38C5"/>
    <w:rsid w:val="001E40EA"/>
    <w:rsid w:val="001E46AB"/>
    <w:rsid w:val="001E6002"/>
    <w:rsid w:val="001E6D7F"/>
    <w:rsid w:val="001E737D"/>
    <w:rsid w:val="001E7950"/>
    <w:rsid w:val="001E7C9A"/>
    <w:rsid w:val="001F082B"/>
    <w:rsid w:val="001F3FD4"/>
    <w:rsid w:val="001F495A"/>
    <w:rsid w:val="001F6406"/>
    <w:rsid w:val="001F67B5"/>
    <w:rsid w:val="001F7CAF"/>
    <w:rsid w:val="0020053B"/>
    <w:rsid w:val="00200BB4"/>
    <w:rsid w:val="002039BB"/>
    <w:rsid w:val="00203BA3"/>
    <w:rsid w:val="00205202"/>
    <w:rsid w:val="0020661C"/>
    <w:rsid w:val="00206AE6"/>
    <w:rsid w:val="00212244"/>
    <w:rsid w:val="002136F4"/>
    <w:rsid w:val="00213EF1"/>
    <w:rsid w:val="002144F3"/>
    <w:rsid w:val="002145E1"/>
    <w:rsid w:val="0021571B"/>
    <w:rsid w:val="00220227"/>
    <w:rsid w:val="002217C2"/>
    <w:rsid w:val="00221C5F"/>
    <w:rsid w:val="00222005"/>
    <w:rsid w:val="00222336"/>
    <w:rsid w:val="002231E0"/>
    <w:rsid w:val="00223F96"/>
    <w:rsid w:val="00225956"/>
    <w:rsid w:val="0023036A"/>
    <w:rsid w:val="002316AD"/>
    <w:rsid w:val="0023298F"/>
    <w:rsid w:val="002333D2"/>
    <w:rsid w:val="002335EA"/>
    <w:rsid w:val="0024169A"/>
    <w:rsid w:val="0024177F"/>
    <w:rsid w:val="00242FD7"/>
    <w:rsid w:val="002434F0"/>
    <w:rsid w:val="00243929"/>
    <w:rsid w:val="00244FC3"/>
    <w:rsid w:val="00245AD8"/>
    <w:rsid w:val="002477AA"/>
    <w:rsid w:val="00250F1F"/>
    <w:rsid w:val="00251563"/>
    <w:rsid w:val="0025224D"/>
    <w:rsid w:val="0025294E"/>
    <w:rsid w:val="00252EAF"/>
    <w:rsid w:val="00254FF7"/>
    <w:rsid w:val="00256FE5"/>
    <w:rsid w:val="00257E03"/>
    <w:rsid w:val="002627CD"/>
    <w:rsid w:val="00263E9B"/>
    <w:rsid w:val="00265421"/>
    <w:rsid w:val="00266638"/>
    <w:rsid w:val="00270FA5"/>
    <w:rsid w:val="00271503"/>
    <w:rsid w:val="0027207E"/>
    <w:rsid w:val="00273026"/>
    <w:rsid w:val="00273B95"/>
    <w:rsid w:val="0027558A"/>
    <w:rsid w:val="00275DF1"/>
    <w:rsid w:val="00276FE1"/>
    <w:rsid w:val="002773B7"/>
    <w:rsid w:val="00277A38"/>
    <w:rsid w:val="0028155F"/>
    <w:rsid w:val="00282039"/>
    <w:rsid w:val="00282F4C"/>
    <w:rsid w:val="00286C24"/>
    <w:rsid w:val="0028708A"/>
    <w:rsid w:val="00287995"/>
    <w:rsid w:val="00290201"/>
    <w:rsid w:val="00293375"/>
    <w:rsid w:val="002938EC"/>
    <w:rsid w:val="00293AC3"/>
    <w:rsid w:val="002963D1"/>
    <w:rsid w:val="00296EF5"/>
    <w:rsid w:val="002A022D"/>
    <w:rsid w:val="002A1510"/>
    <w:rsid w:val="002A19E0"/>
    <w:rsid w:val="002A49D2"/>
    <w:rsid w:val="002A4F36"/>
    <w:rsid w:val="002A7BE7"/>
    <w:rsid w:val="002B0758"/>
    <w:rsid w:val="002B0D32"/>
    <w:rsid w:val="002B15F1"/>
    <w:rsid w:val="002B1ADD"/>
    <w:rsid w:val="002B2E89"/>
    <w:rsid w:val="002B32E7"/>
    <w:rsid w:val="002B4B93"/>
    <w:rsid w:val="002B550B"/>
    <w:rsid w:val="002B6258"/>
    <w:rsid w:val="002C223F"/>
    <w:rsid w:val="002C2418"/>
    <w:rsid w:val="002C5659"/>
    <w:rsid w:val="002C5C1E"/>
    <w:rsid w:val="002C6A3F"/>
    <w:rsid w:val="002D5337"/>
    <w:rsid w:val="002D59ED"/>
    <w:rsid w:val="002D60E9"/>
    <w:rsid w:val="002D73C1"/>
    <w:rsid w:val="002D7412"/>
    <w:rsid w:val="002E3ADF"/>
    <w:rsid w:val="002E494B"/>
    <w:rsid w:val="002E711D"/>
    <w:rsid w:val="002E7CDA"/>
    <w:rsid w:val="002F07F0"/>
    <w:rsid w:val="002F2002"/>
    <w:rsid w:val="002F23C5"/>
    <w:rsid w:val="002F3202"/>
    <w:rsid w:val="002F425C"/>
    <w:rsid w:val="002F59DC"/>
    <w:rsid w:val="002F799D"/>
    <w:rsid w:val="0030077B"/>
    <w:rsid w:val="0030150E"/>
    <w:rsid w:val="00301B3E"/>
    <w:rsid w:val="00301D7C"/>
    <w:rsid w:val="00304788"/>
    <w:rsid w:val="00305067"/>
    <w:rsid w:val="003069B2"/>
    <w:rsid w:val="00306B14"/>
    <w:rsid w:val="00306B1C"/>
    <w:rsid w:val="00306B1E"/>
    <w:rsid w:val="0030700C"/>
    <w:rsid w:val="003079B9"/>
    <w:rsid w:val="00310C20"/>
    <w:rsid w:val="00311C23"/>
    <w:rsid w:val="00311EF9"/>
    <w:rsid w:val="003144B6"/>
    <w:rsid w:val="00314AE8"/>
    <w:rsid w:val="00315296"/>
    <w:rsid w:val="003153A0"/>
    <w:rsid w:val="00315815"/>
    <w:rsid w:val="003165EC"/>
    <w:rsid w:val="00323152"/>
    <w:rsid w:val="0032323C"/>
    <w:rsid w:val="00323885"/>
    <w:rsid w:val="00324D0C"/>
    <w:rsid w:val="0032545E"/>
    <w:rsid w:val="00325C6B"/>
    <w:rsid w:val="00326F67"/>
    <w:rsid w:val="0032789F"/>
    <w:rsid w:val="003326DC"/>
    <w:rsid w:val="00332825"/>
    <w:rsid w:val="003339AB"/>
    <w:rsid w:val="0033429A"/>
    <w:rsid w:val="00334E72"/>
    <w:rsid w:val="00335432"/>
    <w:rsid w:val="003372C7"/>
    <w:rsid w:val="00341062"/>
    <w:rsid w:val="0034170E"/>
    <w:rsid w:val="00341DD2"/>
    <w:rsid w:val="003429CF"/>
    <w:rsid w:val="003430A8"/>
    <w:rsid w:val="00344F2E"/>
    <w:rsid w:val="00345181"/>
    <w:rsid w:val="0034543D"/>
    <w:rsid w:val="003455CC"/>
    <w:rsid w:val="00346966"/>
    <w:rsid w:val="003471FE"/>
    <w:rsid w:val="00351BD4"/>
    <w:rsid w:val="003534A0"/>
    <w:rsid w:val="00355AB4"/>
    <w:rsid w:val="0035640F"/>
    <w:rsid w:val="00357443"/>
    <w:rsid w:val="00363E61"/>
    <w:rsid w:val="00365163"/>
    <w:rsid w:val="00367313"/>
    <w:rsid w:val="0036780E"/>
    <w:rsid w:val="00370728"/>
    <w:rsid w:val="003734C7"/>
    <w:rsid w:val="003737F1"/>
    <w:rsid w:val="00373F5A"/>
    <w:rsid w:val="0037493E"/>
    <w:rsid w:val="00375A06"/>
    <w:rsid w:val="0037657D"/>
    <w:rsid w:val="0037711F"/>
    <w:rsid w:val="00380FD2"/>
    <w:rsid w:val="00382749"/>
    <w:rsid w:val="00384ACE"/>
    <w:rsid w:val="003853FF"/>
    <w:rsid w:val="00385E1D"/>
    <w:rsid w:val="00391A78"/>
    <w:rsid w:val="00391DA6"/>
    <w:rsid w:val="00392498"/>
    <w:rsid w:val="003925DA"/>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57A"/>
    <w:rsid w:val="003B30DF"/>
    <w:rsid w:val="003B382A"/>
    <w:rsid w:val="003B3A1E"/>
    <w:rsid w:val="003B4EA0"/>
    <w:rsid w:val="003B65EF"/>
    <w:rsid w:val="003C57FE"/>
    <w:rsid w:val="003D0869"/>
    <w:rsid w:val="003D1F2C"/>
    <w:rsid w:val="003D368E"/>
    <w:rsid w:val="003D4494"/>
    <w:rsid w:val="003D6239"/>
    <w:rsid w:val="003D725D"/>
    <w:rsid w:val="003E2C78"/>
    <w:rsid w:val="003E329C"/>
    <w:rsid w:val="003E395F"/>
    <w:rsid w:val="003E444D"/>
    <w:rsid w:val="003E4EF5"/>
    <w:rsid w:val="003F016D"/>
    <w:rsid w:val="003F046A"/>
    <w:rsid w:val="003F2800"/>
    <w:rsid w:val="003F3466"/>
    <w:rsid w:val="003F3892"/>
    <w:rsid w:val="003F3BAC"/>
    <w:rsid w:val="003F40C8"/>
    <w:rsid w:val="003F568E"/>
    <w:rsid w:val="003F57E1"/>
    <w:rsid w:val="003F58E4"/>
    <w:rsid w:val="003F6123"/>
    <w:rsid w:val="003F7A51"/>
    <w:rsid w:val="0040214B"/>
    <w:rsid w:val="00403A48"/>
    <w:rsid w:val="004045D1"/>
    <w:rsid w:val="00404E47"/>
    <w:rsid w:val="00404EDC"/>
    <w:rsid w:val="00405978"/>
    <w:rsid w:val="00410772"/>
    <w:rsid w:val="00412794"/>
    <w:rsid w:val="00414A79"/>
    <w:rsid w:val="00414BB5"/>
    <w:rsid w:val="00416479"/>
    <w:rsid w:val="004164B0"/>
    <w:rsid w:val="00416AAD"/>
    <w:rsid w:val="004201C7"/>
    <w:rsid w:val="00420756"/>
    <w:rsid w:val="00422A26"/>
    <w:rsid w:val="00422FDE"/>
    <w:rsid w:val="00427702"/>
    <w:rsid w:val="00430180"/>
    <w:rsid w:val="004307BA"/>
    <w:rsid w:val="00430ED2"/>
    <w:rsid w:val="0043102D"/>
    <w:rsid w:val="004327C3"/>
    <w:rsid w:val="00433F03"/>
    <w:rsid w:val="00442460"/>
    <w:rsid w:val="004429AD"/>
    <w:rsid w:val="004459E1"/>
    <w:rsid w:val="00445ECB"/>
    <w:rsid w:val="00447662"/>
    <w:rsid w:val="004477AD"/>
    <w:rsid w:val="00450180"/>
    <w:rsid w:val="0045086F"/>
    <w:rsid w:val="00451CD7"/>
    <w:rsid w:val="0045291E"/>
    <w:rsid w:val="00452987"/>
    <w:rsid w:val="00452C56"/>
    <w:rsid w:val="00453363"/>
    <w:rsid w:val="00453641"/>
    <w:rsid w:val="00453A4E"/>
    <w:rsid w:val="004549A2"/>
    <w:rsid w:val="0045556E"/>
    <w:rsid w:val="00456257"/>
    <w:rsid w:val="00457F00"/>
    <w:rsid w:val="00461E52"/>
    <w:rsid w:val="00461F78"/>
    <w:rsid w:val="00462E4D"/>
    <w:rsid w:val="0046310D"/>
    <w:rsid w:val="0046448F"/>
    <w:rsid w:val="00464C0B"/>
    <w:rsid w:val="00467C2F"/>
    <w:rsid w:val="004712F8"/>
    <w:rsid w:val="00472F5B"/>
    <w:rsid w:val="004737DF"/>
    <w:rsid w:val="00473D15"/>
    <w:rsid w:val="00480774"/>
    <w:rsid w:val="00480A05"/>
    <w:rsid w:val="00481E13"/>
    <w:rsid w:val="00481E93"/>
    <w:rsid w:val="0048661D"/>
    <w:rsid w:val="00487EA4"/>
    <w:rsid w:val="004919C9"/>
    <w:rsid w:val="00491E8E"/>
    <w:rsid w:val="004925FC"/>
    <w:rsid w:val="0049268D"/>
    <w:rsid w:val="00496B7C"/>
    <w:rsid w:val="00497E1E"/>
    <w:rsid w:val="004A025A"/>
    <w:rsid w:val="004A088A"/>
    <w:rsid w:val="004A2276"/>
    <w:rsid w:val="004A27F5"/>
    <w:rsid w:val="004A335A"/>
    <w:rsid w:val="004A41A5"/>
    <w:rsid w:val="004A4386"/>
    <w:rsid w:val="004A59BF"/>
    <w:rsid w:val="004A5BFB"/>
    <w:rsid w:val="004A6F1D"/>
    <w:rsid w:val="004A7136"/>
    <w:rsid w:val="004B15AB"/>
    <w:rsid w:val="004B1846"/>
    <w:rsid w:val="004B1A72"/>
    <w:rsid w:val="004B1E46"/>
    <w:rsid w:val="004B4C3C"/>
    <w:rsid w:val="004B5543"/>
    <w:rsid w:val="004B5557"/>
    <w:rsid w:val="004B55F0"/>
    <w:rsid w:val="004B6D77"/>
    <w:rsid w:val="004B7618"/>
    <w:rsid w:val="004B7905"/>
    <w:rsid w:val="004C059C"/>
    <w:rsid w:val="004C1643"/>
    <w:rsid w:val="004C46BF"/>
    <w:rsid w:val="004C5571"/>
    <w:rsid w:val="004C584F"/>
    <w:rsid w:val="004C64F0"/>
    <w:rsid w:val="004C7E64"/>
    <w:rsid w:val="004D01D6"/>
    <w:rsid w:val="004D17DE"/>
    <w:rsid w:val="004D1E41"/>
    <w:rsid w:val="004D2106"/>
    <w:rsid w:val="004D289A"/>
    <w:rsid w:val="004D32C4"/>
    <w:rsid w:val="004D3C0B"/>
    <w:rsid w:val="004D3FB7"/>
    <w:rsid w:val="004D6013"/>
    <w:rsid w:val="004D7CE1"/>
    <w:rsid w:val="004E10CC"/>
    <w:rsid w:val="004E4BC7"/>
    <w:rsid w:val="004E4F40"/>
    <w:rsid w:val="004E51F7"/>
    <w:rsid w:val="004E5E76"/>
    <w:rsid w:val="004F2453"/>
    <w:rsid w:val="004F2798"/>
    <w:rsid w:val="004F2B17"/>
    <w:rsid w:val="004F4AF4"/>
    <w:rsid w:val="004F53FB"/>
    <w:rsid w:val="004F61B1"/>
    <w:rsid w:val="004F670C"/>
    <w:rsid w:val="004F76EE"/>
    <w:rsid w:val="005017E7"/>
    <w:rsid w:val="00501DBB"/>
    <w:rsid w:val="00501F62"/>
    <w:rsid w:val="0050435F"/>
    <w:rsid w:val="005077F1"/>
    <w:rsid w:val="00510C86"/>
    <w:rsid w:val="0051260C"/>
    <w:rsid w:val="00513E15"/>
    <w:rsid w:val="00514708"/>
    <w:rsid w:val="00514880"/>
    <w:rsid w:val="0051514A"/>
    <w:rsid w:val="00515A7E"/>
    <w:rsid w:val="00515BEA"/>
    <w:rsid w:val="00515E7D"/>
    <w:rsid w:val="005228D7"/>
    <w:rsid w:val="00526D2C"/>
    <w:rsid w:val="00527418"/>
    <w:rsid w:val="0052754C"/>
    <w:rsid w:val="005319EC"/>
    <w:rsid w:val="00534D05"/>
    <w:rsid w:val="00535AED"/>
    <w:rsid w:val="005407A8"/>
    <w:rsid w:val="00540D06"/>
    <w:rsid w:val="00541853"/>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26B1"/>
    <w:rsid w:val="00573F33"/>
    <w:rsid w:val="005745B2"/>
    <w:rsid w:val="00574B5B"/>
    <w:rsid w:val="005758FE"/>
    <w:rsid w:val="00575D48"/>
    <w:rsid w:val="00575E89"/>
    <w:rsid w:val="005760F2"/>
    <w:rsid w:val="0057694C"/>
    <w:rsid w:val="00576CBE"/>
    <w:rsid w:val="00580601"/>
    <w:rsid w:val="00580E9A"/>
    <w:rsid w:val="00582F34"/>
    <w:rsid w:val="00583A83"/>
    <w:rsid w:val="005850E0"/>
    <w:rsid w:val="00586518"/>
    <w:rsid w:val="00587DD2"/>
    <w:rsid w:val="00590D61"/>
    <w:rsid w:val="00593456"/>
    <w:rsid w:val="00593E04"/>
    <w:rsid w:val="005A0BCE"/>
    <w:rsid w:val="005A0FFD"/>
    <w:rsid w:val="005A18AC"/>
    <w:rsid w:val="005A21DB"/>
    <w:rsid w:val="005A27CE"/>
    <w:rsid w:val="005A2F7D"/>
    <w:rsid w:val="005A3B92"/>
    <w:rsid w:val="005A4FBA"/>
    <w:rsid w:val="005A7640"/>
    <w:rsid w:val="005B0C77"/>
    <w:rsid w:val="005B172A"/>
    <w:rsid w:val="005B2604"/>
    <w:rsid w:val="005B2633"/>
    <w:rsid w:val="005B3716"/>
    <w:rsid w:val="005B426A"/>
    <w:rsid w:val="005B5006"/>
    <w:rsid w:val="005B7391"/>
    <w:rsid w:val="005B7413"/>
    <w:rsid w:val="005C0D24"/>
    <w:rsid w:val="005C0E55"/>
    <w:rsid w:val="005C2CFF"/>
    <w:rsid w:val="005C3515"/>
    <w:rsid w:val="005C3B02"/>
    <w:rsid w:val="005C3CED"/>
    <w:rsid w:val="005C5267"/>
    <w:rsid w:val="005C723E"/>
    <w:rsid w:val="005C7CE1"/>
    <w:rsid w:val="005D0C0C"/>
    <w:rsid w:val="005D164F"/>
    <w:rsid w:val="005D3333"/>
    <w:rsid w:val="005D3C2F"/>
    <w:rsid w:val="005D453E"/>
    <w:rsid w:val="005D50F5"/>
    <w:rsid w:val="005D63C2"/>
    <w:rsid w:val="005D650E"/>
    <w:rsid w:val="005E0D25"/>
    <w:rsid w:val="005E1300"/>
    <w:rsid w:val="005E3C7C"/>
    <w:rsid w:val="005E3D0C"/>
    <w:rsid w:val="005E3DE3"/>
    <w:rsid w:val="005E526B"/>
    <w:rsid w:val="005E5356"/>
    <w:rsid w:val="005E6295"/>
    <w:rsid w:val="005E6B90"/>
    <w:rsid w:val="005E706B"/>
    <w:rsid w:val="005E73F7"/>
    <w:rsid w:val="005E75D8"/>
    <w:rsid w:val="005F245C"/>
    <w:rsid w:val="005F24EA"/>
    <w:rsid w:val="005F2B9B"/>
    <w:rsid w:val="005F3A0B"/>
    <w:rsid w:val="005F432D"/>
    <w:rsid w:val="005F481C"/>
    <w:rsid w:val="005F5183"/>
    <w:rsid w:val="005F695C"/>
    <w:rsid w:val="005F6974"/>
    <w:rsid w:val="005F741B"/>
    <w:rsid w:val="00601AAD"/>
    <w:rsid w:val="006023BE"/>
    <w:rsid w:val="0060320F"/>
    <w:rsid w:val="00606824"/>
    <w:rsid w:val="0060715F"/>
    <w:rsid w:val="00607B01"/>
    <w:rsid w:val="00607ED2"/>
    <w:rsid w:val="00610136"/>
    <w:rsid w:val="00611A98"/>
    <w:rsid w:val="00613253"/>
    <w:rsid w:val="006147F9"/>
    <w:rsid w:val="006153BB"/>
    <w:rsid w:val="0061550D"/>
    <w:rsid w:val="006157DB"/>
    <w:rsid w:val="006161EE"/>
    <w:rsid w:val="00616CFA"/>
    <w:rsid w:val="00620667"/>
    <w:rsid w:val="00620CA7"/>
    <w:rsid w:val="0062221D"/>
    <w:rsid w:val="0062245D"/>
    <w:rsid w:val="00624A43"/>
    <w:rsid w:val="00624E76"/>
    <w:rsid w:val="00625181"/>
    <w:rsid w:val="00631036"/>
    <w:rsid w:val="006311D3"/>
    <w:rsid w:val="006321A5"/>
    <w:rsid w:val="0063267B"/>
    <w:rsid w:val="00633C97"/>
    <w:rsid w:val="00634F22"/>
    <w:rsid w:val="0063548B"/>
    <w:rsid w:val="00635719"/>
    <w:rsid w:val="006407FD"/>
    <w:rsid w:val="00641AA8"/>
    <w:rsid w:val="00641E58"/>
    <w:rsid w:val="00643C16"/>
    <w:rsid w:val="006461E3"/>
    <w:rsid w:val="00647C68"/>
    <w:rsid w:val="00652BD7"/>
    <w:rsid w:val="00652DCE"/>
    <w:rsid w:val="00653382"/>
    <w:rsid w:val="006542CF"/>
    <w:rsid w:val="0065562E"/>
    <w:rsid w:val="00657720"/>
    <w:rsid w:val="00657B0D"/>
    <w:rsid w:val="00657C15"/>
    <w:rsid w:val="00657D92"/>
    <w:rsid w:val="0066091A"/>
    <w:rsid w:val="00663108"/>
    <w:rsid w:val="006631FC"/>
    <w:rsid w:val="00663F86"/>
    <w:rsid w:val="00664F56"/>
    <w:rsid w:val="006656D3"/>
    <w:rsid w:val="00673797"/>
    <w:rsid w:val="006742A5"/>
    <w:rsid w:val="006763BD"/>
    <w:rsid w:val="00680AED"/>
    <w:rsid w:val="006811A0"/>
    <w:rsid w:val="0068194F"/>
    <w:rsid w:val="00682E41"/>
    <w:rsid w:val="0068331C"/>
    <w:rsid w:val="006851D2"/>
    <w:rsid w:val="00685B4F"/>
    <w:rsid w:val="00685F6F"/>
    <w:rsid w:val="0068639A"/>
    <w:rsid w:val="0069379B"/>
    <w:rsid w:val="00694F73"/>
    <w:rsid w:val="00695293"/>
    <w:rsid w:val="006958B1"/>
    <w:rsid w:val="00695F37"/>
    <w:rsid w:val="00696E1A"/>
    <w:rsid w:val="00697469"/>
    <w:rsid w:val="006975A8"/>
    <w:rsid w:val="006A03FD"/>
    <w:rsid w:val="006A1ADD"/>
    <w:rsid w:val="006A1C70"/>
    <w:rsid w:val="006A33B7"/>
    <w:rsid w:val="006A49D3"/>
    <w:rsid w:val="006A5C7F"/>
    <w:rsid w:val="006A5D8D"/>
    <w:rsid w:val="006A5EF8"/>
    <w:rsid w:val="006A6A44"/>
    <w:rsid w:val="006B0E74"/>
    <w:rsid w:val="006B15D0"/>
    <w:rsid w:val="006B1E80"/>
    <w:rsid w:val="006B31E9"/>
    <w:rsid w:val="006B41D4"/>
    <w:rsid w:val="006B4DD3"/>
    <w:rsid w:val="006B4E11"/>
    <w:rsid w:val="006C139D"/>
    <w:rsid w:val="006C13DE"/>
    <w:rsid w:val="006C7C4A"/>
    <w:rsid w:val="006D00D7"/>
    <w:rsid w:val="006D217C"/>
    <w:rsid w:val="006D2E4F"/>
    <w:rsid w:val="006D2E5A"/>
    <w:rsid w:val="006D3008"/>
    <w:rsid w:val="006D3193"/>
    <w:rsid w:val="006D42BE"/>
    <w:rsid w:val="006D491D"/>
    <w:rsid w:val="006D4B30"/>
    <w:rsid w:val="006D4F57"/>
    <w:rsid w:val="006D6842"/>
    <w:rsid w:val="006D78B9"/>
    <w:rsid w:val="006D7E0A"/>
    <w:rsid w:val="006D7F8C"/>
    <w:rsid w:val="006E01DE"/>
    <w:rsid w:val="006E12B5"/>
    <w:rsid w:val="006E1350"/>
    <w:rsid w:val="006E253C"/>
    <w:rsid w:val="006E2607"/>
    <w:rsid w:val="006E2658"/>
    <w:rsid w:val="006E5622"/>
    <w:rsid w:val="006E5AFE"/>
    <w:rsid w:val="006E6E9C"/>
    <w:rsid w:val="006E7BC0"/>
    <w:rsid w:val="006E7D60"/>
    <w:rsid w:val="006F01AA"/>
    <w:rsid w:val="006F02CE"/>
    <w:rsid w:val="006F3BB1"/>
    <w:rsid w:val="006F40BF"/>
    <w:rsid w:val="006F4CAA"/>
    <w:rsid w:val="006F7E02"/>
    <w:rsid w:val="007005DF"/>
    <w:rsid w:val="00701543"/>
    <w:rsid w:val="0070206F"/>
    <w:rsid w:val="00702156"/>
    <w:rsid w:val="00702E49"/>
    <w:rsid w:val="00702FDB"/>
    <w:rsid w:val="0070376A"/>
    <w:rsid w:val="00703A89"/>
    <w:rsid w:val="00703C3E"/>
    <w:rsid w:val="00704704"/>
    <w:rsid w:val="00704FC9"/>
    <w:rsid w:val="007116FC"/>
    <w:rsid w:val="0071191A"/>
    <w:rsid w:val="00711DE7"/>
    <w:rsid w:val="0071798A"/>
    <w:rsid w:val="00717C35"/>
    <w:rsid w:val="00717FCF"/>
    <w:rsid w:val="00720074"/>
    <w:rsid w:val="00720BFD"/>
    <w:rsid w:val="00721C07"/>
    <w:rsid w:val="00722A65"/>
    <w:rsid w:val="00723213"/>
    <w:rsid w:val="007240BA"/>
    <w:rsid w:val="0072701C"/>
    <w:rsid w:val="007271BF"/>
    <w:rsid w:val="00730A72"/>
    <w:rsid w:val="007318A8"/>
    <w:rsid w:val="00731F20"/>
    <w:rsid w:val="007324FA"/>
    <w:rsid w:val="00733079"/>
    <w:rsid w:val="00733DE7"/>
    <w:rsid w:val="0073452C"/>
    <w:rsid w:val="00734BD1"/>
    <w:rsid w:val="00735071"/>
    <w:rsid w:val="007379C6"/>
    <w:rsid w:val="0074076A"/>
    <w:rsid w:val="00743C12"/>
    <w:rsid w:val="00743D53"/>
    <w:rsid w:val="00744276"/>
    <w:rsid w:val="007443D3"/>
    <w:rsid w:val="00753A17"/>
    <w:rsid w:val="00753E23"/>
    <w:rsid w:val="007548E9"/>
    <w:rsid w:val="00754C04"/>
    <w:rsid w:val="00755933"/>
    <w:rsid w:val="00756265"/>
    <w:rsid w:val="00756EA7"/>
    <w:rsid w:val="00760211"/>
    <w:rsid w:val="0076196E"/>
    <w:rsid w:val="00761C09"/>
    <w:rsid w:val="00762320"/>
    <w:rsid w:val="007627D0"/>
    <w:rsid w:val="00762F3B"/>
    <w:rsid w:val="00763F18"/>
    <w:rsid w:val="00764259"/>
    <w:rsid w:val="00764529"/>
    <w:rsid w:val="00765B92"/>
    <w:rsid w:val="00770749"/>
    <w:rsid w:val="00770C97"/>
    <w:rsid w:val="00771A10"/>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899"/>
    <w:rsid w:val="0078598F"/>
    <w:rsid w:val="00785C87"/>
    <w:rsid w:val="00785CFB"/>
    <w:rsid w:val="00786ED1"/>
    <w:rsid w:val="0079092C"/>
    <w:rsid w:val="00793253"/>
    <w:rsid w:val="00793677"/>
    <w:rsid w:val="00793F1A"/>
    <w:rsid w:val="00794E25"/>
    <w:rsid w:val="007957A2"/>
    <w:rsid w:val="0079634E"/>
    <w:rsid w:val="00796AFA"/>
    <w:rsid w:val="00796C7E"/>
    <w:rsid w:val="00796D42"/>
    <w:rsid w:val="00797DE3"/>
    <w:rsid w:val="007A2F29"/>
    <w:rsid w:val="007A4376"/>
    <w:rsid w:val="007A59CE"/>
    <w:rsid w:val="007B2D63"/>
    <w:rsid w:val="007B39F3"/>
    <w:rsid w:val="007B4C8C"/>
    <w:rsid w:val="007B518A"/>
    <w:rsid w:val="007B64A2"/>
    <w:rsid w:val="007B73EA"/>
    <w:rsid w:val="007B7496"/>
    <w:rsid w:val="007B7C79"/>
    <w:rsid w:val="007C100F"/>
    <w:rsid w:val="007C2865"/>
    <w:rsid w:val="007C2E8E"/>
    <w:rsid w:val="007C6DA7"/>
    <w:rsid w:val="007C7391"/>
    <w:rsid w:val="007C7C66"/>
    <w:rsid w:val="007D033E"/>
    <w:rsid w:val="007D1460"/>
    <w:rsid w:val="007D182D"/>
    <w:rsid w:val="007D381E"/>
    <w:rsid w:val="007D3AB3"/>
    <w:rsid w:val="007D51AF"/>
    <w:rsid w:val="007D6E3C"/>
    <w:rsid w:val="007D708F"/>
    <w:rsid w:val="007D721A"/>
    <w:rsid w:val="007E09D9"/>
    <w:rsid w:val="007E0C1C"/>
    <w:rsid w:val="007E0E56"/>
    <w:rsid w:val="007E12F2"/>
    <w:rsid w:val="007E3D44"/>
    <w:rsid w:val="007E6AAF"/>
    <w:rsid w:val="007E7F3C"/>
    <w:rsid w:val="007F3705"/>
    <w:rsid w:val="007F3E9A"/>
    <w:rsid w:val="007F4BB3"/>
    <w:rsid w:val="00800780"/>
    <w:rsid w:val="00801AA1"/>
    <w:rsid w:val="008020F8"/>
    <w:rsid w:val="008021E1"/>
    <w:rsid w:val="00802D5D"/>
    <w:rsid w:val="00804085"/>
    <w:rsid w:val="00804419"/>
    <w:rsid w:val="0080459B"/>
    <w:rsid w:val="008065B7"/>
    <w:rsid w:val="00807749"/>
    <w:rsid w:val="00810351"/>
    <w:rsid w:val="0081150B"/>
    <w:rsid w:val="00811F2C"/>
    <w:rsid w:val="00812129"/>
    <w:rsid w:val="0081239E"/>
    <w:rsid w:val="00812A45"/>
    <w:rsid w:val="00814EC4"/>
    <w:rsid w:val="00814FAE"/>
    <w:rsid w:val="0081529A"/>
    <w:rsid w:val="0081639A"/>
    <w:rsid w:val="00816C26"/>
    <w:rsid w:val="008208B1"/>
    <w:rsid w:val="0082196A"/>
    <w:rsid w:val="008220E7"/>
    <w:rsid w:val="008226D3"/>
    <w:rsid w:val="00822CA8"/>
    <w:rsid w:val="008251FA"/>
    <w:rsid w:val="00825C77"/>
    <w:rsid w:val="008267C9"/>
    <w:rsid w:val="00827106"/>
    <w:rsid w:val="008302B4"/>
    <w:rsid w:val="00833F27"/>
    <w:rsid w:val="008357DE"/>
    <w:rsid w:val="00836729"/>
    <w:rsid w:val="0083770D"/>
    <w:rsid w:val="008446F1"/>
    <w:rsid w:val="00845D9B"/>
    <w:rsid w:val="00846A99"/>
    <w:rsid w:val="00846C44"/>
    <w:rsid w:val="00847A9D"/>
    <w:rsid w:val="00853035"/>
    <w:rsid w:val="0085308F"/>
    <w:rsid w:val="008531C6"/>
    <w:rsid w:val="00853DFE"/>
    <w:rsid w:val="00854737"/>
    <w:rsid w:val="00855B7F"/>
    <w:rsid w:val="00857832"/>
    <w:rsid w:val="008611CB"/>
    <w:rsid w:val="0086332D"/>
    <w:rsid w:val="008635B6"/>
    <w:rsid w:val="0086419E"/>
    <w:rsid w:val="0086625E"/>
    <w:rsid w:val="00867A13"/>
    <w:rsid w:val="008711D6"/>
    <w:rsid w:val="008713F9"/>
    <w:rsid w:val="00872E81"/>
    <w:rsid w:val="00874861"/>
    <w:rsid w:val="0087690C"/>
    <w:rsid w:val="0087770A"/>
    <w:rsid w:val="00877A27"/>
    <w:rsid w:val="00877B06"/>
    <w:rsid w:val="0088230C"/>
    <w:rsid w:val="00882BE8"/>
    <w:rsid w:val="00882C79"/>
    <w:rsid w:val="00884BBC"/>
    <w:rsid w:val="00890125"/>
    <w:rsid w:val="00890352"/>
    <w:rsid w:val="008912C4"/>
    <w:rsid w:val="00891C49"/>
    <w:rsid w:val="00892C76"/>
    <w:rsid w:val="00894177"/>
    <w:rsid w:val="00894BA4"/>
    <w:rsid w:val="00894E9B"/>
    <w:rsid w:val="008A08DA"/>
    <w:rsid w:val="008A0CA2"/>
    <w:rsid w:val="008A3989"/>
    <w:rsid w:val="008A5170"/>
    <w:rsid w:val="008A54FB"/>
    <w:rsid w:val="008A5ED3"/>
    <w:rsid w:val="008A70C9"/>
    <w:rsid w:val="008A7979"/>
    <w:rsid w:val="008B0406"/>
    <w:rsid w:val="008B078A"/>
    <w:rsid w:val="008B0982"/>
    <w:rsid w:val="008B0F00"/>
    <w:rsid w:val="008B35B1"/>
    <w:rsid w:val="008B3883"/>
    <w:rsid w:val="008B4B38"/>
    <w:rsid w:val="008B6BCC"/>
    <w:rsid w:val="008B705C"/>
    <w:rsid w:val="008C0520"/>
    <w:rsid w:val="008C07A1"/>
    <w:rsid w:val="008C1FD2"/>
    <w:rsid w:val="008C3F77"/>
    <w:rsid w:val="008C5E7C"/>
    <w:rsid w:val="008C6208"/>
    <w:rsid w:val="008C6524"/>
    <w:rsid w:val="008C65D4"/>
    <w:rsid w:val="008D0EE1"/>
    <w:rsid w:val="008D42A1"/>
    <w:rsid w:val="008D52C3"/>
    <w:rsid w:val="008D6CC4"/>
    <w:rsid w:val="008D6CFA"/>
    <w:rsid w:val="008D7186"/>
    <w:rsid w:val="008D789A"/>
    <w:rsid w:val="008E09B1"/>
    <w:rsid w:val="008E1390"/>
    <w:rsid w:val="008E282E"/>
    <w:rsid w:val="008E37F8"/>
    <w:rsid w:val="008E529D"/>
    <w:rsid w:val="008E58B4"/>
    <w:rsid w:val="008E6C05"/>
    <w:rsid w:val="008E7CDD"/>
    <w:rsid w:val="008E7E25"/>
    <w:rsid w:val="008F22B8"/>
    <w:rsid w:val="008F30D5"/>
    <w:rsid w:val="008F3330"/>
    <w:rsid w:val="008F3530"/>
    <w:rsid w:val="008F3DDE"/>
    <w:rsid w:val="008F504D"/>
    <w:rsid w:val="008F5518"/>
    <w:rsid w:val="008F5DBB"/>
    <w:rsid w:val="008F7B44"/>
    <w:rsid w:val="00900EFF"/>
    <w:rsid w:val="009015E8"/>
    <w:rsid w:val="00903A0D"/>
    <w:rsid w:val="00903CDB"/>
    <w:rsid w:val="009052F4"/>
    <w:rsid w:val="00905B60"/>
    <w:rsid w:val="00906355"/>
    <w:rsid w:val="00906732"/>
    <w:rsid w:val="009073AA"/>
    <w:rsid w:val="009074CD"/>
    <w:rsid w:val="00907A81"/>
    <w:rsid w:val="00907F82"/>
    <w:rsid w:val="00910644"/>
    <w:rsid w:val="009115B0"/>
    <w:rsid w:val="009119B3"/>
    <w:rsid w:val="009131CA"/>
    <w:rsid w:val="00913D73"/>
    <w:rsid w:val="009149E0"/>
    <w:rsid w:val="00915C1F"/>
    <w:rsid w:val="009162EC"/>
    <w:rsid w:val="00917059"/>
    <w:rsid w:val="00917C35"/>
    <w:rsid w:val="00920447"/>
    <w:rsid w:val="00921806"/>
    <w:rsid w:val="00921FEC"/>
    <w:rsid w:val="009223B5"/>
    <w:rsid w:val="00924E89"/>
    <w:rsid w:val="0092558C"/>
    <w:rsid w:val="009269EB"/>
    <w:rsid w:val="009325DD"/>
    <w:rsid w:val="00934C5B"/>
    <w:rsid w:val="009350CC"/>
    <w:rsid w:val="009351C1"/>
    <w:rsid w:val="00936109"/>
    <w:rsid w:val="00936595"/>
    <w:rsid w:val="009447EF"/>
    <w:rsid w:val="00944802"/>
    <w:rsid w:val="00945A67"/>
    <w:rsid w:val="00951166"/>
    <w:rsid w:val="009540F0"/>
    <w:rsid w:val="00954E88"/>
    <w:rsid w:val="00961D8F"/>
    <w:rsid w:val="00961F0D"/>
    <w:rsid w:val="00962A17"/>
    <w:rsid w:val="00964536"/>
    <w:rsid w:val="0096476B"/>
    <w:rsid w:val="00966FBC"/>
    <w:rsid w:val="00967331"/>
    <w:rsid w:val="00971589"/>
    <w:rsid w:val="0097180C"/>
    <w:rsid w:val="00972A6E"/>
    <w:rsid w:val="00972F05"/>
    <w:rsid w:val="00973329"/>
    <w:rsid w:val="00974379"/>
    <w:rsid w:val="00974B92"/>
    <w:rsid w:val="009762E6"/>
    <w:rsid w:val="00977CCA"/>
    <w:rsid w:val="00980368"/>
    <w:rsid w:val="00981524"/>
    <w:rsid w:val="00981AE5"/>
    <w:rsid w:val="00981CA0"/>
    <w:rsid w:val="0098447D"/>
    <w:rsid w:val="009846C7"/>
    <w:rsid w:val="00984D77"/>
    <w:rsid w:val="00984F3E"/>
    <w:rsid w:val="00987392"/>
    <w:rsid w:val="00990921"/>
    <w:rsid w:val="00993A81"/>
    <w:rsid w:val="00994BCB"/>
    <w:rsid w:val="009966B7"/>
    <w:rsid w:val="009968B0"/>
    <w:rsid w:val="00997606"/>
    <w:rsid w:val="00997725"/>
    <w:rsid w:val="00997916"/>
    <w:rsid w:val="00997F37"/>
    <w:rsid w:val="009A143E"/>
    <w:rsid w:val="009A4C35"/>
    <w:rsid w:val="009A5547"/>
    <w:rsid w:val="009A6677"/>
    <w:rsid w:val="009A75A2"/>
    <w:rsid w:val="009B1A99"/>
    <w:rsid w:val="009B1BB0"/>
    <w:rsid w:val="009B2C4B"/>
    <w:rsid w:val="009B389C"/>
    <w:rsid w:val="009B4484"/>
    <w:rsid w:val="009B616D"/>
    <w:rsid w:val="009C123E"/>
    <w:rsid w:val="009C407D"/>
    <w:rsid w:val="009C5921"/>
    <w:rsid w:val="009C6192"/>
    <w:rsid w:val="009C648A"/>
    <w:rsid w:val="009C7CBA"/>
    <w:rsid w:val="009D08DB"/>
    <w:rsid w:val="009D1A49"/>
    <w:rsid w:val="009D20DA"/>
    <w:rsid w:val="009D2EA8"/>
    <w:rsid w:val="009D3E90"/>
    <w:rsid w:val="009D459B"/>
    <w:rsid w:val="009D48A2"/>
    <w:rsid w:val="009D6431"/>
    <w:rsid w:val="009D6E8D"/>
    <w:rsid w:val="009E150C"/>
    <w:rsid w:val="009E1BBE"/>
    <w:rsid w:val="009E2421"/>
    <w:rsid w:val="009E2BA3"/>
    <w:rsid w:val="009E57F6"/>
    <w:rsid w:val="009E6907"/>
    <w:rsid w:val="009E6AA3"/>
    <w:rsid w:val="009E7CFC"/>
    <w:rsid w:val="009F116F"/>
    <w:rsid w:val="009F2B3C"/>
    <w:rsid w:val="009F2B95"/>
    <w:rsid w:val="009F3755"/>
    <w:rsid w:val="009F53F9"/>
    <w:rsid w:val="009F580F"/>
    <w:rsid w:val="009F59D7"/>
    <w:rsid w:val="009F793A"/>
    <w:rsid w:val="00A0020C"/>
    <w:rsid w:val="00A00D23"/>
    <w:rsid w:val="00A00F73"/>
    <w:rsid w:val="00A0196B"/>
    <w:rsid w:val="00A02381"/>
    <w:rsid w:val="00A038EE"/>
    <w:rsid w:val="00A044FB"/>
    <w:rsid w:val="00A04EA9"/>
    <w:rsid w:val="00A050F9"/>
    <w:rsid w:val="00A05200"/>
    <w:rsid w:val="00A0612A"/>
    <w:rsid w:val="00A07E3E"/>
    <w:rsid w:val="00A10814"/>
    <w:rsid w:val="00A10BF2"/>
    <w:rsid w:val="00A10FAE"/>
    <w:rsid w:val="00A1341F"/>
    <w:rsid w:val="00A14904"/>
    <w:rsid w:val="00A14A26"/>
    <w:rsid w:val="00A15E00"/>
    <w:rsid w:val="00A17275"/>
    <w:rsid w:val="00A217A4"/>
    <w:rsid w:val="00A229E3"/>
    <w:rsid w:val="00A27605"/>
    <w:rsid w:val="00A305F5"/>
    <w:rsid w:val="00A3096D"/>
    <w:rsid w:val="00A316B6"/>
    <w:rsid w:val="00A31E59"/>
    <w:rsid w:val="00A3203A"/>
    <w:rsid w:val="00A330B8"/>
    <w:rsid w:val="00A35677"/>
    <w:rsid w:val="00A356FB"/>
    <w:rsid w:val="00A3636F"/>
    <w:rsid w:val="00A36A3D"/>
    <w:rsid w:val="00A41111"/>
    <w:rsid w:val="00A4159F"/>
    <w:rsid w:val="00A41DEB"/>
    <w:rsid w:val="00A42C1F"/>
    <w:rsid w:val="00A42D56"/>
    <w:rsid w:val="00A44925"/>
    <w:rsid w:val="00A44F85"/>
    <w:rsid w:val="00A452F0"/>
    <w:rsid w:val="00A45A27"/>
    <w:rsid w:val="00A47B9F"/>
    <w:rsid w:val="00A47E0C"/>
    <w:rsid w:val="00A50ACB"/>
    <w:rsid w:val="00A531A5"/>
    <w:rsid w:val="00A5376F"/>
    <w:rsid w:val="00A5547D"/>
    <w:rsid w:val="00A556A8"/>
    <w:rsid w:val="00A57880"/>
    <w:rsid w:val="00A57BC9"/>
    <w:rsid w:val="00A62A7B"/>
    <w:rsid w:val="00A644FD"/>
    <w:rsid w:val="00A65530"/>
    <w:rsid w:val="00A65909"/>
    <w:rsid w:val="00A65BDB"/>
    <w:rsid w:val="00A65C63"/>
    <w:rsid w:val="00A66CBF"/>
    <w:rsid w:val="00A670F1"/>
    <w:rsid w:val="00A721D6"/>
    <w:rsid w:val="00A75108"/>
    <w:rsid w:val="00A75ED5"/>
    <w:rsid w:val="00A76765"/>
    <w:rsid w:val="00A770D2"/>
    <w:rsid w:val="00A8071E"/>
    <w:rsid w:val="00A82046"/>
    <w:rsid w:val="00A82C8C"/>
    <w:rsid w:val="00A85E96"/>
    <w:rsid w:val="00A861F3"/>
    <w:rsid w:val="00A86BCB"/>
    <w:rsid w:val="00A87137"/>
    <w:rsid w:val="00A90E47"/>
    <w:rsid w:val="00A92525"/>
    <w:rsid w:val="00A92FAA"/>
    <w:rsid w:val="00A9312F"/>
    <w:rsid w:val="00A93BB6"/>
    <w:rsid w:val="00A94AAD"/>
    <w:rsid w:val="00A97CC5"/>
    <w:rsid w:val="00AA0458"/>
    <w:rsid w:val="00AA1154"/>
    <w:rsid w:val="00AA573F"/>
    <w:rsid w:val="00AA6632"/>
    <w:rsid w:val="00AA70F1"/>
    <w:rsid w:val="00AA73F1"/>
    <w:rsid w:val="00AA7C34"/>
    <w:rsid w:val="00AB24F0"/>
    <w:rsid w:val="00AB59BB"/>
    <w:rsid w:val="00AC0F20"/>
    <w:rsid w:val="00AC14C7"/>
    <w:rsid w:val="00AC1AD4"/>
    <w:rsid w:val="00AC4188"/>
    <w:rsid w:val="00AC4622"/>
    <w:rsid w:val="00AC6747"/>
    <w:rsid w:val="00AC6EB5"/>
    <w:rsid w:val="00AC75C6"/>
    <w:rsid w:val="00AD259E"/>
    <w:rsid w:val="00AD3589"/>
    <w:rsid w:val="00AD3BC6"/>
    <w:rsid w:val="00AD43E1"/>
    <w:rsid w:val="00AD4583"/>
    <w:rsid w:val="00AD6A76"/>
    <w:rsid w:val="00AD78A1"/>
    <w:rsid w:val="00AE0F84"/>
    <w:rsid w:val="00AE1093"/>
    <w:rsid w:val="00AE2371"/>
    <w:rsid w:val="00AE42E2"/>
    <w:rsid w:val="00AE448A"/>
    <w:rsid w:val="00AE459A"/>
    <w:rsid w:val="00AE78BA"/>
    <w:rsid w:val="00AE7FA2"/>
    <w:rsid w:val="00AF09B1"/>
    <w:rsid w:val="00AF0CB8"/>
    <w:rsid w:val="00AF129D"/>
    <w:rsid w:val="00AF1A38"/>
    <w:rsid w:val="00AF1A5E"/>
    <w:rsid w:val="00AF21E9"/>
    <w:rsid w:val="00AF2989"/>
    <w:rsid w:val="00AF4544"/>
    <w:rsid w:val="00AF4E91"/>
    <w:rsid w:val="00AF54A1"/>
    <w:rsid w:val="00AF5577"/>
    <w:rsid w:val="00AF62A4"/>
    <w:rsid w:val="00AF658D"/>
    <w:rsid w:val="00AF7101"/>
    <w:rsid w:val="00AF7E68"/>
    <w:rsid w:val="00B01A1D"/>
    <w:rsid w:val="00B01B5C"/>
    <w:rsid w:val="00B02695"/>
    <w:rsid w:val="00B02906"/>
    <w:rsid w:val="00B04852"/>
    <w:rsid w:val="00B048E8"/>
    <w:rsid w:val="00B04FA6"/>
    <w:rsid w:val="00B05630"/>
    <w:rsid w:val="00B05893"/>
    <w:rsid w:val="00B069A2"/>
    <w:rsid w:val="00B0706A"/>
    <w:rsid w:val="00B1118A"/>
    <w:rsid w:val="00B13E0A"/>
    <w:rsid w:val="00B14084"/>
    <w:rsid w:val="00B146E3"/>
    <w:rsid w:val="00B17737"/>
    <w:rsid w:val="00B2365D"/>
    <w:rsid w:val="00B23AD4"/>
    <w:rsid w:val="00B25AC2"/>
    <w:rsid w:val="00B264D1"/>
    <w:rsid w:val="00B2766A"/>
    <w:rsid w:val="00B27A5C"/>
    <w:rsid w:val="00B307DA"/>
    <w:rsid w:val="00B31225"/>
    <w:rsid w:val="00B319F2"/>
    <w:rsid w:val="00B31CDE"/>
    <w:rsid w:val="00B323BA"/>
    <w:rsid w:val="00B33E20"/>
    <w:rsid w:val="00B34527"/>
    <w:rsid w:val="00B3527B"/>
    <w:rsid w:val="00B355B2"/>
    <w:rsid w:val="00B3581E"/>
    <w:rsid w:val="00B35F3E"/>
    <w:rsid w:val="00B4046C"/>
    <w:rsid w:val="00B4417A"/>
    <w:rsid w:val="00B448B7"/>
    <w:rsid w:val="00B455DC"/>
    <w:rsid w:val="00B458A4"/>
    <w:rsid w:val="00B46BB7"/>
    <w:rsid w:val="00B51882"/>
    <w:rsid w:val="00B559E8"/>
    <w:rsid w:val="00B56124"/>
    <w:rsid w:val="00B56EBD"/>
    <w:rsid w:val="00B60947"/>
    <w:rsid w:val="00B61276"/>
    <w:rsid w:val="00B612BA"/>
    <w:rsid w:val="00B617A2"/>
    <w:rsid w:val="00B61AB3"/>
    <w:rsid w:val="00B6241D"/>
    <w:rsid w:val="00B62458"/>
    <w:rsid w:val="00B636F1"/>
    <w:rsid w:val="00B666DB"/>
    <w:rsid w:val="00B66BEB"/>
    <w:rsid w:val="00B674E0"/>
    <w:rsid w:val="00B67C04"/>
    <w:rsid w:val="00B70A9D"/>
    <w:rsid w:val="00B71320"/>
    <w:rsid w:val="00B71AD1"/>
    <w:rsid w:val="00B73330"/>
    <w:rsid w:val="00B741B6"/>
    <w:rsid w:val="00B742EC"/>
    <w:rsid w:val="00B758FD"/>
    <w:rsid w:val="00B75AC4"/>
    <w:rsid w:val="00B75C22"/>
    <w:rsid w:val="00B75EA0"/>
    <w:rsid w:val="00B76CBC"/>
    <w:rsid w:val="00B8017E"/>
    <w:rsid w:val="00B801CD"/>
    <w:rsid w:val="00B805BC"/>
    <w:rsid w:val="00B80982"/>
    <w:rsid w:val="00B81FDA"/>
    <w:rsid w:val="00B83DEC"/>
    <w:rsid w:val="00B9017F"/>
    <w:rsid w:val="00B91872"/>
    <w:rsid w:val="00B924DF"/>
    <w:rsid w:val="00B93503"/>
    <w:rsid w:val="00B93620"/>
    <w:rsid w:val="00B93D1F"/>
    <w:rsid w:val="00B95F7C"/>
    <w:rsid w:val="00B974AF"/>
    <w:rsid w:val="00BA1475"/>
    <w:rsid w:val="00BA1484"/>
    <w:rsid w:val="00BA1969"/>
    <w:rsid w:val="00BA3ED2"/>
    <w:rsid w:val="00BA3F03"/>
    <w:rsid w:val="00BA435D"/>
    <w:rsid w:val="00BA55A9"/>
    <w:rsid w:val="00BA59AE"/>
    <w:rsid w:val="00BA74AB"/>
    <w:rsid w:val="00BA7681"/>
    <w:rsid w:val="00BB2FDA"/>
    <w:rsid w:val="00BB3161"/>
    <w:rsid w:val="00BB3402"/>
    <w:rsid w:val="00BB3B6B"/>
    <w:rsid w:val="00BB459F"/>
    <w:rsid w:val="00BB63AF"/>
    <w:rsid w:val="00BB7AD7"/>
    <w:rsid w:val="00BC4CF3"/>
    <w:rsid w:val="00BC4DFB"/>
    <w:rsid w:val="00BC5F1B"/>
    <w:rsid w:val="00BC708D"/>
    <w:rsid w:val="00BC76C7"/>
    <w:rsid w:val="00BD26B6"/>
    <w:rsid w:val="00BD2726"/>
    <w:rsid w:val="00BD30E0"/>
    <w:rsid w:val="00BD31FC"/>
    <w:rsid w:val="00BD3E02"/>
    <w:rsid w:val="00BD46E6"/>
    <w:rsid w:val="00BD4C9A"/>
    <w:rsid w:val="00BD64F5"/>
    <w:rsid w:val="00BD690A"/>
    <w:rsid w:val="00BD7001"/>
    <w:rsid w:val="00BD7D39"/>
    <w:rsid w:val="00BE0502"/>
    <w:rsid w:val="00BE1131"/>
    <w:rsid w:val="00BE126D"/>
    <w:rsid w:val="00BE4DD8"/>
    <w:rsid w:val="00BE4F0C"/>
    <w:rsid w:val="00BF108B"/>
    <w:rsid w:val="00BF16D2"/>
    <w:rsid w:val="00BF2FF8"/>
    <w:rsid w:val="00BF3119"/>
    <w:rsid w:val="00BF4396"/>
    <w:rsid w:val="00BF6555"/>
    <w:rsid w:val="00BF77A4"/>
    <w:rsid w:val="00C01296"/>
    <w:rsid w:val="00C01779"/>
    <w:rsid w:val="00C02A42"/>
    <w:rsid w:val="00C031EF"/>
    <w:rsid w:val="00C05D67"/>
    <w:rsid w:val="00C05F25"/>
    <w:rsid w:val="00C066A6"/>
    <w:rsid w:val="00C07530"/>
    <w:rsid w:val="00C07FFB"/>
    <w:rsid w:val="00C11359"/>
    <w:rsid w:val="00C11EB7"/>
    <w:rsid w:val="00C12997"/>
    <w:rsid w:val="00C1423D"/>
    <w:rsid w:val="00C142F4"/>
    <w:rsid w:val="00C153EC"/>
    <w:rsid w:val="00C22F13"/>
    <w:rsid w:val="00C265F8"/>
    <w:rsid w:val="00C26F76"/>
    <w:rsid w:val="00C3364A"/>
    <w:rsid w:val="00C34BBA"/>
    <w:rsid w:val="00C36865"/>
    <w:rsid w:val="00C404C0"/>
    <w:rsid w:val="00C4074D"/>
    <w:rsid w:val="00C40E5B"/>
    <w:rsid w:val="00C41B93"/>
    <w:rsid w:val="00C45DC1"/>
    <w:rsid w:val="00C47FC4"/>
    <w:rsid w:val="00C503CD"/>
    <w:rsid w:val="00C5160D"/>
    <w:rsid w:val="00C51AFE"/>
    <w:rsid w:val="00C533C2"/>
    <w:rsid w:val="00C558C6"/>
    <w:rsid w:val="00C55C89"/>
    <w:rsid w:val="00C6052D"/>
    <w:rsid w:val="00C61CBB"/>
    <w:rsid w:val="00C625AF"/>
    <w:rsid w:val="00C6284F"/>
    <w:rsid w:val="00C62EC2"/>
    <w:rsid w:val="00C6430F"/>
    <w:rsid w:val="00C6472B"/>
    <w:rsid w:val="00C67483"/>
    <w:rsid w:val="00C70A2C"/>
    <w:rsid w:val="00C7173F"/>
    <w:rsid w:val="00C72FFE"/>
    <w:rsid w:val="00C756A7"/>
    <w:rsid w:val="00C81456"/>
    <w:rsid w:val="00C8467F"/>
    <w:rsid w:val="00C863AB"/>
    <w:rsid w:val="00C87F22"/>
    <w:rsid w:val="00C9113C"/>
    <w:rsid w:val="00C9155C"/>
    <w:rsid w:val="00C92712"/>
    <w:rsid w:val="00C932B5"/>
    <w:rsid w:val="00C96F28"/>
    <w:rsid w:val="00C97E56"/>
    <w:rsid w:val="00CA026E"/>
    <w:rsid w:val="00CA1222"/>
    <w:rsid w:val="00CA45DD"/>
    <w:rsid w:val="00CA6CF5"/>
    <w:rsid w:val="00CA7423"/>
    <w:rsid w:val="00CA7F7F"/>
    <w:rsid w:val="00CB0AB1"/>
    <w:rsid w:val="00CB1E72"/>
    <w:rsid w:val="00CB21A4"/>
    <w:rsid w:val="00CB50A5"/>
    <w:rsid w:val="00CB51AB"/>
    <w:rsid w:val="00CB53F6"/>
    <w:rsid w:val="00CB5C45"/>
    <w:rsid w:val="00CC0F7E"/>
    <w:rsid w:val="00CC1EBD"/>
    <w:rsid w:val="00CC2FA4"/>
    <w:rsid w:val="00CC3DCB"/>
    <w:rsid w:val="00CC4664"/>
    <w:rsid w:val="00CC4A73"/>
    <w:rsid w:val="00CC4C3A"/>
    <w:rsid w:val="00CC5D18"/>
    <w:rsid w:val="00CC6C62"/>
    <w:rsid w:val="00CC71AE"/>
    <w:rsid w:val="00CD0242"/>
    <w:rsid w:val="00CD070E"/>
    <w:rsid w:val="00CD0ECC"/>
    <w:rsid w:val="00CD1895"/>
    <w:rsid w:val="00CD3256"/>
    <w:rsid w:val="00CD3487"/>
    <w:rsid w:val="00CD37C7"/>
    <w:rsid w:val="00CD3BA2"/>
    <w:rsid w:val="00CD3EC2"/>
    <w:rsid w:val="00CD521B"/>
    <w:rsid w:val="00CD5EE3"/>
    <w:rsid w:val="00CD7B41"/>
    <w:rsid w:val="00CD7DD2"/>
    <w:rsid w:val="00CD7F58"/>
    <w:rsid w:val="00CE1115"/>
    <w:rsid w:val="00CE1442"/>
    <w:rsid w:val="00CE1A93"/>
    <w:rsid w:val="00CE1CAB"/>
    <w:rsid w:val="00CE2AB8"/>
    <w:rsid w:val="00CE3CE7"/>
    <w:rsid w:val="00CE5603"/>
    <w:rsid w:val="00CE5B47"/>
    <w:rsid w:val="00CE6544"/>
    <w:rsid w:val="00CE6E55"/>
    <w:rsid w:val="00CE72D8"/>
    <w:rsid w:val="00CE79F1"/>
    <w:rsid w:val="00CE7AA8"/>
    <w:rsid w:val="00CF123A"/>
    <w:rsid w:val="00CF1492"/>
    <w:rsid w:val="00CF1698"/>
    <w:rsid w:val="00CF24DA"/>
    <w:rsid w:val="00CF42F2"/>
    <w:rsid w:val="00CF5878"/>
    <w:rsid w:val="00D01599"/>
    <w:rsid w:val="00D01D66"/>
    <w:rsid w:val="00D0467E"/>
    <w:rsid w:val="00D04ABA"/>
    <w:rsid w:val="00D05927"/>
    <w:rsid w:val="00D05DE5"/>
    <w:rsid w:val="00D06618"/>
    <w:rsid w:val="00D07D92"/>
    <w:rsid w:val="00D10CBE"/>
    <w:rsid w:val="00D10DF0"/>
    <w:rsid w:val="00D13877"/>
    <w:rsid w:val="00D14059"/>
    <w:rsid w:val="00D1478A"/>
    <w:rsid w:val="00D14AB1"/>
    <w:rsid w:val="00D15285"/>
    <w:rsid w:val="00D16CA5"/>
    <w:rsid w:val="00D20068"/>
    <w:rsid w:val="00D21CA5"/>
    <w:rsid w:val="00D22657"/>
    <w:rsid w:val="00D22900"/>
    <w:rsid w:val="00D23DB4"/>
    <w:rsid w:val="00D25796"/>
    <w:rsid w:val="00D3136C"/>
    <w:rsid w:val="00D32D29"/>
    <w:rsid w:val="00D34F34"/>
    <w:rsid w:val="00D405F6"/>
    <w:rsid w:val="00D407B5"/>
    <w:rsid w:val="00D40E39"/>
    <w:rsid w:val="00D424B8"/>
    <w:rsid w:val="00D430E8"/>
    <w:rsid w:val="00D437CF"/>
    <w:rsid w:val="00D43D8C"/>
    <w:rsid w:val="00D454A9"/>
    <w:rsid w:val="00D45D3E"/>
    <w:rsid w:val="00D4641F"/>
    <w:rsid w:val="00D46AA3"/>
    <w:rsid w:val="00D4721D"/>
    <w:rsid w:val="00D512C9"/>
    <w:rsid w:val="00D53269"/>
    <w:rsid w:val="00D533BC"/>
    <w:rsid w:val="00D53F58"/>
    <w:rsid w:val="00D54898"/>
    <w:rsid w:val="00D56535"/>
    <w:rsid w:val="00D56B34"/>
    <w:rsid w:val="00D5701A"/>
    <w:rsid w:val="00D61F25"/>
    <w:rsid w:val="00D624B0"/>
    <w:rsid w:val="00D62695"/>
    <w:rsid w:val="00D636EB"/>
    <w:rsid w:val="00D6378B"/>
    <w:rsid w:val="00D6398B"/>
    <w:rsid w:val="00D640CE"/>
    <w:rsid w:val="00D648A1"/>
    <w:rsid w:val="00D64D42"/>
    <w:rsid w:val="00D653CB"/>
    <w:rsid w:val="00D66B3F"/>
    <w:rsid w:val="00D67A12"/>
    <w:rsid w:val="00D72011"/>
    <w:rsid w:val="00D7345E"/>
    <w:rsid w:val="00D7414B"/>
    <w:rsid w:val="00D76439"/>
    <w:rsid w:val="00D76ED0"/>
    <w:rsid w:val="00D77546"/>
    <w:rsid w:val="00D77941"/>
    <w:rsid w:val="00D77999"/>
    <w:rsid w:val="00D80CF6"/>
    <w:rsid w:val="00D8167B"/>
    <w:rsid w:val="00D816CB"/>
    <w:rsid w:val="00D826D9"/>
    <w:rsid w:val="00D874FE"/>
    <w:rsid w:val="00D900C6"/>
    <w:rsid w:val="00D92E65"/>
    <w:rsid w:val="00D9364E"/>
    <w:rsid w:val="00D93FC5"/>
    <w:rsid w:val="00D96824"/>
    <w:rsid w:val="00D96EE9"/>
    <w:rsid w:val="00D9732C"/>
    <w:rsid w:val="00D9789E"/>
    <w:rsid w:val="00D97B60"/>
    <w:rsid w:val="00DA2DEC"/>
    <w:rsid w:val="00DA328B"/>
    <w:rsid w:val="00DA3E20"/>
    <w:rsid w:val="00DA759F"/>
    <w:rsid w:val="00DB1468"/>
    <w:rsid w:val="00DB2231"/>
    <w:rsid w:val="00DB24B9"/>
    <w:rsid w:val="00DB2813"/>
    <w:rsid w:val="00DB5818"/>
    <w:rsid w:val="00DB5EF6"/>
    <w:rsid w:val="00DB7223"/>
    <w:rsid w:val="00DC011D"/>
    <w:rsid w:val="00DC01DF"/>
    <w:rsid w:val="00DC0E9A"/>
    <w:rsid w:val="00DC2E62"/>
    <w:rsid w:val="00DC4670"/>
    <w:rsid w:val="00DC70B7"/>
    <w:rsid w:val="00DC7E02"/>
    <w:rsid w:val="00DD1F7E"/>
    <w:rsid w:val="00DD4136"/>
    <w:rsid w:val="00DD7869"/>
    <w:rsid w:val="00DE1E52"/>
    <w:rsid w:val="00DE270C"/>
    <w:rsid w:val="00DF3917"/>
    <w:rsid w:val="00DF4CA9"/>
    <w:rsid w:val="00DF4E7B"/>
    <w:rsid w:val="00DF5451"/>
    <w:rsid w:val="00DF5AE7"/>
    <w:rsid w:val="00DF618D"/>
    <w:rsid w:val="00DF6408"/>
    <w:rsid w:val="00DF731C"/>
    <w:rsid w:val="00E000EB"/>
    <w:rsid w:val="00E00AFC"/>
    <w:rsid w:val="00E00C3C"/>
    <w:rsid w:val="00E00FF3"/>
    <w:rsid w:val="00E01441"/>
    <w:rsid w:val="00E053DF"/>
    <w:rsid w:val="00E0603D"/>
    <w:rsid w:val="00E06726"/>
    <w:rsid w:val="00E07F94"/>
    <w:rsid w:val="00E104E5"/>
    <w:rsid w:val="00E118C0"/>
    <w:rsid w:val="00E12022"/>
    <w:rsid w:val="00E1226E"/>
    <w:rsid w:val="00E12301"/>
    <w:rsid w:val="00E13786"/>
    <w:rsid w:val="00E13B5B"/>
    <w:rsid w:val="00E1701D"/>
    <w:rsid w:val="00E20162"/>
    <w:rsid w:val="00E22B78"/>
    <w:rsid w:val="00E23487"/>
    <w:rsid w:val="00E2590C"/>
    <w:rsid w:val="00E276F7"/>
    <w:rsid w:val="00E27895"/>
    <w:rsid w:val="00E30D26"/>
    <w:rsid w:val="00E30DB0"/>
    <w:rsid w:val="00E331CA"/>
    <w:rsid w:val="00E350A8"/>
    <w:rsid w:val="00E35154"/>
    <w:rsid w:val="00E37DAA"/>
    <w:rsid w:val="00E408F7"/>
    <w:rsid w:val="00E40B22"/>
    <w:rsid w:val="00E41135"/>
    <w:rsid w:val="00E42369"/>
    <w:rsid w:val="00E42B3D"/>
    <w:rsid w:val="00E42FEE"/>
    <w:rsid w:val="00E44815"/>
    <w:rsid w:val="00E47C8B"/>
    <w:rsid w:val="00E52210"/>
    <w:rsid w:val="00E5252A"/>
    <w:rsid w:val="00E54C19"/>
    <w:rsid w:val="00E54CB9"/>
    <w:rsid w:val="00E605A4"/>
    <w:rsid w:val="00E60AE3"/>
    <w:rsid w:val="00E62329"/>
    <w:rsid w:val="00E6291C"/>
    <w:rsid w:val="00E638FC"/>
    <w:rsid w:val="00E63E94"/>
    <w:rsid w:val="00E65F0C"/>
    <w:rsid w:val="00E66E59"/>
    <w:rsid w:val="00E670B0"/>
    <w:rsid w:val="00E67559"/>
    <w:rsid w:val="00E67773"/>
    <w:rsid w:val="00E67DD7"/>
    <w:rsid w:val="00E704CB"/>
    <w:rsid w:val="00E706F4"/>
    <w:rsid w:val="00E70EC4"/>
    <w:rsid w:val="00E713F2"/>
    <w:rsid w:val="00E7158D"/>
    <w:rsid w:val="00E72D77"/>
    <w:rsid w:val="00E74CFF"/>
    <w:rsid w:val="00E75C7D"/>
    <w:rsid w:val="00E77B1A"/>
    <w:rsid w:val="00E81306"/>
    <w:rsid w:val="00E82D9C"/>
    <w:rsid w:val="00E83256"/>
    <w:rsid w:val="00E8518F"/>
    <w:rsid w:val="00E85BC6"/>
    <w:rsid w:val="00E87E80"/>
    <w:rsid w:val="00E905A6"/>
    <w:rsid w:val="00E9322D"/>
    <w:rsid w:val="00E946CF"/>
    <w:rsid w:val="00E94815"/>
    <w:rsid w:val="00E94AD1"/>
    <w:rsid w:val="00E95182"/>
    <w:rsid w:val="00EA0D3F"/>
    <w:rsid w:val="00EA236B"/>
    <w:rsid w:val="00EA2C95"/>
    <w:rsid w:val="00EA455F"/>
    <w:rsid w:val="00EA55A0"/>
    <w:rsid w:val="00EA59B4"/>
    <w:rsid w:val="00EA5BB4"/>
    <w:rsid w:val="00EB0004"/>
    <w:rsid w:val="00EB1B54"/>
    <w:rsid w:val="00EB1E22"/>
    <w:rsid w:val="00EB4072"/>
    <w:rsid w:val="00EB52B0"/>
    <w:rsid w:val="00EB53E0"/>
    <w:rsid w:val="00EB7CBC"/>
    <w:rsid w:val="00EB7D79"/>
    <w:rsid w:val="00EC003D"/>
    <w:rsid w:val="00EC0DF2"/>
    <w:rsid w:val="00EC17F2"/>
    <w:rsid w:val="00EC358D"/>
    <w:rsid w:val="00EC3A56"/>
    <w:rsid w:val="00EC5A30"/>
    <w:rsid w:val="00ED0A0F"/>
    <w:rsid w:val="00ED0C26"/>
    <w:rsid w:val="00ED1E4C"/>
    <w:rsid w:val="00ED265C"/>
    <w:rsid w:val="00ED28C4"/>
    <w:rsid w:val="00ED4117"/>
    <w:rsid w:val="00ED4515"/>
    <w:rsid w:val="00ED6C32"/>
    <w:rsid w:val="00EE0506"/>
    <w:rsid w:val="00EE07BB"/>
    <w:rsid w:val="00EE0A89"/>
    <w:rsid w:val="00EE12F7"/>
    <w:rsid w:val="00EE14B0"/>
    <w:rsid w:val="00EE1A7B"/>
    <w:rsid w:val="00EE1E85"/>
    <w:rsid w:val="00EE226E"/>
    <w:rsid w:val="00EE2956"/>
    <w:rsid w:val="00EE6894"/>
    <w:rsid w:val="00EE7A01"/>
    <w:rsid w:val="00EF3D28"/>
    <w:rsid w:val="00EF3F3A"/>
    <w:rsid w:val="00EF450F"/>
    <w:rsid w:val="00EF4EA1"/>
    <w:rsid w:val="00F03F29"/>
    <w:rsid w:val="00F0637A"/>
    <w:rsid w:val="00F06D89"/>
    <w:rsid w:val="00F07A0A"/>
    <w:rsid w:val="00F109B4"/>
    <w:rsid w:val="00F10B3F"/>
    <w:rsid w:val="00F111D3"/>
    <w:rsid w:val="00F142A5"/>
    <w:rsid w:val="00F1467E"/>
    <w:rsid w:val="00F15640"/>
    <w:rsid w:val="00F15ED5"/>
    <w:rsid w:val="00F16589"/>
    <w:rsid w:val="00F1672A"/>
    <w:rsid w:val="00F16E21"/>
    <w:rsid w:val="00F23F81"/>
    <w:rsid w:val="00F25801"/>
    <w:rsid w:val="00F2604E"/>
    <w:rsid w:val="00F2653B"/>
    <w:rsid w:val="00F27954"/>
    <w:rsid w:val="00F303CE"/>
    <w:rsid w:val="00F30C0C"/>
    <w:rsid w:val="00F324B0"/>
    <w:rsid w:val="00F32EED"/>
    <w:rsid w:val="00F3381E"/>
    <w:rsid w:val="00F34746"/>
    <w:rsid w:val="00F34AB1"/>
    <w:rsid w:val="00F36E5D"/>
    <w:rsid w:val="00F371EC"/>
    <w:rsid w:val="00F37B10"/>
    <w:rsid w:val="00F37D89"/>
    <w:rsid w:val="00F415D2"/>
    <w:rsid w:val="00F41CEE"/>
    <w:rsid w:val="00F42518"/>
    <w:rsid w:val="00F44F0F"/>
    <w:rsid w:val="00F45652"/>
    <w:rsid w:val="00F456A1"/>
    <w:rsid w:val="00F4585F"/>
    <w:rsid w:val="00F4681B"/>
    <w:rsid w:val="00F46C26"/>
    <w:rsid w:val="00F50BFE"/>
    <w:rsid w:val="00F50CAB"/>
    <w:rsid w:val="00F51A2C"/>
    <w:rsid w:val="00F51B20"/>
    <w:rsid w:val="00F51C07"/>
    <w:rsid w:val="00F5212C"/>
    <w:rsid w:val="00F533C1"/>
    <w:rsid w:val="00F60CE6"/>
    <w:rsid w:val="00F64576"/>
    <w:rsid w:val="00F659B9"/>
    <w:rsid w:val="00F6727A"/>
    <w:rsid w:val="00F676BF"/>
    <w:rsid w:val="00F70679"/>
    <w:rsid w:val="00F70919"/>
    <w:rsid w:val="00F7170D"/>
    <w:rsid w:val="00F72595"/>
    <w:rsid w:val="00F73DEC"/>
    <w:rsid w:val="00F73ED8"/>
    <w:rsid w:val="00F77205"/>
    <w:rsid w:val="00F8066F"/>
    <w:rsid w:val="00F81BF9"/>
    <w:rsid w:val="00F82E68"/>
    <w:rsid w:val="00F83337"/>
    <w:rsid w:val="00F83AB8"/>
    <w:rsid w:val="00F83F6C"/>
    <w:rsid w:val="00F85FBE"/>
    <w:rsid w:val="00F8692D"/>
    <w:rsid w:val="00F91341"/>
    <w:rsid w:val="00F91D00"/>
    <w:rsid w:val="00F92B03"/>
    <w:rsid w:val="00F92CE9"/>
    <w:rsid w:val="00F93757"/>
    <w:rsid w:val="00F93B91"/>
    <w:rsid w:val="00F96DF9"/>
    <w:rsid w:val="00F97B6B"/>
    <w:rsid w:val="00FA0780"/>
    <w:rsid w:val="00FA2BD7"/>
    <w:rsid w:val="00FA2F4A"/>
    <w:rsid w:val="00FA4182"/>
    <w:rsid w:val="00FA5423"/>
    <w:rsid w:val="00FA5BAF"/>
    <w:rsid w:val="00FA5D7A"/>
    <w:rsid w:val="00FA71E0"/>
    <w:rsid w:val="00FA735D"/>
    <w:rsid w:val="00FB22DE"/>
    <w:rsid w:val="00FC0FC4"/>
    <w:rsid w:val="00FC22B6"/>
    <w:rsid w:val="00FC2F54"/>
    <w:rsid w:val="00FC74F5"/>
    <w:rsid w:val="00FC7C98"/>
    <w:rsid w:val="00FD4AF1"/>
    <w:rsid w:val="00FD5004"/>
    <w:rsid w:val="00FD518E"/>
    <w:rsid w:val="00FD606B"/>
    <w:rsid w:val="00FD6805"/>
    <w:rsid w:val="00FD6F1B"/>
    <w:rsid w:val="00FD7560"/>
    <w:rsid w:val="00FE0AD0"/>
    <w:rsid w:val="00FE1C88"/>
    <w:rsid w:val="00FE1D9A"/>
    <w:rsid w:val="00FE3054"/>
    <w:rsid w:val="00FE3BEC"/>
    <w:rsid w:val="00FE4238"/>
    <w:rsid w:val="00FE4511"/>
    <w:rsid w:val="00FF041A"/>
    <w:rsid w:val="00FF11AF"/>
    <w:rsid w:val="00FF15FD"/>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B5BF977"/>
  <w15:docId w15:val="{0BAA3866-2F05-4A16-826E-76E6C3E4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iPriority="0" w:unhideWhenUsed="1"/>
    <w:lsdException w:name="Table Grid" w:locked="1" w:uiPriority="0"/>
    <w:lsdException w:name="Table Theme" w:lock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22"/>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22"/>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22"/>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22"/>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xbim@ca.ibm.com" TargetMode="External"/><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hyperlink" Target="mailto:maxbim@ca.ibm.com" TargetMode="External"/><Relationship Id="rId29" Type="http://schemas.openxmlformats.org/officeDocument/2006/relationships/image" Target="media/image6.jpeg"/><Relationship Id="rId107" Type="http://schemas.microsoft.com/office/2011/relationships/people" Target="people.xml"/><Relationship Id="rId11" Type="http://schemas.openxmlformats.org/officeDocument/2006/relationships/image" Target="media/image1.png"/><Relationship Id="rId24" Type="http://schemas.openxmlformats.org/officeDocument/2006/relationships/hyperlink" Target="https://www.ibm.com/developerworks/servicemanagement/am/index.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emf"/><Relationship Id="rId74" Type="http://schemas.openxmlformats.org/officeDocument/2006/relationships/image" Target="media/image50.png"/><Relationship Id="rId79" Type="http://schemas.openxmlformats.org/officeDocument/2006/relationships/image" Target="media/image55.emf"/><Relationship Id="rId87" Type="http://schemas.openxmlformats.org/officeDocument/2006/relationships/image" Target="media/image63.emf"/><Relationship Id="rId102" Type="http://schemas.openxmlformats.org/officeDocument/2006/relationships/hyperlink" Target="http://www.dom4j.org" TargetMode="External"/><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eader" Target="header3.xml"/><Relationship Id="rId19" Type="http://schemas.openxmlformats.org/officeDocument/2006/relationships/footer" Target="footer1.xml"/><Relationship Id="rId14" Type="http://schemas.openxmlformats.org/officeDocument/2006/relationships/hyperlink" Target="mailto:kpark@us.ibm.com" TargetMode="External"/><Relationship Id="rId22" Type="http://schemas.openxmlformats.org/officeDocument/2006/relationships/hyperlink" Target="http://www.ibm.com/developerworks/forums/forum.jspa?forumID=2981"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developer.autodesk.com/" TargetMode="External"/><Relationship Id="rId56" Type="http://schemas.openxmlformats.org/officeDocument/2006/relationships/image" Target="media/image32.png"/><Relationship Id="rId64" Type="http://schemas.openxmlformats.org/officeDocument/2006/relationships/image" Target="media/image40.emf"/><Relationship Id="rId69" Type="http://schemas.openxmlformats.org/officeDocument/2006/relationships/image" Target="media/image45.png"/><Relationship Id="rId77" Type="http://schemas.openxmlformats.org/officeDocument/2006/relationships/image" Target="media/image53.emf"/><Relationship Id="rId100" Type="http://schemas.openxmlformats.org/officeDocument/2006/relationships/hyperlink" Target="http://www.ibm.com/legal/copytrade.shtml" TargetMode="External"/><Relationship Id="rId105"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emf"/><Relationship Id="rId85" Type="http://schemas.openxmlformats.org/officeDocument/2006/relationships/image" Target="media/image61.emf"/><Relationship Id="rId93" Type="http://schemas.openxmlformats.org/officeDocument/2006/relationships/hyperlink" Target="http://www.ibm.com/developerworks/forums/forum.jspa?forumID=2981" TargetMode="External"/><Relationship Id="rId98" Type="http://schemas.openxmlformats.org/officeDocument/2006/relationships/image" Target="media/image69.wmf"/><Relationship Id="rId3" Type="http://schemas.openxmlformats.org/officeDocument/2006/relationships/customXml" Target="../customXml/item3.xml"/><Relationship Id="rId12" Type="http://schemas.openxmlformats.org/officeDocument/2006/relationships/hyperlink" Target="mailto:doug.wood@us.ibm" TargetMode="External"/><Relationship Id="rId17" Type="http://schemas.openxmlformats.org/officeDocument/2006/relationships/hyperlink" Target="mailto:maxbim@ca.ibm.com" TargetMode="External"/><Relationship Id="rId25" Type="http://schemas.openxmlformats.org/officeDocument/2006/relationships/hyperlink" Target="https://www.ibm.com/developerworks/servicemanagement/rfm/index.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eader" Target="header5.xml"/><Relationship Id="rId108"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yperlink" Target="https://www.ibm.com/developerworks/servicemanagement/" TargetMode="External"/><Relationship Id="rId28" Type="http://schemas.openxmlformats.org/officeDocument/2006/relationships/image" Target="media/image5.emf"/><Relationship Id="rId36" Type="http://schemas.openxmlformats.org/officeDocument/2006/relationships/image" Target="media/image13.png"/><Relationship Id="rId49" Type="http://schemas.openxmlformats.org/officeDocument/2006/relationships/image" Target="media/image25.wmf"/><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eader" Target="header2.xml"/><Relationship Id="rId99" Type="http://schemas.openxmlformats.org/officeDocument/2006/relationships/oleObject" Target="embeddings/oleObject1.bin"/><Relationship Id="rId101" Type="http://schemas.openxmlformats.org/officeDocument/2006/relationships/hyperlink" Target="http://www.apache.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kwoodbur@us.ibm.com" TargetMode="External"/><Relationship Id="rId18" Type="http://schemas.openxmlformats.org/officeDocument/2006/relationships/header" Target="header1.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3.xml"/><Relationship Id="rId104"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61F93-A2E7-4F2D-A6DB-E981A3F382C8}">
  <ds:schemaRefs>
    <ds:schemaRef ds:uri="http://schemas.openxmlformats.org/officeDocument/2006/bibliography"/>
  </ds:schemaRefs>
</ds:datastoreItem>
</file>

<file path=customXml/itemProps2.xml><?xml version="1.0" encoding="utf-8"?>
<ds:datastoreItem xmlns:ds="http://schemas.openxmlformats.org/officeDocument/2006/customXml" ds:itemID="{37FBFB49-F96E-4963-B210-7CED88DDFEE6}">
  <ds:schemaRefs>
    <ds:schemaRef ds:uri="http://schemas.openxmlformats.org/officeDocument/2006/bibliography"/>
  </ds:schemaRefs>
</ds:datastoreItem>
</file>

<file path=customXml/itemProps3.xml><?xml version="1.0" encoding="utf-8"?>
<ds:datastoreItem xmlns:ds="http://schemas.openxmlformats.org/officeDocument/2006/customXml" ds:itemID="{8E68A654-F4FE-441A-BD5E-B3F77A0AA868}">
  <ds:schemaRefs>
    <ds:schemaRef ds:uri="http://schemas.openxmlformats.org/officeDocument/2006/bibliography"/>
  </ds:schemaRefs>
</ds:datastoreItem>
</file>

<file path=customXml/itemProps4.xml><?xml version="1.0" encoding="utf-8"?>
<ds:datastoreItem xmlns:ds="http://schemas.openxmlformats.org/officeDocument/2006/customXml" ds:itemID="{0AF0698C-CFFC-459F-B2A1-43164B825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662</TotalTime>
  <Pages>1</Pages>
  <Words>10414</Words>
  <Characters>59364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 A. Wood</cp:lastModifiedBy>
  <cp:revision>10</cp:revision>
  <cp:lastPrinted>2017-05-31T17:09:00Z</cp:lastPrinted>
  <dcterms:created xsi:type="dcterms:W3CDTF">2017-04-03T14:11:00Z</dcterms:created>
  <dcterms:modified xsi:type="dcterms:W3CDTF">2017-07-26T22:12:00Z</dcterms:modified>
</cp:coreProperties>
</file>