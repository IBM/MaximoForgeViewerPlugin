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783B32" w14:textId="77777777" w:rsidR="001A2649" w:rsidRDefault="00290201">
      <w:pPr>
        <w:pStyle w:val="Titlepage"/>
      </w:pPr>
      <w:r>
        <w:rPr>
          <w:noProof/>
        </w:rPr>
        <w:pict w14:anchorId="553981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header" style="width:630.75pt;height:170pt;visibility:visible">
            <v:imagedata r:id="rId11" o:title=""/>
          </v:shape>
        </w:pict>
      </w:r>
    </w:p>
    <w:p w14:paraId="0F83C80E" w14:textId="77777777" w:rsidR="001A2649" w:rsidRDefault="001A2649">
      <w:pPr>
        <w:pStyle w:val="Titlepage"/>
      </w:pPr>
    </w:p>
    <w:p w14:paraId="54D05421" w14:textId="77777777" w:rsidR="00AB59BB" w:rsidRDefault="001A2649" w:rsidP="00D13877">
      <w:pPr>
        <w:pStyle w:val="TitleCover"/>
        <w:rPr>
          <w:rFonts w:ascii="Arial" w:hAnsi="Arial" w:cs="Arial"/>
        </w:rPr>
      </w:pPr>
      <w:r>
        <w:rPr>
          <w:rFonts w:ascii="Arial" w:hAnsi="Arial" w:cs="Arial"/>
        </w:rPr>
        <w:t>Maximo extensions for Building Information Models</w:t>
      </w:r>
      <w:r w:rsidR="00F1672A">
        <w:rPr>
          <w:rFonts w:ascii="Arial" w:hAnsi="Arial" w:cs="Arial"/>
        </w:rPr>
        <w:t xml:space="preserve"> </w:t>
      </w:r>
    </w:p>
    <w:p w14:paraId="57384975" w14:textId="77777777" w:rsidR="001A2649" w:rsidRPr="00242FD7" w:rsidRDefault="009D459B" w:rsidP="00D13877">
      <w:pPr>
        <w:pStyle w:val="TitleCover"/>
        <w:rPr>
          <w:rFonts w:ascii="Arial" w:hAnsi="Arial" w:cs="Arial"/>
        </w:rPr>
      </w:pPr>
      <w:r>
        <w:rPr>
          <w:rFonts w:ascii="Arial" w:hAnsi="Arial" w:cs="Arial"/>
        </w:rPr>
        <w:t xml:space="preserve">Autodesk </w:t>
      </w:r>
      <w:r w:rsidR="00F1672A">
        <w:rPr>
          <w:rFonts w:ascii="Arial" w:hAnsi="Arial" w:cs="Arial"/>
        </w:rPr>
        <w:t xml:space="preserve">Forge Viewer Plug-in </w:t>
      </w:r>
    </w:p>
    <w:p w14:paraId="2566F4AF" w14:textId="7795E9A9" w:rsidR="001A2649" w:rsidRDefault="00C533C2" w:rsidP="00D13877">
      <w:pPr>
        <w:pStyle w:val="SubtitleCover"/>
      </w:pPr>
      <w:r>
        <w:t>For Maximo</w:t>
      </w:r>
      <w:r w:rsidR="001A2649">
        <w:t xml:space="preserve"> </w:t>
      </w:r>
      <w:r w:rsidR="00F1672A">
        <w:t>7.6.0.</w:t>
      </w:r>
      <w:r w:rsidR="00290201">
        <w:t>8</w:t>
      </w:r>
    </w:p>
    <w:p w14:paraId="79C5959E" w14:textId="77777777" w:rsidR="00276FE1" w:rsidRDefault="00276FE1" w:rsidP="00D13877">
      <w:pPr>
        <w:pStyle w:val="BodyText"/>
      </w:pPr>
    </w:p>
    <w:p w14:paraId="1D699FA5" w14:textId="0C4A2AAA" w:rsidR="00984D77" w:rsidRDefault="00984D77" w:rsidP="00984D77">
      <w:pPr>
        <w:pStyle w:val="Author"/>
        <w:ind w:left="1440"/>
        <w:rPr>
          <w:rFonts w:ascii="Arial Narrow" w:hAnsi="Arial Narrow"/>
        </w:rPr>
      </w:pPr>
      <w:r>
        <w:rPr>
          <w:rFonts w:ascii="Arial Narrow" w:hAnsi="Arial Narrow"/>
        </w:rPr>
        <w:t>Technical contact: Doug Wood</w:t>
      </w:r>
      <w:r>
        <w:rPr>
          <w:rFonts w:ascii="Arial Narrow" w:hAnsi="Arial Narrow"/>
        </w:rPr>
        <w:tab/>
        <w:t xml:space="preserve">  </w:t>
      </w:r>
      <w:hyperlink r:id="rId12" w:history="1">
        <w:r w:rsidRPr="005C3515">
          <w:rPr>
            <w:rStyle w:val="Hyperlink"/>
            <w:rFonts w:ascii="Arial Narrow" w:hAnsi="Arial Narrow"/>
          </w:rPr>
          <w:t>doug.wood@us.ibm</w:t>
        </w:r>
      </w:hyperlink>
      <w:r>
        <w:rPr>
          <w:rStyle w:val="Hyperlink"/>
          <w:rFonts w:ascii="Arial Narrow" w:hAnsi="Arial Narrow"/>
        </w:rPr>
        <w:t>.com</w:t>
      </w:r>
    </w:p>
    <w:p w14:paraId="0BE875FA" w14:textId="5F8046BC" w:rsidR="00984D77" w:rsidRDefault="00984D77" w:rsidP="00984D77">
      <w:pPr>
        <w:pStyle w:val="Author"/>
        <w:ind w:left="1440"/>
      </w:pPr>
      <w:r>
        <w:rPr>
          <w:rFonts w:ascii="Arial Narrow" w:hAnsi="Arial Narrow"/>
        </w:rPr>
        <w:t xml:space="preserve">Marketing Contact </w:t>
      </w:r>
      <w:proofErr w:type="spellStart"/>
      <w:r>
        <w:rPr>
          <w:rFonts w:ascii="Arial Narrow" w:hAnsi="Arial Narrow"/>
        </w:rPr>
        <w:t>Kawon</w:t>
      </w:r>
      <w:proofErr w:type="spellEnd"/>
      <w:r>
        <w:rPr>
          <w:rFonts w:ascii="Arial Narrow" w:hAnsi="Arial Narrow"/>
        </w:rPr>
        <w:t xml:space="preserve"> Park</w:t>
      </w:r>
      <w:r>
        <w:rPr>
          <w:rFonts w:ascii="Arial Narrow" w:hAnsi="Arial Narrow"/>
        </w:rPr>
        <w:tab/>
        <w:t xml:space="preserve"> </w:t>
      </w:r>
      <w:r w:rsidRPr="00E75C7D">
        <w:rPr>
          <w:rFonts w:ascii="Arial Narrow" w:hAnsi="Arial Narrow"/>
        </w:rPr>
        <w:t xml:space="preserve"> </w:t>
      </w:r>
      <w:r w:rsidR="00290201">
        <w:fldChar w:fldCharType="begin"/>
      </w:r>
      <w:r w:rsidR="00290201">
        <w:instrText xml:space="preserve"> HYPERLINK "mailto:kwoodbur@us.ibm.com" </w:instrText>
      </w:r>
      <w:ins w:id="0" w:author="Doug A. Wood" w:date="2017-05-31T11:37:00Z"/>
      <w:r w:rsidR="00290201">
        <w:fldChar w:fldCharType="separate"/>
      </w:r>
      <w:r w:rsidR="00290201">
        <w:fldChar w:fldCharType="begin"/>
      </w:r>
      <w:r w:rsidR="00290201">
        <w:instrText xml:space="preserve"> HYPERLINK "mailto:kpark@us.ibm.com" </w:instrText>
      </w:r>
      <w:ins w:id="1" w:author="Doug A. Wood" w:date="2017-05-31T11:37:00Z"/>
      <w:r w:rsidR="00290201">
        <w:fldChar w:fldCharType="separate"/>
      </w:r>
      <w:r w:rsidRPr="00E75C7D">
        <w:rPr>
          <w:rStyle w:val="Hyperlink"/>
          <w:rFonts w:ascii="Arial Narrow" w:hAnsi="Arial Narrow"/>
          <w:lang w:val="en"/>
        </w:rPr>
        <w:t>kpark@us.ibm.com</w:t>
      </w:r>
      <w:r w:rsidR="00290201">
        <w:rPr>
          <w:rStyle w:val="Hyperlink"/>
          <w:rFonts w:ascii="Arial Narrow" w:hAnsi="Arial Narrow"/>
          <w:lang w:val="en"/>
        </w:rPr>
        <w:fldChar w:fldCharType="end"/>
      </w:r>
      <w:r w:rsidRPr="00E75C7D">
        <w:rPr>
          <w:rFonts w:ascii="Arial Narrow" w:hAnsi="Arial Narrow"/>
          <w:color w:val="0000FF"/>
          <w:u w:val="single"/>
        </w:rPr>
        <w:br/>
      </w:r>
      <w:r w:rsidR="00290201">
        <w:rPr>
          <w:rFonts w:ascii="Arial Narrow" w:hAnsi="Arial Narrow"/>
          <w:color w:val="0000FF"/>
          <w:u w:val="single"/>
        </w:rPr>
        <w:fldChar w:fldCharType="end"/>
      </w:r>
    </w:p>
    <w:p w14:paraId="03443519" w14:textId="77777777" w:rsidR="001A2649" w:rsidRDefault="001A2649">
      <w:pPr>
        <w:pStyle w:val="Titlepage"/>
      </w:pPr>
    </w:p>
    <w:p w14:paraId="6AB5B0B5" w14:textId="77777777" w:rsidR="00276FE1" w:rsidRDefault="00276FE1">
      <w:pPr>
        <w:pStyle w:val="Titlepage"/>
      </w:pPr>
    </w:p>
    <w:p w14:paraId="57490B89" w14:textId="77777777" w:rsidR="00276FE1" w:rsidRDefault="00276FE1">
      <w:pPr>
        <w:pStyle w:val="Titlepage"/>
      </w:pPr>
    </w:p>
    <w:p w14:paraId="284C7A50" w14:textId="77777777" w:rsidR="00276FE1" w:rsidRDefault="00276FE1">
      <w:pPr>
        <w:pStyle w:val="Titlepage"/>
      </w:pPr>
    </w:p>
    <w:p w14:paraId="18FD05FD" w14:textId="77777777" w:rsidR="00276FE1" w:rsidRDefault="00276FE1">
      <w:pPr>
        <w:pStyle w:val="Titlepage"/>
      </w:pPr>
    </w:p>
    <w:p w14:paraId="3DDB73DB" w14:textId="77777777" w:rsidR="00276FE1" w:rsidRDefault="00276FE1">
      <w:pPr>
        <w:pStyle w:val="Titlepage"/>
      </w:pPr>
    </w:p>
    <w:p w14:paraId="26F87433" w14:textId="77777777" w:rsidR="00276FE1" w:rsidRDefault="00276FE1">
      <w:pPr>
        <w:pStyle w:val="Titlepage"/>
      </w:pPr>
    </w:p>
    <w:p w14:paraId="248E81A0" w14:textId="77777777" w:rsidR="001A2649" w:rsidRDefault="001A2649">
      <w:pPr>
        <w:pStyle w:val="Titlepage"/>
      </w:pPr>
    </w:p>
    <w:p w14:paraId="0A0F9A57" w14:textId="77777777" w:rsidR="001A2649" w:rsidRDefault="00290201">
      <w:pPr>
        <w:pStyle w:val="Titlepage"/>
      </w:pPr>
      <w:r>
        <w:rPr>
          <w:noProof/>
        </w:rPr>
        <w:pict w14:anchorId="1A3C27E4">
          <v:shape id="Picture 11" o:spid="_x0000_s1026" type="#_x0000_t75" alt="IBMlogo" style="position:absolute;left:0;text-align:left;margin-left:70.65pt;margin-top:30.75pt;width:85.05pt;height:31.85pt;z-index:251657728;visibility:visible">
            <v:imagedata r:id="rId13" o:title="" grayscale="t" bilevel="t"/>
          </v:shape>
        </w:pict>
      </w:r>
    </w:p>
    <w:p w14:paraId="13A0AC76" w14:textId="77777777" w:rsidR="001A2649" w:rsidRDefault="001A2649">
      <w:pPr>
        <w:pStyle w:val="Titlepage"/>
      </w:pPr>
    </w:p>
    <w:p w14:paraId="1604EED4" w14:textId="77777777" w:rsidR="001A2649" w:rsidRDefault="001A2649">
      <w:pPr>
        <w:pStyle w:val="Titlepage"/>
      </w:pPr>
    </w:p>
    <w:p w14:paraId="564B0B30" w14:textId="77777777" w:rsidR="001A2649" w:rsidRDefault="001A2649">
      <w:pPr>
        <w:pStyle w:val="Titlepage"/>
      </w:pPr>
    </w:p>
    <w:p w14:paraId="17F917EB" w14:textId="77777777" w:rsidR="00C1423D" w:rsidRDefault="00C1423D">
      <w:pPr>
        <w:pStyle w:val="Titlepage"/>
      </w:pPr>
    </w:p>
    <w:p w14:paraId="4A173FED" w14:textId="77777777" w:rsidR="00C1423D" w:rsidRDefault="00C1423D">
      <w:pPr>
        <w:pStyle w:val="Titlepage"/>
      </w:pPr>
    </w:p>
    <w:p w14:paraId="78FC51B8" w14:textId="77777777" w:rsidR="00C1423D" w:rsidRDefault="00C1423D">
      <w:pPr>
        <w:pStyle w:val="Titlepage"/>
      </w:pPr>
    </w:p>
    <w:p w14:paraId="02D7EBE5" w14:textId="77777777" w:rsidR="00C1423D" w:rsidRDefault="00C1423D">
      <w:pPr>
        <w:pStyle w:val="Titlepage"/>
      </w:pPr>
    </w:p>
    <w:p w14:paraId="308160F9" w14:textId="77777777" w:rsidR="00C1423D" w:rsidRDefault="00C1423D">
      <w:pPr>
        <w:pStyle w:val="Titlepage"/>
      </w:pPr>
      <w:r>
        <w:rPr>
          <w:noProof/>
        </w:rPr>
        <mc:AlternateContent>
          <mc:Choice Requires="wps">
            <w:drawing>
              <wp:anchor distT="0" distB="0" distL="114300" distR="114300" simplePos="0" relativeHeight="251657216" behindDoc="0" locked="0" layoutInCell="1" allowOverlap="1" wp14:anchorId="10D32807" wp14:editId="0FB351FD">
                <wp:simplePos x="0" y="0"/>
                <wp:positionH relativeFrom="column">
                  <wp:posOffset>760095</wp:posOffset>
                </wp:positionH>
                <wp:positionV relativeFrom="paragraph">
                  <wp:posOffset>15240</wp:posOffset>
                </wp:positionV>
                <wp:extent cx="4886325" cy="105981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325" cy="1059815"/>
                        </a:xfrm>
                        <a:prstGeom prst="rect">
                          <a:avLst/>
                        </a:prstGeom>
                        <a:noFill/>
                        <a:ln w="9525">
                          <a:noFill/>
                          <a:miter lim="800000"/>
                          <a:headEnd/>
                          <a:tailEnd/>
                        </a:ln>
                      </wps:spPr>
                      <wps:txbx>
                        <w:txbxContent>
                          <w:p w14:paraId="6014E1E5" w14:textId="77777777" w:rsidR="00365163" w:rsidRDefault="00365163" w:rsidP="00276FE1">
                            <w:pPr>
                              <w:jc w:val="both"/>
                              <w:rPr>
                                <w:rStyle w:val="left"/>
                                <w:rFonts w:ascii="Comic Sans MS" w:hAnsi="Comic Sans MS"/>
                                <w:color w:val="000080"/>
                                <w:sz w:val="16"/>
                                <w:szCs w:val="16"/>
                              </w:rPr>
                            </w:pPr>
                            <w:r>
                              <w:rPr>
                                <w:rStyle w:val="left"/>
                                <w:rFonts w:ascii="Arial" w:hAnsi="Arial" w:cs="Arial"/>
                                <w:color w:val="000080"/>
                                <w:sz w:val="16"/>
                                <w:szCs w:val="16"/>
                              </w:rPr>
                              <w:t xml:space="preserve">The </w:t>
                            </w:r>
                            <w:r w:rsidRPr="00C1423D">
                              <w:rPr>
                                <w:rStyle w:val="left"/>
                                <w:rFonts w:ascii="Arial" w:hAnsi="Arial" w:cs="Arial"/>
                                <w:color w:val="000080"/>
                                <w:sz w:val="16"/>
                                <w:szCs w:val="16"/>
                              </w:rPr>
                              <w:t>Maxim</w:t>
                            </w:r>
                            <w:r>
                              <w:rPr>
                                <w:rStyle w:val="left"/>
                                <w:rFonts w:ascii="Arial" w:hAnsi="Arial" w:cs="Arial"/>
                                <w:color w:val="000080"/>
                                <w:sz w:val="16"/>
                                <w:szCs w:val="16"/>
                              </w:rPr>
                              <w:t xml:space="preserve"> </w:t>
                            </w:r>
                            <w:r w:rsidRPr="00C1423D">
                              <w:rPr>
                                <w:rStyle w:val="left"/>
                                <w:rFonts w:ascii="Arial" w:hAnsi="Arial" w:cs="Arial"/>
                                <w:color w:val="000080"/>
                                <w:sz w:val="16"/>
                                <w:szCs w:val="16"/>
                              </w:rPr>
                              <w:t>e</w:t>
                            </w:r>
                            <w:r>
                              <w:rPr>
                                <w:rStyle w:val="left"/>
                                <w:rFonts w:ascii="Arial" w:hAnsi="Arial" w:cs="Arial"/>
                                <w:color w:val="000080"/>
                                <w:sz w:val="16"/>
                                <w:szCs w:val="16"/>
                              </w:rPr>
                              <w:t xml:space="preserve">xtensions </w:t>
                            </w:r>
                            <w:r w:rsidRPr="00C1423D">
                              <w:rPr>
                                <w:rStyle w:val="left"/>
                                <w:rFonts w:ascii="Arial" w:hAnsi="Arial" w:cs="Arial"/>
                                <w:color w:val="000080"/>
                                <w:sz w:val="16"/>
                                <w:szCs w:val="16"/>
                              </w:rPr>
                              <w:t>for</w:t>
                            </w:r>
                            <w:r>
                              <w:rPr>
                                <w:rStyle w:val="left"/>
                                <w:rFonts w:ascii="Arial" w:hAnsi="Arial" w:cs="Arial"/>
                                <w:color w:val="000080"/>
                                <w:sz w:val="16"/>
                                <w:szCs w:val="16"/>
                              </w:rPr>
                              <w:t xml:space="preserve"> Building Information Modeling (BIM) </w:t>
                            </w:r>
                            <w:r w:rsidRPr="00C1423D">
                              <w:rPr>
                                <w:rStyle w:val="left"/>
                                <w:rFonts w:ascii="Arial" w:hAnsi="Arial" w:cs="Arial"/>
                                <w:color w:val="000080"/>
                                <w:sz w:val="16"/>
                                <w:szCs w:val="16"/>
                              </w:rPr>
                              <w:t>is released as trial software and distributed on the IBM Service Management (ISM) Library. An existing Maximo Asset Management 7</w:t>
                            </w:r>
                            <w:r>
                              <w:rPr>
                                <w:rStyle w:val="left"/>
                                <w:rFonts w:ascii="Arial" w:hAnsi="Arial" w:cs="Arial"/>
                                <w:color w:val="000080"/>
                                <w:sz w:val="16"/>
                                <w:szCs w:val="16"/>
                              </w:rPr>
                              <w:t>.5 or 7.6</w:t>
                            </w:r>
                            <w:r w:rsidRPr="00C1423D">
                              <w:rPr>
                                <w:rStyle w:val="left"/>
                                <w:rFonts w:ascii="Arial" w:hAnsi="Arial" w:cs="Arial"/>
                                <w:color w:val="000080"/>
                                <w:sz w:val="16"/>
                                <w:szCs w:val="16"/>
                              </w:rPr>
                              <w:t xml:space="preserve"> license and installation is required. Trial software is not supported by the IBM Maximo support program; however, support is available directly from the IBM Maximo development team for as long as the software is available for download on the ISM Library. Check the ISM Library for the most recent version as well as continued availability.</w:t>
                            </w:r>
                            <w:r>
                              <w:rPr>
                                <w:rStyle w:val="left"/>
                                <w:rFonts w:ascii="Arial" w:hAnsi="Arial" w:cs="Arial"/>
                                <w:color w:val="000080"/>
                                <w:sz w:val="16"/>
                                <w:szCs w:val="16"/>
                              </w:rPr>
                              <w:t xml:space="preserve"> </w:t>
                            </w:r>
                            <w:r w:rsidRPr="00C1423D">
                              <w:rPr>
                                <w:rStyle w:val="left"/>
                                <w:rFonts w:ascii="Arial" w:hAnsi="Arial" w:cs="Arial"/>
                                <w:color w:val="000080"/>
                                <w:sz w:val="16"/>
                                <w:szCs w:val="16"/>
                              </w:rPr>
                              <w:t xml:space="preserve">Only an English version is distributed during the trial. Your feedback is important because the software is being evaluated for possible integration with other </w:t>
                            </w:r>
                            <w:r>
                              <w:rPr>
                                <w:rStyle w:val="left"/>
                                <w:rFonts w:ascii="Arial" w:hAnsi="Arial" w:cs="Arial"/>
                                <w:color w:val="000080"/>
                                <w:sz w:val="16"/>
                                <w:szCs w:val="16"/>
                              </w:rPr>
                              <w:t>Maximo</w:t>
                            </w:r>
                            <w:r w:rsidRPr="00C1423D">
                              <w:rPr>
                                <w:rStyle w:val="left"/>
                                <w:rFonts w:ascii="Arial" w:hAnsi="Arial" w:cs="Arial"/>
                                <w:color w:val="000080"/>
                                <w:sz w:val="16"/>
                                <w:szCs w:val="16"/>
                              </w:rPr>
                              <w:t xml:space="preserve"> products. Send all support questions and feedback to: </w:t>
                            </w:r>
                            <w:hyperlink r:id="rId14" w:history="1">
                              <w:r w:rsidRPr="00FA2F4A">
                                <w:rPr>
                                  <w:rStyle w:val="Hyperlink"/>
                                  <w:rFonts w:ascii="Comic Sans MS" w:hAnsi="Comic Sans MS"/>
                                  <w:sz w:val="16"/>
                                  <w:szCs w:val="16"/>
                                </w:rPr>
                                <w:t>maxbim@ca.ibm.com</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D32807" id="_x0000_t202" coordsize="21600,21600" o:spt="202" path="m,l,21600r21600,l21600,xe">
                <v:stroke joinstyle="miter"/>
                <v:path gradientshapeok="t" o:connecttype="rect"/>
              </v:shapetype>
              <v:shape id="Text Box 2" o:spid="_x0000_s1026" type="#_x0000_t202" style="position:absolute;left:0;text-align:left;margin-left:59.85pt;margin-top:1.2pt;width:384.75pt;height:83.45pt;z-index:251657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" filled="f" stroked="f">
                <v:textbox style="mso-fit-shape-to-text:t">
                  <w:txbxContent>
                    <w:p w14:paraId="6014E1E5" w14:textId="77777777" w:rsidR="00365163" w:rsidRDefault="00365163" w:rsidP="00276FE1">
                      <w:pPr>
                        <w:jc w:val="both"/>
                        <w:rPr>
                          <w:rStyle w:val="left"/>
                          <w:rFonts w:ascii="Comic Sans MS" w:hAnsi="Comic Sans MS"/>
                          <w:color w:val="000080"/>
                          <w:sz w:val="16"/>
                          <w:szCs w:val="16"/>
                        </w:rPr>
                      </w:pPr>
                      <w:r>
                        <w:rPr>
                          <w:rStyle w:val="left"/>
                          <w:rFonts w:ascii="Arial" w:hAnsi="Arial" w:cs="Arial"/>
                          <w:color w:val="000080"/>
                          <w:sz w:val="16"/>
                          <w:szCs w:val="16"/>
                        </w:rPr>
                        <w:t xml:space="preserve">The </w:t>
                      </w:r>
                      <w:r w:rsidRPr="00C1423D">
                        <w:rPr>
                          <w:rStyle w:val="left"/>
                          <w:rFonts w:ascii="Arial" w:hAnsi="Arial" w:cs="Arial"/>
                          <w:color w:val="000080"/>
                          <w:sz w:val="16"/>
                          <w:szCs w:val="16"/>
                        </w:rPr>
                        <w:t>Maxim</w:t>
                      </w:r>
                      <w:r>
                        <w:rPr>
                          <w:rStyle w:val="left"/>
                          <w:rFonts w:ascii="Arial" w:hAnsi="Arial" w:cs="Arial"/>
                          <w:color w:val="000080"/>
                          <w:sz w:val="16"/>
                          <w:szCs w:val="16"/>
                        </w:rPr>
                        <w:t xml:space="preserve"> </w:t>
                      </w:r>
                      <w:r w:rsidRPr="00C1423D">
                        <w:rPr>
                          <w:rStyle w:val="left"/>
                          <w:rFonts w:ascii="Arial" w:hAnsi="Arial" w:cs="Arial"/>
                          <w:color w:val="000080"/>
                          <w:sz w:val="16"/>
                          <w:szCs w:val="16"/>
                        </w:rPr>
                        <w:t>e</w:t>
                      </w:r>
                      <w:r>
                        <w:rPr>
                          <w:rStyle w:val="left"/>
                          <w:rFonts w:ascii="Arial" w:hAnsi="Arial" w:cs="Arial"/>
                          <w:color w:val="000080"/>
                          <w:sz w:val="16"/>
                          <w:szCs w:val="16"/>
                        </w:rPr>
                        <w:t xml:space="preserve">xtensions </w:t>
                      </w:r>
                      <w:r w:rsidRPr="00C1423D">
                        <w:rPr>
                          <w:rStyle w:val="left"/>
                          <w:rFonts w:ascii="Arial" w:hAnsi="Arial" w:cs="Arial"/>
                          <w:color w:val="000080"/>
                          <w:sz w:val="16"/>
                          <w:szCs w:val="16"/>
                        </w:rPr>
                        <w:t>for</w:t>
                      </w:r>
                      <w:r>
                        <w:rPr>
                          <w:rStyle w:val="left"/>
                          <w:rFonts w:ascii="Arial" w:hAnsi="Arial" w:cs="Arial"/>
                          <w:color w:val="000080"/>
                          <w:sz w:val="16"/>
                          <w:szCs w:val="16"/>
                        </w:rPr>
                        <w:t xml:space="preserve"> Building Information Modeling (BIM) </w:t>
                      </w:r>
                      <w:r w:rsidRPr="00C1423D">
                        <w:rPr>
                          <w:rStyle w:val="left"/>
                          <w:rFonts w:ascii="Arial" w:hAnsi="Arial" w:cs="Arial"/>
                          <w:color w:val="000080"/>
                          <w:sz w:val="16"/>
                          <w:szCs w:val="16"/>
                        </w:rPr>
                        <w:t>is released as trial software and distributed on the IBM Service Management (ISM) Library. An existing Maximo Asset Management 7</w:t>
                      </w:r>
                      <w:r>
                        <w:rPr>
                          <w:rStyle w:val="left"/>
                          <w:rFonts w:ascii="Arial" w:hAnsi="Arial" w:cs="Arial"/>
                          <w:color w:val="000080"/>
                          <w:sz w:val="16"/>
                          <w:szCs w:val="16"/>
                        </w:rPr>
                        <w:t>.5 or 7.6</w:t>
                      </w:r>
                      <w:r w:rsidRPr="00C1423D">
                        <w:rPr>
                          <w:rStyle w:val="left"/>
                          <w:rFonts w:ascii="Arial" w:hAnsi="Arial" w:cs="Arial"/>
                          <w:color w:val="000080"/>
                          <w:sz w:val="16"/>
                          <w:szCs w:val="16"/>
                        </w:rPr>
                        <w:t xml:space="preserve"> license and installation is required. Trial software is not supported by the IBM Maximo support program; however, support is available directly from the IBM Maximo development team for as long as the software is available for download on the ISM Library. Check the ISM Library for the most recent version as well as continued availability.</w:t>
                      </w:r>
                      <w:r>
                        <w:rPr>
                          <w:rStyle w:val="left"/>
                          <w:rFonts w:ascii="Arial" w:hAnsi="Arial" w:cs="Arial"/>
                          <w:color w:val="000080"/>
                          <w:sz w:val="16"/>
                          <w:szCs w:val="16"/>
                        </w:rPr>
                        <w:t xml:space="preserve"> </w:t>
                      </w:r>
                      <w:r w:rsidRPr="00C1423D">
                        <w:rPr>
                          <w:rStyle w:val="left"/>
                          <w:rFonts w:ascii="Arial" w:hAnsi="Arial" w:cs="Arial"/>
                          <w:color w:val="000080"/>
                          <w:sz w:val="16"/>
                          <w:szCs w:val="16"/>
                        </w:rPr>
                        <w:t xml:space="preserve">Only an English version is distributed during the trial. Your feedback is important because the software is being evaluated for possible integration with other </w:t>
                      </w:r>
                      <w:r>
                        <w:rPr>
                          <w:rStyle w:val="left"/>
                          <w:rFonts w:ascii="Arial" w:hAnsi="Arial" w:cs="Arial"/>
                          <w:color w:val="000080"/>
                          <w:sz w:val="16"/>
                          <w:szCs w:val="16"/>
                        </w:rPr>
                        <w:t>Maximo</w:t>
                      </w:r>
                      <w:r w:rsidRPr="00C1423D">
                        <w:rPr>
                          <w:rStyle w:val="left"/>
                          <w:rFonts w:ascii="Arial" w:hAnsi="Arial" w:cs="Arial"/>
                          <w:color w:val="000080"/>
                          <w:sz w:val="16"/>
                          <w:szCs w:val="16"/>
                        </w:rPr>
                        <w:t xml:space="preserve"> products. Send all support questions and feedback to: </w:t>
                      </w:r>
                      <w:hyperlink r:id="rId15" w:history="1">
                        <w:r w:rsidRPr="00FA2F4A">
                          <w:rPr>
                            <w:rStyle w:val="Hyperlink"/>
                            <w:rFonts w:ascii="Comic Sans MS" w:hAnsi="Comic Sans MS"/>
                            <w:sz w:val="16"/>
                            <w:szCs w:val="16"/>
                          </w:rPr>
                          <w:t>maxbim@ca.ibm.com</w:t>
                        </w:r>
                      </w:hyperlink>
                    </w:p>
                  </w:txbxContent>
                </v:textbox>
              </v:shape>
            </w:pict>
          </mc:Fallback>
        </mc:AlternateContent>
      </w:r>
    </w:p>
    <w:p w14:paraId="6E71ED73" w14:textId="77777777" w:rsidR="001A2649" w:rsidRDefault="001A2649">
      <w:pPr>
        <w:pStyle w:val="Titlepage"/>
      </w:pPr>
    </w:p>
    <w:p w14:paraId="23AF4014" w14:textId="77777777" w:rsidR="001A2649" w:rsidRDefault="001A2649" w:rsidP="009D08DB">
      <w:pPr>
        <w:pStyle w:val="Titlepage"/>
        <w:ind w:left="0"/>
        <w:sectPr w:rsidR="001A2649" w:rsidSect="00B33E20">
          <w:headerReference w:type="default" r:id="rId16"/>
          <w:footerReference w:type="even" r:id="rId17"/>
          <w:footerReference w:type="default" r:id="rId18"/>
          <w:type w:val="continuous"/>
          <w:pgSz w:w="12240" w:h="15840" w:code="1"/>
          <w:pgMar w:top="-20" w:right="1728" w:bottom="0" w:left="1728" w:header="0" w:footer="0" w:gutter="0"/>
          <w:pgNumType w:fmt="lowerRoman"/>
          <w:cols w:space="720"/>
          <w:titlePg/>
        </w:sectPr>
      </w:pPr>
    </w:p>
    <w:p w14:paraId="1539F6F1" w14:textId="77777777" w:rsidR="001A2649" w:rsidRDefault="009A75A2" w:rsidP="009D08DB">
      <w:pPr>
        <w:pStyle w:val="Titlepage"/>
        <w:ind w:left="0"/>
        <w:sectPr w:rsidR="001A2649" w:rsidSect="00131341">
          <w:type w:val="continuous"/>
          <w:pgSz w:w="12240" w:h="15840" w:code="1"/>
          <w:pgMar w:top="-14" w:right="1728" w:bottom="0" w:left="1728" w:header="0" w:footer="1440" w:gutter="0"/>
          <w:pgNumType w:fmt="lowerRoman"/>
          <w:cols w:space="720"/>
          <w:titlePg/>
        </w:sectPr>
      </w:pPr>
      <w:r>
        <w:rPr>
          <w:noProof/>
        </w:rPr>
        <w:drawing>
          <wp:anchor distT="0" distB="0" distL="114300" distR="114300" simplePos="0" relativeHeight="251658240" behindDoc="1" locked="0" layoutInCell="1" allowOverlap="1" wp14:anchorId="6D5D0849" wp14:editId="2513CD43">
            <wp:simplePos x="0" y="0"/>
            <wp:positionH relativeFrom="page">
              <wp:posOffset>-9525</wp:posOffset>
            </wp:positionH>
            <wp:positionV relativeFrom="page">
              <wp:posOffset>8010525</wp:posOffset>
            </wp:positionV>
            <wp:extent cx="7793264" cy="2028825"/>
            <wp:effectExtent l="0" t="0" r="0" b="0"/>
            <wp:wrapNone/>
            <wp:docPr id="11" name="Picture 11"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ot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812209" cy="20337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C32D73" w14:textId="77777777" w:rsidR="001A2649" w:rsidRPr="00F8066F" w:rsidRDefault="001A2649" w:rsidP="00E7158D">
      <w:pPr>
        <w:autoSpaceDE w:val="0"/>
        <w:autoSpaceDN w:val="0"/>
        <w:adjustRightInd w:val="0"/>
        <w:rPr>
          <w:rFonts w:ascii="Palatino" w:hAnsi="Palatino" w:cs="Mangal"/>
          <w:color w:val="221E1F"/>
          <w:sz w:val="18"/>
          <w:szCs w:val="18"/>
          <w:lang w:bidi="mr-IN"/>
        </w:rPr>
      </w:pPr>
      <w:r w:rsidRPr="00F8066F">
        <w:rPr>
          <w:rFonts w:ascii="Palatino" w:hAnsi="Palatino" w:cs="Mangal"/>
          <w:b/>
          <w:bCs/>
          <w:color w:val="221E1F"/>
          <w:sz w:val="18"/>
          <w:szCs w:val="18"/>
          <w:lang w:bidi="mr-IN"/>
        </w:rPr>
        <w:lastRenderedPageBreak/>
        <w:t>© Cop</w:t>
      </w:r>
      <w:r w:rsidRPr="00DC7E02">
        <w:rPr>
          <w:rFonts w:ascii="Palatino" w:hAnsi="Palatino" w:cs="Mangal"/>
          <w:b/>
          <w:bCs/>
          <w:color w:val="221E1F"/>
          <w:sz w:val="18"/>
          <w:szCs w:val="18"/>
          <w:lang w:bidi="mr-IN"/>
        </w:rPr>
        <w:t xml:space="preserve">yright International Business Machines Corporation </w:t>
      </w:r>
      <w:r w:rsidRPr="00BD26B6">
        <w:rPr>
          <w:rFonts w:ascii="Palatino" w:hAnsi="Palatino" w:cs="Mangal"/>
          <w:b/>
          <w:bCs/>
          <w:sz w:val="18"/>
          <w:szCs w:val="18"/>
          <w:lang w:bidi="mr-IN"/>
        </w:rPr>
        <w:t>20</w:t>
      </w:r>
      <w:r>
        <w:rPr>
          <w:rFonts w:ascii="Palatino" w:hAnsi="Palatino" w:cs="Mangal"/>
          <w:b/>
          <w:bCs/>
          <w:sz w:val="18"/>
          <w:szCs w:val="18"/>
          <w:lang w:bidi="mr-IN"/>
        </w:rPr>
        <w:t>11</w:t>
      </w:r>
      <w:r w:rsidRPr="00BD26B6">
        <w:rPr>
          <w:rFonts w:ascii="Palatino" w:hAnsi="Palatino" w:cs="Mangal"/>
          <w:b/>
          <w:bCs/>
          <w:sz w:val="18"/>
          <w:szCs w:val="18"/>
          <w:lang w:bidi="mr-IN"/>
        </w:rPr>
        <w:t>.</w:t>
      </w:r>
      <w:r w:rsidRPr="00F8066F">
        <w:rPr>
          <w:b/>
          <w:bCs/>
          <w:color w:val="FF0000"/>
          <w:sz w:val="18"/>
          <w:szCs w:val="18"/>
          <w:lang w:bidi="mr-IN"/>
        </w:rPr>
        <w:t xml:space="preserve"> </w:t>
      </w:r>
    </w:p>
    <w:p w14:paraId="39B393EE"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pPr>
      <w:r w:rsidRPr="00DC7E02">
        <w:rPr>
          <w:rFonts w:ascii="Palatino" w:hAnsi="Palatino" w:cs="Palatino"/>
          <w:color w:val="221E1F"/>
          <w:sz w:val="18"/>
          <w:szCs w:val="18"/>
          <w:lang w:bidi="mr-IN"/>
        </w:rPr>
        <w:t xml:space="preserve">US Government Users Restricted Rights – Use, duplication or disclosure restricted by GSA ADP Schedule Contract with IBM Corp. </w:t>
      </w:r>
    </w:p>
    <w:p w14:paraId="393EF4BE"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pPr>
    </w:p>
    <w:p w14:paraId="3F3FEA5A"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sectPr w:rsidR="001A2649" w:rsidSect="00B33E20">
          <w:pgSz w:w="12240" w:h="15840" w:code="1"/>
          <w:pgMar w:top="1440" w:right="1728" w:bottom="1440" w:left="1728" w:header="720" w:footer="720" w:gutter="0"/>
          <w:pgNumType w:fmt="lowerRoman"/>
          <w:cols w:space="720"/>
          <w:titlePg/>
        </w:sectPr>
      </w:pPr>
    </w:p>
    <w:p w14:paraId="120E438F"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pPr>
    </w:p>
    <w:p w14:paraId="484275A7" w14:textId="77777777" w:rsidR="001A2649" w:rsidRDefault="001A2649">
      <w:pPr>
        <w:pStyle w:val="Contents"/>
      </w:pPr>
      <w:r>
        <w:br w:type="page"/>
      </w:r>
      <w:r>
        <w:lastRenderedPageBreak/>
        <w:t>Contents</w:t>
      </w:r>
    </w:p>
    <w:p w14:paraId="2DCFB61F" w14:textId="6D643826" w:rsidR="00D900C6" w:rsidRDefault="001A2649">
      <w:pPr>
        <w:pStyle w:val="TOC1"/>
        <w:rPr>
          <w:ins w:id="2" w:author="Doug A. Wood" w:date="2017-05-31T11:37:00Z"/>
          <w:rFonts w:asciiTheme="minorHAnsi" w:eastAsiaTheme="minorEastAsia" w:hAnsiTheme="minorHAnsi" w:cstheme="minorBidi"/>
          <w:szCs w:val="22"/>
        </w:rPr>
      </w:pPr>
      <w:r w:rsidRPr="00447662">
        <w:fldChar w:fldCharType="begin"/>
      </w:r>
      <w:r>
        <w:instrText xml:space="preserve"> TOC \o "2-3" \h \z \t "Heading 1,1,Appendix Subtitle,1,List of Figures,1,List of Tables,1,Revision History,1" </w:instrText>
      </w:r>
      <w:r w:rsidRPr="00447662">
        <w:fldChar w:fldCharType="separate"/>
      </w:r>
      <w:ins w:id="3" w:author="Doug A. Wood" w:date="2017-05-31T11:37:00Z">
        <w:r w:rsidR="00D900C6" w:rsidRPr="00DE2DA2">
          <w:rPr>
            <w:rStyle w:val="Hyperlink"/>
          </w:rPr>
          <w:fldChar w:fldCharType="begin"/>
        </w:r>
        <w:r w:rsidR="00D900C6" w:rsidRPr="00DE2DA2">
          <w:rPr>
            <w:rStyle w:val="Hyperlink"/>
          </w:rPr>
          <w:instrText xml:space="preserve"> </w:instrText>
        </w:r>
        <w:r w:rsidR="00D900C6">
          <w:instrText>HYPERLINK \l "_Toc483993992"</w:instrText>
        </w:r>
        <w:r w:rsidR="00D900C6" w:rsidRPr="00DE2DA2">
          <w:rPr>
            <w:rStyle w:val="Hyperlink"/>
          </w:rPr>
          <w:instrText xml:space="preserve"> </w:instrText>
        </w:r>
        <w:r w:rsidR="00D900C6" w:rsidRPr="00DE2DA2">
          <w:rPr>
            <w:rStyle w:val="Hyperlink"/>
          </w:rPr>
        </w:r>
        <w:r w:rsidR="00D900C6" w:rsidRPr="00DE2DA2">
          <w:rPr>
            <w:rStyle w:val="Hyperlink"/>
          </w:rPr>
          <w:fldChar w:fldCharType="separate"/>
        </w:r>
        <w:r w:rsidR="00D900C6" w:rsidRPr="00DE2DA2">
          <w:rPr>
            <w:rStyle w:val="Hyperlink"/>
          </w:rPr>
          <w:t>List of Figures</w:t>
        </w:r>
        <w:r w:rsidR="00D900C6">
          <w:rPr>
            <w:webHidden/>
          </w:rPr>
          <w:tab/>
        </w:r>
        <w:r w:rsidR="00D900C6">
          <w:rPr>
            <w:webHidden/>
          </w:rPr>
          <w:fldChar w:fldCharType="begin"/>
        </w:r>
        <w:r w:rsidR="00D900C6">
          <w:rPr>
            <w:webHidden/>
          </w:rPr>
          <w:instrText xml:space="preserve"> PAGEREF _Toc483993992 \h </w:instrText>
        </w:r>
        <w:r w:rsidR="00D900C6">
          <w:rPr>
            <w:webHidden/>
          </w:rPr>
        </w:r>
      </w:ins>
      <w:r w:rsidR="00D900C6">
        <w:rPr>
          <w:webHidden/>
        </w:rPr>
        <w:fldChar w:fldCharType="separate"/>
      </w:r>
      <w:ins w:id="4" w:author="Doug A. Wood" w:date="2017-05-31T13:09:00Z">
        <w:r w:rsidR="00365163">
          <w:rPr>
            <w:webHidden/>
          </w:rPr>
          <w:t>v</w:t>
        </w:r>
      </w:ins>
      <w:ins w:id="5" w:author="Doug A. Wood" w:date="2017-05-31T11:37:00Z">
        <w:r w:rsidR="00D900C6">
          <w:rPr>
            <w:webHidden/>
          </w:rPr>
          <w:fldChar w:fldCharType="end"/>
        </w:r>
        <w:r w:rsidR="00D900C6" w:rsidRPr="00DE2DA2">
          <w:rPr>
            <w:rStyle w:val="Hyperlink"/>
          </w:rPr>
          <w:fldChar w:fldCharType="end"/>
        </w:r>
      </w:ins>
    </w:p>
    <w:p w14:paraId="148A8C2C" w14:textId="36A92571" w:rsidR="00D900C6" w:rsidRDefault="00D900C6">
      <w:pPr>
        <w:pStyle w:val="TOC1"/>
        <w:rPr>
          <w:ins w:id="6" w:author="Doug A. Wood" w:date="2017-05-31T11:37:00Z"/>
          <w:rFonts w:asciiTheme="minorHAnsi" w:eastAsiaTheme="minorEastAsia" w:hAnsiTheme="minorHAnsi" w:cstheme="minorBidi"/>
          <w:szCs w:val="22"/>
        </w:rPr>
      </w:pPr>
      <w:ins w:id="7" w:author="Doug A. Wood" w:date="2017-05-31T11:37:00Z">
        <w:r w:rsidRPr="00DE2DA2">
          <w:rPr>
            <w:rStyle w:val="Hyperlink"/>
          </w:rPr>
          <w:fldChar w:fldCharType="begin"/>
        </w:r>
        <w:r w:rsidRPr="00DE2DA2">
          <w:rPr>
            <w:rStyle w:val="Hyperlink"/>
          </w:rPr>
          <w:instrText xml:space="preserve"> </w:instrText>
        </w:r>
        <w:r>
          <w:instrText>HYPERLINK \l "_Toc483993993"</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1</w:t>
        </w:r>
        <w:r>
          <w:rPr>
            <w:rFonts w:asciiTheme="minorHAnsi" w:eastAsiaTheme="minorEastAsia" w:hAnsiTheme="minorHAnsi" w:cstheme="minorBidi"/>
            <w:szCs w:val="22"/>
          </w:rPr>
          <w:tab/>
        </w:r>
        <w:r w:rsidRPr="00DE2DA2">
          <w:rPr>
            <w:rStyle w:val="Hyperlink"/>
          </w:rPr>
          <w:t>Overview</w:t>
        </w:r>
        <w:r>
          <w:rPr>
            <w:webHidden/>
          </w:rPr>
          <w:tab/>
        </w:r>
        <w:r>
          <w:rPr>
            <w:webHidden/>
          </w:rPr>
          <w:fldChar w:fldCharType="begin"/>
        </w:r>
        <w:r>
          <w:rPr>
            <w:webHidden/>
          </w:rPr>
          <w:instrText xml:space="preserve"> PAGEREF _Toc483993993 \h </w:instrText>
        </w:r>
        <w:r>
          <w:rPr>
            <w:webHidden/>
          </w:rPr>
        </w:r>
      </w:ins>
      <w:r>
        <w:rPr>
          <w:webHidden/>
        </w:rPr>
        <w:fldChar w:fldCharType="separate"/>
      </w:r>
      <w:ins w:id="8" w:author="Doug A. Wood" w:date="2017-05-31T13:09:00Z">
        <w:r w:rsidR="00365163">
          <w:rPr>
            <w:webHidden/>
          </w:rPr>
          <w:t>2</w:t>
        </w:r>
      </w:ins>
      <w:ins w:id="9" w:author="Doug A. Wood" w:date="2017-05-31T11:37:00Z">
        <w:r>
          <w:rPr>
            <w:webHidden/>
          </w:rPr>
          <w:fldChar w:fldCharType="end"/>
        </w:r>
        <w:r w:rsidRPr="00DE2DA2">
          <w:rPr>
            <w:rStyle w:val="Hyperlink"/>
          </w:rPr>
          <w:fldChar w:fldCharType="end"/>
        </w:r>
      </w:ins>
    </w:p>
    <w:p w14:paraId="22301D59" w14:textId="43ECF2BD" w:rsidR="00D900C6" w:rsidRDefault="00D900C6">
      <w:pPr>
        <w:pStyle w:val="TOC2"/>
        <w:rPr>
          <w:ins w:id="10" w:author="Doug A. Wood" w:date="2017-05-31T11:37:00Z"/>
          <w:rFonts w:asciiTheme="minorHAnsi" w:eastAsiaTheme="minorEastAsia" w:hAnsiTheme="minorHAnsi" w:cstheme="minorBidi"/>
          <w:szCs w:val="22"/>
        </w:rPr>
      </w:pPr>
      <w:ins w:id="11" w:author="Doug A. Wood" w:date="2017-05-31T11:37:00Z">
        <w:r w:rsidRPr="00DE2DA2">
          <w:rPr>
            <w:rStyle w:val="Hyperlink"/>
          </w:rPr>
          <w:fldChar w:fldCharType="begin"/>
        </w:r>
        <w:r w:rsidRPr="00DE2DA2">
          <w:rPr>
            <w:rStyle w:val="Hyperlink"/>
          </w:rPr>
          <w:instrText xml:space="preserve"> </w:instrText>
        </w:r>
        <w:r>
          <w:instrText>HYPERLINK \l "_Toc483993994"</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1.1</w:t>
        </w:r>
        <w:r>
          <w:rPr>
            <w:rFonts w:asciiTheme="minorHAnsi" w:eastAsiaTheme="minorEastAsia" w:hAnsiTheme="minorHAnsi" w:cstheme="minorBidi"/>
            <w:szCs w:val="22"/>
          </w:rPr>
          <w:tab/>
        </w:r>
        <w:r w:rsidRPr="00DE2DA2">
          <w:rPr>
            <w:rStyle w:val="Hyperlink"/>
          </w:rPr>
          <w:t>Utilizing Building Information Modeling (BIM) models with Maximo</w:t>
        </w:r>
        <w:r>
          <w:rPr>
            <w:webHidden/>
          </w:rPr>
          <w:tab/>
        </w:r>
        <w:r>
          <w:rPr>
            <w:webHidden/>
          </w:rPr>
          <w:fldChar w:fldCharType="begin"/>
        </w:r>
        <w:r>
          <w:rPr>
            <w:webHidden/>
          </w:rPr>
          <w:instrText xml:space="preserve"> PAGEREF _Toc483993994 \h </w:instrText>
        </w:r>
        <w:r>
          <w:rPr>
            <w:webHidden/>
          </w:rPr>
        </w:r>
      </w:ins>
      <w:r>
        <w:rPr>
          <w:webHidden/>
        </w:rPr>
        <w:fldChar w:fldCharType="separate"/>
      </w:r>
      <w:ins w:id="12" w:author="Doug A. Wood" w:date="2017-05-31T13:09:00Z">
        <w:r w:rsidR="00365163">
          <w:rPr>
            <w:webHidden/>
          </w:rPr>
          <w:t>2</w:t>
        </w:r>
      </w:ins>
      <w:ins w:id="13" w:author="Doug A. Wood" w:date="2017-05-31T11:37:00Z">
        <w:r>
          <w:rPr>
            <w:webHidden/>
          </w:rPr>
          <w:fldChar w:fldCharType="end"/>
        </w:r>
        <w:r w:rsidRPr="00DE2DA2">
          <w:rPr>
            <w:rStyle w:val="Hyperlink"/>
          </w:rPr>
          <w:fldChar w:fldCharType="end"/>
        </w:r>
      </w:ins>
    </w:p>
    <w:p w14:paraId="2AE29D00" w14:textId="64FDF8F1" w:rsidR="00D900C6" w:rsidRDefault="00D900C6">
      <w:pPr>
        <w:pStyle w:val="TOC2"/>
        <w:rPr>
          <w:ins w:id="14" w:author="Doug A. Wood" w:date="2017-05-31T11:37:00Z"/>
          <w:rFonts w:asciiTheme="minorHAnsi" w:eastAsiaTheme="minorEastAsia" w:hAnsiTheme="minorHAnsi" w:cstheme="minorBidi"/>
          <w:szCs w:val="22"/>
        </w:rPr>
      </w:pPr>
      <w:ins w:id="15" w:author="Doug A. Wood" w:date="2017-05-31T11:37:00Z">
        <w:r w:rsidRPr="00DE2DA2">
          <w:rPr>
            <w:rStyle w:val="Hyperlink"/>
          </w:rPr>
          <w:fldChar w:fldCharType="begin"/>
        </w:r>
        <w:r w:rsidRPr="00DE2DA2">
          <w:rPr>
            <w:rStyle w:val="Hyperlink"/>
          </w:rPr>
          <w:instrText xml:space="preserve"> </w:instrText>
        </w:r>
        <w:r>
          <w:instrText>HYPERLINK \l "_Toc483993995"</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1.2</w:t>
        </w:r>
        <w:r>
          <w:rPr>
            <w:rFonts w:asciiTheme="minorHAnsi" w:eastAsiaTheme="minorEastAsia" w:hAnsiTheme="minorHAnsi" w:cstheme="minorBidi"/>
            <w:szCs w:val="22"/>
          </w:rPr>
          <w:tab/>
        </w:r>
        <w:r w:rsidRPr="00DE2DA2">
          <w:rPr>
            <w:rStyle w:val="Hyperlink"/>
          </w:rPr>
          <w:t>Supported Software</w:t>
        </w:r>
        <w:r>
          <w:rPr>
            <w:webHidden/>
          </w:rPr>
          <w:tab/>
        </w:r>
        <w:r>
          <w:rPr>
            <w:webHidden/>
          </w:rPr>
          <w:fldChar w:fldCharType="begin"/>
        </w:r>
        <w:r>
          <w:rPr>
            <w:webHidden/>
          </w:rPr>
          <w:instrText xml:space="preserve"> PAGEREF _Toc483993995 \h </w:instrText>
        </w:r>
        <w:r>
          <w:rPr>
            <w:webHidden/>
          </w:rPr>
        </w:r>
      </w:ins>
      <w:r>
        <w:rPr>
          <w:webHidden/>
        </w:rPr>
        <w:fldChar w:fldCharType="separate"/>
      </w:r>
      <w:ins w:id="16" w:author="Doug A. Wood" w:date="2017-05-31T13:09:00Z">
        <w:r w:rsidR="00365163">
          <w:rPr>
            <w:webHidden/>
          </w:rPr>
          <w:t>3</w:t>
        </w:r>
      </w:ins>
      <w:ins w:id="17" w:author="Doug A. Wood" w:date="2017-05-31T11:37:00Z">
        <w:r>
          <w:rPr>
            <w:webHidden/>
          </w:rPr>
          <w:fldChar w:fldCharType="end"/>
        </w:r>
        <w:r w:rsidRPr="00DE2DA2">
          <w:rPr>
            <w:rStyle w:val="Hyperlink"/>
          </w:rPr>
          <w:fldChar w:fldCharType="end"/>
        </w:r>
      </w:ins>
    </w:p>
    <w:p w14:paraId="52ADCF48" w14:textId="155CB200" w:rsidR="00D900C6" w:rsidRDefault="00D900C6">
      <w:pPr>
        <w:pStyle w:val="TOC2"/>
        <w:rPr>
          <w:ins w:id="18" w:author="Doug A. Wood" w:date="2017-05-31T11:37:00Z"/>
          <w:rFonts w:asciiTheme="minorHAnsi" w:eastAsiaTheme="minorEastAsia" w:hAnsiTheme="minorHAnsi" w:cstheme="minorBidi"/>
          <w:szCs w:val="22"/>
        </w:rPr>
      </w:pPr>
      <w:ins w:id="19" w:author="Doug A. Wood" w:date="2017-05-31T11:37:00Z">
        <w:r w:rsidRPr="00DE2DA2">
          <w:rPr>
            <w:rStyle w:val="Hyperlink"/>
          </w:rPr>
          <w:fldChar w:fldCharType="begin"/>
        </w:r>
        <w:r w:rsidRPr="00DE2DA2">
          <w:rPr>
            <w:rStyle w:val="Hyperlink"/>
          </w:rPr>
          <w:instrText xml:space="preserve"> </w:instrText>
        </w:r>
        <w:r>
          <w:instrText>HYPERLINK \l "_Toc483993996"</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1.3</w:t>
        </w:r>
        <w:r>
          <w:rPr>
            <w:rFonts w:asciiTheme="minorHAnsi" w:eastAsiaTheme="minorEastAsia" w:hAnsiTheme="minorHAnsi" w:cstheme="minorBidi"/>
            <w:szCs w:val="22"/>
          </w:rPr>
          <w:tab/>
        </w:r>
        <w:r w:rsidRPr="00DE2DA2">
          <w:rPr>
            <w:rStyle w:val="Hyperlink"/>
          </w:rPr>
          <w:t>Features</w:t>
        </w:r>
        <w:r>
          <w:rPr>
            <w:webHidden/>
          </w:rPr>
          <w:tab/>
        </w:r>
        <w:r>
          <w:rPr>
            <w:webHidden/>
          </w:rPr>
          <w:fldChar w:fldCharType="begin"/>
        </w:r>
        <w:r>
          <w:rPr>
            <w:webHidden/>
          </w:rPr>
          <w:instrText xml:space="preserve"> PAGEREF _Toc483993996 \h </w:instrText>
        </w:r>
        <w:r>
          <w:rPr>
            <w:webHidden/>
          </w:rPr>
        </w:r>
      </w:ins>
      <w:r>
        <w:rPr>
          <w:webHidden/>
        </w:rPr>
        <w:fldChar w:fldCharType="separate"/>
      </w:r>
      <w:ins w:id="20" w:author="Doug A. Wood" w:date="2017-05-31T13:09:00Z">
        <w:r w:rsidR="00365163">
          <w:rPr>
            <w:webHidden/>
          </w:rPr>
          <w:t>3</w:t>
        </w:r>
      </w:ins>
      <w:ins w:id="21" w:author="Doug A. Wood" w:date="2017-05-31T11:37:00Z">
        <w:r>
          <w:rPr>
            <w:webHidden/>
          </w:rPr>
          <w:fldChar w:fldCharType="end"/>
        </w:r>
        <w:r w:rsidRPr="00DE2DA2">
          <w:rPr>
            <w:rStyle w:val="Hyperlink"/>
          </w:rPr>
          <w:fldChar w:fldCharType="end"/>
        </w:r>
      </w:ins>
    </w:p>
    <w:p w14:paraId="70F5E587" w14:textId="578DBFD0" w:rsidR="00D900C6" w:rsidRDefault="00D900C6">
      <w:pPr>
        <w:pStyle w:val="TOC2"/>
        <w:rPr>
          <w:ins w:id="22" w:author="Doug A. Wood" w:date="2017-05-31T11:37:00Z"/>
          <w:rFonts w:asciiTheme="minorHAnsi" w:eastAsiaTheme="minorEastAsia" w:hAnsiTheme="minorHAnsi" w:cstheme="minorBidi"/>
          <w:szCs w:val="22"/>
        </w:rPr>
      </w:pPr>
      <w:ins w:id="23" w:author="Doug A. Wood" w:date="2017-05-31T11:37:00Z">
        <w:r w:rsidRPr="00DE2DA2">
          <w:rPr>
            <w:rStyle w:val="Hyperlink"/>
          </w:rPr>
          <w:fldChar w:fldCharType="begin"/>
        </w:r>
        <w:r w:rsidRPr="00DE2DA2">
          <w:rPr>
            <w:rStyle w:val="Hyperlink"/>
          </w:rPr>
          <w:instrText xml:space="preserve"> </w:instrText>
        </w:r>
        <w:r>
          <w:instrText>HYPERLINK \l "_Toc483993997"</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1.4</w:t>
        </w:r>
        <w:r>
          <w:rPr>
            <w:rFonts w:asciiTheme="minorHAnsi" w:eastAsiaTheme="minorEastAsia" w:hAnsiTheme="minorHAnsi" w:cstheme="minorBidi"/>
            <w:szCs w:val="22"/>
          </w:rPr>
          <w:tab/>
        </w:r>
        <w:r w:rsidRPr="00DE2DA2">
          <w:rPr>
            <w:rStyle w:val="Hyperlink"/>
          </w:rPr>
          <w:t>Known Limitations</w:t>
        </w:r>
        <w:r>
          <w:rPr>
            <w:webHidden/>
          </w:rPr>
          <w:tab/>
        </w:r>
        <w:r>
          <w:rPr>
            <w:webHidden/>
          </w:rPr>
          <w:fldChar w:fldCharType="begin"/>
        </w:r>
        <w:r>
          <w:rPr>
            <w:webHidden/>
          </w:rPr>
          <w:instrText xml:space="preserve"> PAGEREF _Toc483993997 \h </w:instrText>
        </w:r>
        <w:r>
          <w:rPr>
            <w:webHidden/>
          </w:rPr>
        </w:r>
      </w:ins>
      <w:r>
        <w:rPr>
          <w:webHidden/>
        </w:rPr>
        <w:fldChar w:fldCharType="separate"/>
      </w:r>
      <w:ins w:id="24" w:author="Doug A. Wood" w:date="2017-05-31T13:09:00Z">
        <w:r w:rsidR="00365163">
          <w:rPr>
            <w:webHidden/>
          </w:rPr>
          <w:t>6</w:t>
        </w:r>
      </w:ins>
      <w:ins w:id="25" w:author="Doug A. Wood" w:date="2017-05-31T11:37:00Z">
        <w:r>
          <w:rPr>
            <w:webHidden/>
          </w:rPr>
          <w:fldChar w:fldCharType="end"/>
        </w:r>
        <w:r w:rsidRPr="00DE2DA2">
          <w:rPr>
            <w:rStyle w:val="Hyperlink"/>
          </w:rPr>
          <w:fldChar w:fldCharType="end"/>
        </w:r>
      </w:ins>
    </w:p>
    <w:p w14:paraId="24736D39" w14:textId="6C929622" w:rsidR="00D900C6" w:rsidRDefault="00D900C6">
      <w:pPr>
        <w:pStyle w:val="TOC1"/>
        <w:rPr>
          <w:ins w:id="26" w:author="Doug A. Wood" w:date="2017-05-31T11:37:00Z"/>
          <w:rFonts w:asciiTheme="minorHAnsi" w:eastAsiaTheme="minorEastAsia" w:hAnsiTheme="minorHAnsi" w:cstheme="minorBidi"/>
          <w:szCs w:val="22"/>
        </w:rPr>
      </w:pPr>
      <w:ins w:id="27" w:author="Doug A. Wood" w:date="2017-05-31T11:37:00Z">
        <w:r w:rsidRPr="00DE2DA2">
          <w:rPr>
            <w:rStyle w:val="Hyperlink"/>
          </w:rPr>
          <w:fldChar w:fldCharType="begin"/>
        </w:r>
        <w:r w:rsidRPr="00DE2DA2">
          <w:rPr>
            <w:rStyle w:val="Hyperlink"/>
          </w:rPr>
          <w:instrText xml:space="preserve"> </w:instrText>
        </w:r>
        <w:r>
          <w:instrText>HYPERLINK \l "_Toc483993998"</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2</w:t>
        </w:r>
        <w:r>
          <w:rPr>
            <w:rFonts w:asciiTheme="minorHAnsi" w:eastAsiaTheme="minorEastAsia" w:hAnsiTheme="minorHAnsi" w:cstheme="minorBidi"/>
            <w:szCs w:val="22"/>
          </w:rPr>
          <w:tab/>
        </w:r>
        <w:r w:rsidRPr="00DE2DA2">
          <w:rPr>
            <w:rStyle w:val="Hyperlink"/>
          </w:rPr>
          <w:t>Model Administration</w:t>
        </w:r>
        <w:r>
          <w:rPr>
            <w:webHidden/>
          </w:rPr>
          <w:tab/>
        </w:r>
        <w:r>
          <w:rPr>
            <w:webHidden/>
          </w:rPr>
          <w:fldChar w:fldCharType="begin"/>
        </w:r>
        <w:r>
          <w:rPr>
            <w:webHidden/>
          </w:rPr>
          <w:instrText xml:space="preserve"> PAGEREF _Toc483993998 \h </w:instrText>
        </w:r>
        <w:r>
          <w:rPr>
            <w:webHidden/>
          </w:rPr>
        </w:r>
      </w:ins>
      <w:r>
        <w:rPr>
          <w:webHidden/>
        </w:rPr>
        <w:fldChar w:fldCharType="separate"/>
      </w:r>
      <w:ins w:id="28" w:author="Doug A. Wood" w:date="2017-05-31T13:09:00Z">
        <w:r w:rsidR="00365163">
          <w:rPr>
            <w:webHidden/>
          </w:rPr>
          <w:t>6</w:t>
        </w:r>
      </w:ins>
      <w:ins w:id="29" w:author="Doug A. Wood" w:date="2017-05-31T11:37:00Z">
        <w:r>
          <w:rPr>
            <w:webHidden/>
          </w:rPr>
          <w:fldChar w:fldCharType="end"/>
        </w:r>
        <w:r w:rsidRPr="00DE2DA2">
          <w:rPr>
            <w:rStyle w:val="Hyperlink"/>
          </w:rPr>
          <w:fldChar w:fldCharType="end"/>
        </w:r>
      </w:ins>
    </w:p>
    <w:p w14:paraId="7B31DCE0" w14:textId="002C2D95" w:rsidR="00D900C6" w:rsidRDefault="00D900C6">
      <w:pPr>
        <w:pStyle w:val="TOC2"/>
        <w:rPr>
          <w:ins w:id="30" w:author="Doug A. Wood" w:date="2017-05-31T11:37:00Z"/>
          <w:rFonts w:asciiTheme="minorHAnsi" w:eastAsiaTheme="minorEastAsia" w:hAnsiTheme="minorHAnsi" w:cstheme="minorBidi"/>
          <w:szCs w:val="22"/>
        </w:rPr>
      </w:pPr>
      <w:ins w:id="31" w:author="Doug A. Wood" w:date="2017-05-31T11:37:00Z">
        <w:r w:rsidRPr="00DE2DA2">
          <w:rPr>
            <w:rStyle w:val="Hyperlink"/>
          </w:rPr>
          <w:fldChar w:fldCharType="begin"/>
        </w:r>
        <w:r w:rsidRPr="00DE2DA2">
          <w:rPr>
            <w:rStyle w:val="Hyperlink"/>
          </w:rPr>
          <w:instrText xml:space="preserve"> </w:instrText>
        </w:r>
        <w:r>
          <w:instrText>HYPERLINK \l "_Toc483993999"</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2.1</w:t>
        </w:r>
        <w:r>
          <w:rPr>
            <w:rFonts w:asciiTheme="minorHAnsi" w:eastAsiaTheme="minorEastAsia" w:hAnsiTheme="minorHAnsi" w:cstheme="minorBidi"/>
            <w:szCs w:val="22"/>
          </w:rPr>
          <w:tab/>
        </w:r>
        <w:r w:rsidRPr="00DE2DA2">
          <w:rPr>
            <w:rStyle w:val="Hyperlink"/>
          </w:rPr>
          <w:t>Managing Model Storage</w:t>
        </w:r>
        <w:r>
          <w:rPr>
            <w:webHidden/>
          </w:rPr>
          <w:tab/>
        </w:r>
        <w:r>
          <w:rPr>
            <w:webHidden/>
          </w:rPr>
          <w:fldChar w:fldCharType="begin"/>
        </w:r>
        <w:r>
          <w:rPr>
            <w:webHidden/>
          </w:rPr>
          <w:instrText xml:space="preserve"> PAGEREF _Toc483993999 \h </w:instrText>
        </w:r>
        <w:r>
          <w:rPr>
            <w:webHidden/>
          </w:rPr>
        </w:r>
      </w:ins>
      <w:r>
        <w:rPr>
          <w:webHidden/>
        </w:rPr>
        <w:fldChar w:fldCharType="separate"/>
      </w:r>
      <w:ins w:id="32" w:author="Doug A. Wood" w:date="2017-05-31T13:09:00Z">
        <w:r w:rsidR="00365163">
          <w:rPr>
            <w:webHidden/>
          </w:rPr>
          <w:t>8</w:t>
        </w:r>
      </w:ins>
      <w:ins w:id="33" w:author="Doug A. Wood" w:date="2017-05-31T11:37:00Z">
        <w:r>
          <w:rPr>
            <w:webHidden/>
          </w:rPr>
          <w:fldChar w:fldCharType="end"/>
        </w:r>
        <w:r w:rsidRPr="00DE2DA2">
          <w:rPr>
            <w:rStyle w:val="Hyperlink"/>
          </w:rPr>
          <w:fldChar w:fldCharType="end"/>
        </w:r>
      </w:ins>
    </w:p>
    <w:p w14:paraId="42F36DEB" w14:textId="7AC7A363" w:rsidR="00D900C6" w:rsidRDefault="00D900C6">
      <w:pPr>
        <w:pStyle w:val="TOC3"/>
        <w:rPr>
          <w:ins w:id="34" w:author="Doug A. Wood" w:date="2017-05-31T11:37:00Z"/>
          <w:rFonts w:asciiTheme="minorHAnsi" w:eastAsiaTheme="minorEastAsia" w:hAnsiTheme="minorHAnsi" w:cstheme="minorBidi"/>
          <w:sz w:val="22"/>
          <w:szCs w:val="22"/>
        </w:rPr>
      </w:pPr>
      <w:ins w:id="35" w:author="Doug A. Wood" w:date="2017-05-31T11:37:00Z">
        <w:r w:rsidRPr="00DE2DA2">
          <w:rPr>
            <w:rStyle w:val="Hyperlink"/>
          </w:rPr>
          <w:fldChar w:fldCharType="begin"/>
        </w:r>
        <w:r w:rsidRPr="00DE2DA2">
          <w:rPr>
            <w:rStyle w:val="Hyperlink"/>
          </w:rPr>
          <w:instrText xml:space="preserve"> </w:instrText>
        </w:r>
        <w:r>
          <w:instrText>HYPERLINK \l "_Toc483994000"</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2.1.1</w:t>
        </w:r>
        <w:r>
          <w:rPr>
            <w:rFonts w:asciiTheme="minorHAnsi" w:eastAsiaTheme="minorEastAsia" w:hAnsiTheme="minorHAnsi" w:cstheme="minorBidi"/>
            <w:sz w:val="22"/>
            <w:szCs w:val="22"/>
          </w:rPr>
          <w:tab/>
        </w:r>
        <w:r w:rsidRPr="00DE2DA2">
          <w:rPr>
            <w:rStyle w:val="Hyperlink"/>
          </w:rPr>
          <w:t>Creating a storage container:</w:t>
        </w:r>
        <w:r>
          <w:rPr>
            <w:webHidden/>
          </w:rPr>
          <w:tab/>
        </w:r>
        <w:r>
          <w:rPr>
            <w:webHidden/>
          </w:rPr>
          <w:fldChar w:fldCharType="begin"/>
        </w:r>
        <w:r>
          <w:rPr>
            <w:webHidden/>
          </w:rPr>
          <w:instrText xml:space="preserve"> PAGEREF _Toc483994000 \h </w:instrText>
        </w:r>
        <w:r>
          <w:rPr>
            <w:webHidden/>
          </w:rPr>
        </w:r>
      </w:ins>
      <w:r>
        <w:rPr>
          <w:webHidden/>
        </w:rPr>
        <w:fldChar w:fldCharType="separate"/>
      </w:r>
      <w:ins w:id="36" w:author="Doug A. Wood" w:date="2017-05-31T13:09:00Z">
        <w:r w:rsidR="00365163">
          <w:rPr>
            <w:webHidden/>
          </w:rPr>
          <w:t>9</w:t>
        </w:r>
      </w:ins>
      <w:ins w:id="37" w:author="Doug A. Wood" w:date="2017-05-31T11:37:00Z">
        <w:r>
          <w:rPr>
            <w:webHidden/>
          </w:rPr>
          <w:fldChar w:fldCharType="end"/>
        </w:r>
        <w:r w:rsidRPr="00DE2DA2">
          <w:rPr>
            <w:rStyle w:val="Hyperlink"/>
          </w:rPr>
          <w:fldChar w:fldCharType="end"/>
        </w:r>
      </w:ins>
    </w:p>
    <w:p w14:paraId="0FCCA39F" w14:textId="7BED6918" w:rsidR="00D900C6" w:rsidRDefault="00D900C6">
      <w:pPr>
        <w:pStyle w:val="TOC3"/>
        <w:rPr>
          <w:ins w:id="38" w:author="Doug A. Wood" w:date="2017-05-31T11:37:00Z"/>
          <w:rFonts w:asciiTheme="minorHAnsi" w:eastAsiaTheme="minorEastAsia" w:hAnsiTheme="minorHAnsi" w:cstheme="minorBidi"/>
          <w:sz w:val="22"/>
          <w:szCs w:val="22"/>
        </w:rPr>
      </w:pPr>
      <w:ins w:id="39" w:author="Doug A. Wood" w:date="2017-05-31T11:37:00Z">
        <w:r w:rsidRPr="00DE2DA2">
          <w:rPr>
            <w:rStyle w:val="Hyperlink"/>
          </w:rPr>
          <w:fldChar w:fldCharType="begin"/>
        </w:r>
        <w:r w:rsidRPr="00DE2DA2">
          <w:rPr>
            <w:rStyle w:val="Hyperlink"/>
          </w:rPr>
          <w:instrText xml:space="preserve"> </w:instrText>
        </w:r>
        <w:r>
          <w:instrText>HYPERLINK \l "_Toc483994001"</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2.1.2</w:t>
        </w:r>
        <w:r>
          <w:rPr>
            <w:rFonts w:asciiTheme="minorHAnsi" w:eastAsiaTheme="minorEastAsia" w:hAnsiTheme="minorHAnsi" w:cstheme="minorBidi"/>
            <w:sz w:val="22"/>
            <w:szCs w:val="22"/>
          </w:rPr>
          <w:tab/>
        </w:r>
        <w:r w:rsidRPr="00DE2DA2">
          <w:rPr>
            <w:rStyle w:val="Hyperlink"/>
          </w:rPr>
          <w:t>Unlinking a Storage Container</w:t>
        </w:r>
        <w:r>
          <w:rPr>
            <w:webHidden/>
          </w:rPr>
          <w:tab/>
        </w:r>
        <w:r>
          <w:rPr>
            <w:webHidden/>
          </w:rPr>
          <w:fldChar w:fldCharType="begin"/>
        </w:r>
        <w:r>
          <w:rPr>
            <w:webHidden/>
          </w:rPr>
          <w:instrText xml:space="preserve"> PAGEREF _Toc483994001 \h </w:instrText>
        </w:r>
        <w:r>
          <w:rPr>
            <w:webHidden/>
          </w:rPr>
        </w:r>
      </w:ins>
      <w:r>
        <w:rPr>
          <w:webHidden/>
        </w:rPr>
        <w:fldChar w:fldCharType="separate"/>
      </w:r>
      <w:ins w:id="40" w:author="Doug A. Wood" w:date="2017-05-31T13:09:00Z">
        <w:r w:rsidR="00365163">
          <w:rPr>
            <w:webHidden/>
          </w:rPr>
          <w:t>10</w:t>
        </w:r>
      </w:ins>
      <w:ins w:id="41" w:author="Doug A. Wood" w:date="2017-05-31T11:37:00Z">
        <w:r>
          <w:rPr>
            <w:webHidden/>
          </w:rPr>
          <w:fldChar w:fldCharType="end"/>
        </w:r>
        <w:r w:rsidRPr="00DE2DA2">
          <w:rPr>
            <w:rStyle w:val="Hyperlink"/>
          </w:rPr>
          <w:fldChar w:fldCharType="end"/>
        </w:r>
      </w:ins>
    </w:p>
    <w:p w14:paraId="38ADB6AC" w14:textId="4F891184" w:rsidR="00D900C6" w:rsidRDefault="00D900C6">
      <w:pPr>
        <w:pStyle w:val="TOC3"/>
        <w:rPr>
          <w:ins w:id="42" w:author="Doug A. Wood" w:date="2017-05-31T11:37:00Z"/>
          <w:rFonts w:asciiTheme="minorHAnsi" w:eastAsiaTheme="minorEastAsia" w:hAnsiTheme="minorHAnsi" w:cstheme="minorBidi"/>
          <w:sz w:val="22"/>
          <w:szCs w:val="22"/>
        </w:rPr>
      </w:pPr>
      <w:ins w:id="43" w:author="Doug A. Wood" w:date="2017-05-31T11:37:00Z">
        <w:r w:rsidRPr="00DE2DA2">
          <w:rPr>
            <w:rStyle w:val="Hyperlink"/>
          </w:rPr>
          <w:fldChar w:fldCharType="begin"/>
        </w:r>
        <w:r w:rsidRPr="00DE2DA2">
          <w:rPr>
            <w:rStyle w:val="Hyperlink"/>
          </w:rPr>
          <w:instrText xml:space="preserve"> </w:instrText>
        </w:r>
        <w:r>
          <w:instrText>HYPERLINK \l "_Toc483994002"</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2.1.3</w:t>
        </w:r>
        <w:r>
          <w:rPr>
            <w:rFonts w:asciiTheme="minorHAnsi" w:eastAsiaTheme="minorEastAsia" w:hAnsiTheme="minorHAnsi" w:cstheme="minorBidi"/>
            <w:sz w:val="22"/>
            <w:szCs w:val="22"/>
          </w:rPr>
          <w:tab/>
        </w:r>
        <w:r w:rsidRPr="00DE2DA2">
          <w:rPr>
            <w:rStyle w:val="Hyperlink"/>
          </w:rPr>
          <w:t>Deleting a Storage Container:</w:t>
        </w:r>
        <w:r>
          <w:rPr>
            <w:webHidden/>
          </w:rPr>
          <w:tab/>
        </w:r>
        <w:r>
          <w:rPr>
            <w:webHidden/>
          </w:rPr>
          <w:fldChar w:fldCharType="begin"/>
        </w:r>
        <w:r>
          <w:rPr>
            <w:webHidden/>
          </w:rPr>
          <w:instrText xml:space="preserve"> PAGEREF _Toc483994002 \h </w:instrText>
        </w:r>
        <w:r>
          <w:rPr>
            <w:webHidden/>
          </w:rPr>
        </w:r>
      </w:ins>
      <w:r>
        <w:rPr>
          <w:webHidden/>
        </w:rPr>
        <w:fldChar w:fldCharType="separate"/>
      </w:r>
      <w:ins w:id="44" w:author="Doug A. Wood" w:date="2017-05-31T13:09:00Z">
        <w:r w:rsidR="00365163">
          <w:rPr>
            <w:webHidden/>
          </w:rPr>
          <w:t>11</w:t>
        </w:r>
      </w:ins>
      <w:ins w:id="45" w:author="Doug A. Wood" w:date="2017-05-31T11:37:00Z">
        <w:r>
          <w:rPr>
            <w:webHidden/>
          </w:rPr>
          <w:fldChar w:fldCharType="end"/>
        </w:r>
        <w:r w:rsidRPr="00DE2DA2">
          <w:rPr>
            <w:rStyle w:val="Hyperlink"/>
          </w:rPr>
          <w:fldChar w:fldCharType="end"/>
        </w:r>
      </w:ins>
    </w:p>
    <w:p w14:paraId="7B45A8E4" w14:textId="2192ADDC" w:rsidR="00D900C6" w:rsidRDefault="00D900C6">
      <w:pPr>
        <w:pStyle w:val="TOC2"/>
        <w:rPr>
          <w:ins w:id="46" w:author="Doug A. Wood" w:date="2017-05-31T11:37:00Z"/>
          <w:rFonts w:asciiTheme="minorHAnsi" w:eastAsiaTheme="minorEastAsia" w:hAnsiTheme="minorHAnsi" w:cstheme="minorBidi"/>
          <w:szCs w:val="22"/>
        </w:rPr>
      </w:pPr>
      <w:ins w:id="47" w:author="Doug A. Wood" w:date="2017-05-31T11:37:00Z">
        <w:r w:rsidRPr="00DE2DA2">
          <w:rPr>
            <w:rStyle w:val="Hyperlink"/>
          </w:rPr>
          <w:fldChar w:fldCharType="begin"/>
        </w:r>
        <w:r w:rsidRPr="00DE2DA2">
          <w:rPr>
            <w:rStyle w:val="Hyperlink"/>
          </w:rPr>
          <w:instrText xml:space="preserve"> </w:instrText>
        </w:r>
        <w:r>
          <w:instrText>HYPERLINK \l "_Toc483994003"</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2.2</w:t>
        </w:r>
        <w:r>
          <w:rPr>
            <w:rFonts w:asciiTheme="minorHAnsi" w:eastAsiaTheme="minorEastAsia" w:hAnsiTheme="minorHAnsi" w:cstheme="minorBidi"/>
            <w:szCs w:val="22"/>
          </w:rPr>
          <w:tab/>
        </w:r>
        <w:r w:rsidRPr="00DE2DA2">
          <w:rPr>
            <w:rStyle w:val="Hyperlink"/>
          </w:rPr>
          <w:t>Rights</w:t>
        </w:r>
        <w:r>
          <w:rPr>
            <w:webHidden/>
          </w:rPr>
          <w:tab/>
        </w:r>
        <w:r>
          <w:rPr>
            <w:webHidden/>
          </w:rPr>
          <w:fldChar w:fldCharType="begin"/>
        </w:r>
        <w:r>
          <w:rPr>
            <w:webHidden/>
          </w:rPr>
          <w:instrText xml:space="preserve"> PAGEREF _Toc483994003 \h </w:instrText>
        </w:r>
        <w:r>
          <w:rPr>
            <w:webHidden/>
          </w:rPr>
        </w:r>
      </w:ins>
      <w:r>
        <w:rPr>
          <w:webHidden/>
        </w:rPr>
        <w:fldChar w:fldCharType="separate"/>
      </w:r>
      <w:ins w:id="48" w:author="Doug A. Wood" w:date="2017-05-31T13:09:00Z">
        <w:r w:rsidR="00365163">
          <w:rPr>
            <w:webHidden/>
          </w:rPr>
          <w:t>11</w:t>
        </w:r>
      </w:ins>
      <w:ins w:id="49" w:author="Doug A. Wood" w:date="2017-05-31T11:37:00Z">
        <w:r>
          <w:rPr>
            <w:webHidden/>
          </w:rPr>
          <w:fldChar w:fldCharType="end"/>
        </w:r>
        <w:r w:rsidRPr="00DE2DA2">
          <w:rPr>
            <w:rStyle w:val="Hyperlink"/>
          </w:rPr>
          <w:fldChar w:fldCharType="end"/>
        </w:r>
      </w:ins>
    </w:p>
    <w:p w14:paraId="3A6D2CD0" w14:textId="7D175648" w:rsidR="00D900C6" w:rsidRDefault="00D900C6">
      <w:pPr>
        <w:pStyle w:val="TOC2"/>
        <w:rPr>
          <w:ins w:id="50" w:author="Doug A. Wood" w:date="2017-05-31T11:37:00Z"/>
          <w:rFonts w:asciiTheme="minorHAnsi" w:eastAsiaTheme="minorEastAsia" w:hAnsiTheme="minorHAnsi" w:cstheme="minorBidi"/>
          <w:szCs w:val="22"/>
        </w:rPr>
      </w:pPr>
      <w:ins w:id="51" w:author="Doug A. Wood" w:date="2017-05-31T11:37:00Z">
        <w:r w:rsidRPr="00DE2DA2">
          <w:rPr>
            <w:rStyle w:val="Hyperlink"/>
          </w:rPr>
          <w:fldChar w:fldCharType="begin"/>
        </w:r>
        <w:r w:rsidRPr="00DE2DA2">
          <w:rPr>
            <w:rStyle w:val="Hyperlink"/>
          </w:rPr>
          <w:instrText xml:space="preserve"> </w:instrText>
        </w:r>
        <w:r>
          <w:instrText>HYPERLINK \l "_Toc483994004"</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2.3</w:t>
        </w:r>
        <w:r>
          <w:rPr>
            <w:rFonts w:asciiTheme="minorHAnsi" w:eastAsiaTheme="minorEastAsia" w:hAnsiTheme="minorHAnsi" w:cstheme="minorBidi"/>
            <w:szCs w:val="22"/>
          </w:rPr>
          <w:tab/>
        </w:r>
        <w:r w:rsidRPr="00DE2DA2">
          <w:rPr>
            <w:rStyle w:val="Hyperlink"/>
          </w:rPr>
          <w:t>Managing Model Files</w:t>
        </w:r>
        <w:r>
          <w:rPr>
            <w:webHidden/>
          </w:rPr>
          <w:tab/>
        </w:r>
        <w:r>
          <w:rPr>
            <w:webHidden/>
          </w:rPr>
          <w:fldChar w:fldCharType="begin"/>
        </w:r>
        <w:r>
          <w:rPr>
            <w:webHidden/>
          </w:rPr>
          <w:instrText xml:space="preserve"> PAGEREF _Toc483994004 \h </w:instrText>
        </w:r>
        <w:r>
          <w:rPr>
            <w:webHidden/>
          </w:rPr>
        </w:r>
      </w:ins>
      <w:r>
        <w:rPr>
          <w:webHidden/>
        </w:rPr>
        <w:fldChar w:fldCharType="separate"/>
      </w:r>
      <w:ins w:id="52" w:author="Doug A. Wood" w:date="2017-05-31T13:09:00Z">
        <w:r w:rsidR="00365163">
          <w:rPr>
            <w:webHidden/>
          </w:rPr>
          <w:t>12</w:t>
        </w:r>
      </w:ins>
      <w:ins w:id="53" w:author="Doug A. Wood" w:date="2017-05-31T11:37:00Z">
        <w:r>
          <w:rPr>
            <w:webHidden/>
          </w:rPr>
          <w:fldChar w:fldCharType="end"/>
        </w:r>
        <w:r w:rsidRPr="00DE2DA2">
          <w:rPr>
            <w:rStyle w:val="Hyperlink"/>
          </w:rPr>
          <w:fldChar w:fldCharType="end"/>
        </w:r>
      </w:ins>
    </w:p>
    <w:p w14:paraId="095CF651" w14:textId="14BCB811" w:rsidR="00D900C6" w:rsidRDefault="00D900C6">
      <w:pPr>
        <w:pStyle w:val="TOC3"/>
        <w:rPr>
          <w:ins w:id="54" w:author="Doug A. Wood" w:date="2017-05-31T11:37:00Z"/>
          <w:rFonts w:asciiTheme="minorHAnsi" w:eastAsiaTheme="minorEastAsia" w:hAnsiTheme="minorHAnsi" w:cstheme="minorBidi"/>
          <w:sz w:val="22"/>
          <w:szCs w:val="22"/>
        </w:rPr>
      </w:pPr>
      <w:ins w:id="55" w:author="Doug A. Wood" w:date="2017-05-31T11:37:00Z">
        <w:r w:rsidRPr="00DE2DA2">
          <w:rPr>
            <w:rStyle w:val="Hyperlink"/>
          </w:rPr>
          <w:fldChar w:fldCharType="begin"/>
        </w:r>
        <w:r w:rsidRPr="00DE2DA2">
          <w:rPr>
            <w:rStyle w:val="Hyperlink"/>
          </w:rPr>
          <w:instrText xml:space="preserve"> </w:instrText>
        </w:r>
        <w:r>
          <w:instrText>HYPERLINK \l "_Toc483994005"</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2.3.1</w:t>
        </w:r>
        <w:r>
          <w:rPr>
            <w:rFonts w:asciiTheme="minorHAnsi" w:eastAsiaTheme="minorEastAsia" w:hAnsiTheme="minorHAnsi" w:cstheme="minorBidi"/>
            <w:sz w:val="22"/>
            <w:szCs w:val="22"/>
          </w:rPr>
          <w:tab/>
        </w:r>
        <w:r w:rsidRPr="00DE2DA2">
          <w:rPr>
            <w:rStyle w:val="Hyperlink"/>
          </w:rPr>
          <w:t>Upload Model</w:t>
        </w:r>
        <w:r>
          <w:rPr>
            <w:webHidden/>
          </w:rPr>
          <w:tab/>
        </w:r>
        <w:r>
          <w:rPr>
            <w:webHidden/>
          </w:rPr>
          <w:fldChar w:fldCharType="begin"/>
        </w:r>
        <w:r>
          <w:rPr>
            <w:webHidden/>
          </w:rPr>
          <w:instrText xml:space="preserve"> PAGEREF _Toc483994005 \h </w:instrText>
        </w:r>
        <w:r>
          <w:rPr>
            <w:webHidden/>
          </w:rPr>
        </w:r>
      </w:ins>
      <w:r>
        <w:rPr>
          <w:webHidden/>
        </w:rPr>
        <w:fldChar w:fldCharType="separate"/>
      </w:r>
      <w:ins w:id="56" w:author="Doug A. Wood" w:date="2017-05-31T13:09:00Z">
        <w:r w:rsidR="00365163">
          <w:rPr>
            <w:webHidden/>
          </w:rPr>
          <w:t>13</w:t>
        </w:r>
      </w:ins>
      <w:ins w:id="57" w:author="Doug A. Wood" w:date="2017-05-31T11:37:00Z">
        <w:r>
          <w:rPr>
            <w:webHidden/>
          </w:rPr>
          <w:fldChar w:fldCharType="end"/>
        </w:r>
        <w:r w:rsidRPr="00DE2DA2">
          <w:rPr>
            <w:rStyle w:val="Hyperlink"/>
          </w:rPr>
          <w:fldChar w:fldCharType="end"/>
        </w:r>
      </w:ins>
    </w:p>
    <w:p w14:paraId="4E62313B" w14:textId="1AC5A889" w:rsidR="00D900C6" w:rsidRDefault="00D900C6">
      <w:pPr>
        <w:pStyle w:val="TOC3"/>
        <w:rPr>
          <w:ins w:id="58" w:author="Doug A. Wood" w:date="2017-05-31T11:37:00Z"/>
          <w:rFonts w:asciiTheme="minorHAnsi" w:eastAsiaTheme="minorEastAsia" w:hAnsiTheme="minorHAnsi" w:cstheme="minorBidi"/>
          <w:sz w:val="22"/>
          <w:szCs w:val="22"/>
        </w:rPr>
      </w:pPr>
      <w:ins w:id="59" w:author="Doug A. Wood" w:date="2017-05-31T11:37:00Z">
        <w:r w:rsidRPr="00DE2DA2">
          <w:rPr>
            <w:rStyle w:val="Hyperlink"/>
          </w:rPr>
          <w:fldChar w:fldCharType="begin"/>
        </w:r>
        <w:r w:rsidRPr="00DE2DA2">
          <w:rPr>
            <w:rStyle w:val="Hyperlink"/>
          </w:rPr>
          <w:instrText xml:space="preserve"> </w:instrText>
        </w:r>
        <w:r>
          <w:instrText>HYPERLINK \l "_Toc483994006"</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2.3.2</w:t>
        </w:r>
        <w:r>
          <w:rPr>
            <w:rFonts w:asciiTheme="minorHAnsi" w:eastAsiaTheme="minorEastAsia" w:hAnsiTheme="minorHAnsi" w:cstheme="minorBidi"/>
            <w:sz w:val="22"/>
            <w:szCs w:val="22"/>
          </w:rPr>
          <w:tab/>
        </w:r>
        <w:r w:rsidRPr="00DE2DA2">
          <w:rPr>
            <w:rStyle w:val="Hyperlink"/>
          </w:rPr>
          <w:t>Linking Models</w:t>
        </w:r>
        <w:r>
          <w:rPr>
            <w:webHidden/>
          </w:rPr>
          <w:tab/>
        </w:r>
        <w:r>
          <w:rPr>
            <w:webHidden/>
          </w:rPr>
          <w:fldChar w:fldCharType="begin"/>
        </w:r>
        <w:r>
          <w:rPr>
            <w:webHidden/>
          </w:rPr>
          <w:instrText xml:space="preserve"> PAGEREF _Toc483994006 \h </w:instrText>
        </w:r>
        <w:r>
          <w:rPr>
            <w:webHidden/>
          </w:rPr>
        </w:r>
      </w:ins>
      <w:r>
        <w:rPr>
          <w:webHidden/>
        </w:rPr>
        <w:fldChar w:fldCharType="separate"/>
      </w:r>
      <w:ins w:id="60" w:author="Doug A. Wood" w:date="2017-05-31T13:09:00Z">
        <w:r w:rsidR="00365163">
          <w:rPr>
            <w:webHidden/>
          </w:rPr>
          <w:t>14</w:t>
        </w:r>
      </w:ins>
      <w:ins w:id="61" w:author="Doug A. Wood" w:date="2017-05-31T11:37:00Z">
        <w:r>
          <w:rPr>
            <w:webHidden/>
          </w:rPr>
          <w:fldChar w:fldCharType="end"/>
        </w:r>
        <w:r w:rsidRPr="00DE2DA2">
          <w:rPr>
            <w:rStyle w:val="Hyperlink"/>
          </w:rPr>
          <w:fldChar w:fldCharType="end"/>
        </w:r>
      </w:ins>
    </w:p>
    <w:p w14:paraId="280779EE" w14:textId="319EDCFB" w:rsidR="00D900C6" w:rsidRDefault="00D900C6">
      <w:pPr>
        <w:pStyle w:val="TOC3"/>
        <w:rPr>
          <w:ins w:id="62" w:author="Doug A. Wood" w:date="2017-05-31T11:37:00Z"/>
          <w:rFonts w:asciiTheme="minorHAnsi" w:eastAsiaTheme="minorEastAsia" w:hAnsiTheme="minorHAnsi" w:cstheme="minorBidi"/>
          <w:sz w:val="22"/>
          <w:szCs w:val="22"/>
        </w:rPr>
      </w:pPr>
      <w:ins w:id="63" w:author="Doug A. Wood" w:date="2017-05-31T11:37:00Z">
        <w:r w:rsidRPr="00DE2DA2">
          <w:rPr>
            <w:rStyle w:val="Hyperlink"/>
          </w:rPr>
          <w:fldChar w:fldCharType="begin"/>
        </w:r>
        <w:r w:rsidRPr="00DE2DA2">
          <w:rPr>
            <w:rStyle w:val="Hyperlink"/>
          </w:rPr>
          <w:instrText xml:space="preserve"> </w:instrText>
        </w:r>
        <w:r>
          <w:instrText>HYPERLINK \l "_Toc483994007"</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2.3.3</w:t>
        </w:r>
        <w:r>
          <w:rPr>
            <w:rFonts w:asciiTheme="minorHAnsi" w:eastAsiaTheme="minorEastAsia" w:hAnsiTheme="minorHAnsi" w:cstheme="minorBidi"/>
            <w:sz w:val="22"/>
            <w:szCs w:val="22"/>
          </w:rPr>
          <w:tab/>
        </w:r>
        <w:r w:rsidRPr="00DE2DA2">
          <w:rPr>
            <w:rStyle w:val="Hyperlink"/>
          </w:rPr>
          <w:t>Unlink Model</w:t>
        </w:r>
        <w:r>
          <w:rPr>
            <w:webHidden/>
          </w:rPr>
          <w:tab/>
        </w:r>
        <w:r>
          <w:rPr>
            <w:webHidden/>
          </w:rPr>
          <w:fldChar w:fldCharType="begin"/>
        </w:r>
        <w:r>
          <w:rPr>
            <w:webHidden/>
          </w:rPr>
          <w:instrText xml:space="preserve"> PAGEREF _Toc483994007 \h </w:instrText>
        </w:r>
        <w:r>
          <w:rPr>
            <w:webHidden/>
          </w:rPr>
        </w:r>
      </w:ins>
      <w:r>
        <w:rPr>
          <w:webHidden/>
        </w:rPr>
        <w:fldChar w:fldCharType="separate"/>
      </w:r>
      <w:ins w:id="64" w:author="Doug A. Wood" w:date="2017-05-31T13:09:00Z">
        <w:r w:rsidR="00365163">
          <w:rPr>
            <w:webHidden/>
          </w:rPr>
          <w:t>15</w:t>
        </w:r>
      </w:ins>
      <w:ins w:id="65" w:author="Doug A. Wood" w:date="2017-05-31T11:37:00Z">
        <w:r>
          <w:rPr>
            <w:webHidden/>
          </w:rPr>
          <w:fldChar w:fldCharType="end"/>
        </w:r>
        <w:r w:rsidRPr="00DE2DA2">
          <w:rPr>
            <w:rStyle w:val="Hyperlink"/>
          </w:rPr>
          <w:fldChar w:fldCharType="end"/>
        </w:r>
      </w:ins>
    </w:p>
    <w:p w14:paraId="41DD5C9A" w14:textId="57E100A4" w:rsidR="00D900C6" w:rsidRDefault="00D900C6">
      <w:pPr>
        <w:pStyle w:val="TOC3"/>
        <w:rPr>
          <w:ins w:id="66" w:author="Doug A. Wood" w:date="2017-05-31T11:37:00Z"/>
          <w:rFonts w:asciiTheme="minorHAnsi" w:eastAsiaTheme="minorEastAsia" w:hAnsiTheme="minorHAnsi" w:cstheme="minorBidi"/>
          <w:sz w:val="22"/>
          <w:szCs w:val="22"/>
        </w:rPr>
      </w:pPr>
      <w:ins w:id="67" w:author="Doug A. Wood" w:date="2017-05-31T11:37:00Z">
        <w:r w:rsidRPr="00DE2DA2">
          <w:rPr>
            <w:rStyle w:val="Hyperlink"/>
          </w:rPr>
          <w:fldChar w:fldCharType="begin"/>
        </w:r>
        <w:r w:rsidRPr="00DE2DA2">
          <w:rPr>
            <w:rStyle w:val="Hyperlink"/>
          </w:rPr>
          <w:instrText xml:space="preserve"> </w:instrText>
        </w:r>
        <w:r>
          <w:instrText>HYPERLINK \l "_Toc483994008"</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2.3.4</w:t>
        </w:r>
        <w:r>
          <w:rPr>
            <w:rFonts w:asciiTheme="minorHAnsi" w:eastAsiaTheme="minorEastAsia" w:hAnsiTheme="minorHAnsi" w:cstheme="minorBidi"/>
            <w:sz w:val="22"/>
            <w:szCs w:val="22"/>
          </w:rPr>
          <w:tab/>
        </w:r>
        <w:r w:rsidRPr="00DE2DA2">
          <w:rPr>
            <w:rStyle w:val="Hyperlink"/>
          </w:rPr>
          <w:t>Delete Model</w:t>
        </w:r>
        <w:r>
          <w:rPr>
            <w:webHidden/>
          </w:rPr>
          <w:tab/>
        </w:r>
        <w:r>
          <w:rPr>
            <w:webHidden/>
          </w:rPr>
          <w:fldChar w:fldCharType="begin"/>
        </w:r>
        <w:r>
          <w:rPr>
            <w:webHidden/>
          </w:rPr>
          <w:instrText xml:space="preserve"> PAGEREF _Toc483994008 \h </w:instrText>
        </w:r>
        <w:r>
          <w:rPr>
            <w:webHidden/>
          </w:rPr>
        </w:r>
      </w:ins>
      <w:r>
        <w:rPr>
          <w:webHidden/>
        </w:rPr>
        <w:fldChar w:fldCharType="separate"/>
      </w:r>
      <w:ins w:id="68" w:author="Doug A. Wood" w:date="2017-05-31T13:09:00Z">
        <w:r w:rsidR="00365163">
          <w:rPr>
            <w:webHidden/>
          </w:rPr>
          <w:t>15</w:t>
        </w:r>
      </w:ins>
      <w:ins w:id="69" w:author="Doug A. Wood" w:date="2017-05-31T11:37:00Z">
        <w:r>
          <w:rPr>
            <w:webHidden/>
          </w:rPr>
          <w:fldChar w:fldCharType="end"/>
        </w:r>
        <w:r w:rsidRPr="00DE2DA2">
          <w:rPr>
            <w:rStyle w:val="Hyperlink"/>
          </w:rPr>
          <w:fldChar w:fldCharType="end"/>
        </w:r>
      </w:ins>
    </w:p>
    <w:p w14:paraId="6436622D" w14:textId="24893CA7" w:rsidR="00D900C6" w:rsidRDefault="00D900C6">
      <w:pPr>
        <w:pStyle w:val="TOC2"/>
        <w:rPr>
          <w:ins w:id="70" w:author="Doug A. Wood" w:date="2017-05-31T11:37:00Z"/>
          <w:rFonts w:asciiTheme="minorHAnsi" w:eastAsiaTheme="minorEastAsia" w:hAnsiTheme="minorHAnsi" w:cstheme="minorBidi"/>
          <w:szCs w:val="22"/>
        </w:rPr>
      </w:pPr>
      <w:ins w:id="71" w:author="Doug A. Wood" w:date="2017-05-31T11:37:00Z">
        <w:r w:rsidRPr="00DE2DA2">
          <w:rPr>
            <w:rStyle w:val="Hyperlink"/>
          </w:rPr>
          <w:fldChar w:fldCharType="begin"/>
        </w:r>
        <w:r w:rsidRPr="00DE2DA2">
          <w:rPr>
            <w:rStyle w:val="Hyperlink"/>
          </w:rPr>
          <w:instrText xml:space="preserve"> </w:instrText>
        </w:r>
        <w:r>
          <w:instrText>HYPERLINK \l "_Toc483994009"</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2.4</w:t>
        </w:r>
        <w:r>
          <w:rPr>
            <w:rFonts w:asciiTheme="minorHAnsi" w:eastAsiaTheme="minorEastAsia" w:hAnsiTheme="minorHAnsi" w:cstheme="minorBidi"/>
            <w:szCs w:val="22"/>
          </w:rPr>
          <w:tab/>
        </w:r>
        <w:r w:rsidRPr="00DE2DA2">
          <w:rPr>
            <w:rStyle w:val="Hyperlink"/>
          </w:rPr>
          <w:t>Working with multi-file models</w:t>
        </w:r>
        <w:r>
          <w:rPr>
            <w:webHidden/>
          </w:rPr>
          <w:tab/>
        </w:r>
        <w:r>
          <w:rPr>
            <w:webHidden/>
          </w:rPr>
          <w:fldChar w:fldCharType="begin"/>
        </w:r>
        <w:r>
          <w:rPr>
            <w:webHidden/>
          </w:rPr>
          <w:instrText xml:space="preserve"> PAGEREF _Toc483994009 \h </w:instrText>
        </w:r>
        <w:r>
          <w:rPr>
            <w:webHidden/>
          </w:rPr>
        </w:r>
      </w:ins>
      <w:r>
        <w:rPr>
          <w:webHidden/>
        </w:rPr>
        <w:fldChar w:fldCharType="separate"/>
      </w:r>
      <w:ins w:id="72" w:author="Doug A. Wood" w:date="2017-05-31T13:09:00Z">
        <w:r w:rsidR="00365163">
          <w:rPr>
            <w:webHidden/>
          </w:rPr>
          <w:t>15</w:t>
        </w:r>
      </w:ins>
      <w:ins w:id="73" w:author="Doug A. Wood" w:date="2017-05-31T11:37:00Z">
        <w:r>
          <w:rPr>
            <w:webHidden/>
          </w:rPr>
          <w:fldChar w:fldCharType="end"/>
        </w:r>
        <w:r w:rsidRPr="00DE2DA2">
          <w:rPr>
            <w:rStyle w:val="Hyperlink"/>
          </w:rPr>
          <w:fldChar w:fldCharType="end"/>
        </w:r>
      </w:ins>
    </w:p>
    <w:p w14:paraId="15613736" w14:textId="5C0C4A73" w:rsidR="00D900C6" w:rsidRDefault="00D900C6">
      <w:pPr>
        <w:pStyle w:val="TOC2"/>
        <w:rPr>
          <w:ins w:id="74" w:author="Doug A. Wood" w:date="2017-05-31T11:37:00Z"/>
          <w:rFonts w:asciiTheme="minorHAnsi" w:eastAsiaTheme="minorEastAsia" w:hAnsiTheme="minorHAnsi" w:cstheme="minorBidi"/>
          <w:szCs w:val="22"/>
        </w:rPr>
      </w:pPr>
      <w:ins w:id="75" w:author="Doug A. Wood" w:date="2017-05-31T11:37:00Z">
        <w:r w:rsidRPr="00DE2DA2">
          <w:rPr>
            <w:rStyle w:val="Hyperlink"/>
          </w:rPr>
          <w:fldChar w:fldCharType="begin"/>
        </w:r>
        <w:r w:rsidRPr="00DE2DA2">
          <w:rPr>
            <w:rStyle w:val="Hyperlink"/>
          </w:rPr>
          <w:instrText xml:space="preserve"> </w:instrText>
        </w:r>
        <w:r>
          <w:instrText>HYPERLINK \l "_Toc483994010"</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2.5</w:t>
        </w:r>
        <w:r>
          <w:rPr>
            <w:rFonts w:asciiTheme="minorHAnsi" w:eastAsiaTheme="minorEastAsia" w:hAnsiTheme="minorHAnsi" w:cstheme="minorBidi"/>
            <w:szCs w:val="22"/>
          </w:rPr>
          <w:tab/>
        </w:r>
        <w:r w:rsidRPr="00DE2DA2">
          <w:rPr>
            <w:rStyle w:val="Hyperlink"/>
          </w:rPr>
          <w:t>Manage Viewable Models</w:t>
        </w:r>
        <w:r>
          <w:rPr>
            <w:webHidden/>
          </w:rPr>
          <w:tab/>
        </w:r>
        <w:r>
          <w:rPr>
            <w:webHidden/>
          </w:rPr>
          <w:fldChar w:fldCharType="begin"/>
        </w:r>
        <w:r>
          <w:rPr>
            <w:webHidden/>
          </w:rPr>
          <w:instrText xml:space="preserve"> PAGEREF _Toc483994010 \h </w:instrText>
        </w:r>
        <w:r>
          <w:rPr>
            <w:webHidden/>
          </w:rPr>
        </w:r>
      </w:ins>
      <w:r>
        <w:rPr>
          <w:webHidden/>
        </w:rPr>
        <w:fldChar w:fldCharType="separate"/>
      </w:r>
      <w:ins w:id="76" w:author="Doug A. Wood" w:date="2017-05-31T13:09:00Z">
        <w:r w:rsidR="00365163">
          <w:rPr>
            <w:webHidden/>
          </w:rPr>
          <w:t>15</w:t>
        </w:r>
      </w:ins>
      <w:ins w:id="77" w:author="Doug A. Wood" w:date="2017-05-31T11:37:00Z">
        <w:r>
          <w:rPr>
            <w:webHidden/>
          </w:rPr>
          <w:fldChar w:fldCharType="end"/>
        </w:r>
        <w:r w:rsidRPr="00DE2DA2">
          <w:rPr>
            <w:rStyle w:val="Hyperlink"/>
          </w:rPr>
          <w:fldChar w:fldCharType="end"/>
        </w:r>
      </w:ins>
    </w:p>
    <w:p w14:paraId="4D8FC472" w14:textId="7C1067B4" w:rsidR="00D900C6" w:rsidRDefault="00D900C6">
      <w:pPr>
        <w:pStyle w:val="TOC2"/>
        <w:rPr>
          <w:ins w:id="78" w:author="Doug A. Wood" w:date="2017-05-31T11:37:00Z"/>
          <w:rFonts w:asciiTheme="minorHAnsi" w:eastAsiaTheme="minorEastAsia" w:hAnsiTheme="minorHAnsi" w:cstheme="minorBidi"/>
          <w:szCs w:val="22"/>
        </w:rPr>
      </w:pPr>
      <w:ins w:id="79" w:author="Doug A. Wood" w:date="2017-05-31T11:37:00Z">
        <w:r w:rsidRPr="00DE2DA2">
          <w:rPr>
            <w:rStyle w:val="Hyperlink"/>
          </w:rPr>
          <w:fldChar w:fldCharType="begin"/>
        </w:r>
        <w:r w:rsidRPr="00DE2DA2">
          <w:rPr>
            <w:rStyle w:val="Hyperlink"/>
          </w:rPr>
          <w:instrText xml:space="preserve"> </w:instrText>
        </w:r>
        <w:r>
          <w:instrText>HYPERLINK \l "_Toc483994011"</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2.6</w:t>
        </w:r>
        <w:r>
          <w:rPr>
            <w:rFonts w:asciiTheme="minorHAnsi" w:eastAsiaTheme="minorEastAsia" w:hAnsiTheme="minorHAnsi" w:cstheme="minorBidi"/>
            <w:szCs w:val="22"/>
          </w:rPr>
          <w:tab/>
        </w:r>
        <w:r w:rsidRPr="00DE2DA2">
          <w:rPr>
            <w:rStyle w:val="Hyperlink"/>
          </w:rPr>
          <w:t>Managing Associated Locations</w:t>
        </w:r>
        <w:r>
          <w:rPr>
            <w:webHidden/>
          </w:rPr>
          <w:tab/>
        </w:r>
        <w:r>
          <w:rPr>
            <w:webHidden/>
          </w:rPr>
          <w:fldChar w:fldCharType="begin"/>
        </w:r>
        <w:r>
          <w:rPr>
            <w:webHidden/>
          </w:rPr>
          <w:instrText xml:space="preserve"> PAGEREF _Toc483994011 \h </w:instrText>
        </w:r>
        <w:r>
          <w:rPr>
            <w:webHidden/>
          </w:rPr>
        </w:r>
      </w:ins>
      <w:r>
        <w:rPr>
          <w:webHidden/>
        </w:rPr>
        <w:fldChar w:fldCharType="separate"/>
      </w:r>
      <w:ins w:id="80" w:author="Doug A. Wood" w:date="2017-05-31T13:09:00Z">
        <w:r w:rsidR="00365163">
          <w:rPr>
            <w:webHidden/>
          </w:rPr>
          <w:t>19</w:t>
        </w:r>
      </w:ins>
      <w:ins w:id="81" w:author="Doug A. Wood" w:date="2017-05-31T11:37:00Z">
        <w:r>
          <w:rPr>
            <w:webHidden/>
          </w:rPr>
          <w:fldChar w:fldCharType="end"/>
        </w:r>
        <w:r w:rsidRPr="00DE2DA2">
          <w:rPr>
            <w:rStyle w:val="Hyperlink"/>
          </w:rPr>
          <w:fldChar w:fldCharType="end"/>
        </w:r>
      </w:ins>
    </w:p>
    <w:p w14:paraId="1F701B3D" w14:textId="4403FE8E" w:rsidR="00D900C6" w:rsidRDefault="00D900C6">
      <w:pPr>
        <w:pStyle w:val="TOC2"/>
        <w:rPr>
          <w:ins w:id="82" w:author="Doug A. Wood" w:date="2017-05-31T11:37:00Z"/>
          <w:rFonts w:asciiTheme="minorHAnsi" w:eastAsiaTheme="minorEastAsia" w:hAnsiTheme="minorHAnsi" w:cstheme="minorBidi"/>
          <w:szCs w:val="22"/>
        </w:rPr>
      </w:pPr>
      <w:ins w:id="83" w:author="Doug A. Wood" w:date="2017-05-31T11:37:00Z">
        <w:r w:rsidRPr="00DE2DA2">
          <w:rPr>
            <w:rStyle w:val="Hyperlink"/>
          </w:rPr>
          <w:fldChar w:fldCharType="begin"/>
        </w:r>
        <w:r w:rsidRPr="00DE2DA2">
          <w:rPr>
            <w:rStyle w:val="Hyperlink"/>
          </w:rPr>
          <w:instrText xml:space="preserve"> </w:instrText>
        </w:r>
        <w:r>
          <w:instrText>HYPERLINK \l "_Toc483994012"</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2.7</w:t>
        </w:r>
        <w:r>
          <w:rPr>
            <w:rFonts w:asciiTheme="minorHAnsi" w:eastAsiaTheme="minorEastAsia" w:hAnsiTheme="minorHAnsi" w:cstheme="minorBidi"/>
            <w:szCs w:val="22"/>
          </w:rPr>
          <w:tab/>
        </w:r>
        <w:r w:rsidRPr="00DE2DA2">
          <w:rPr>
            <w:rStyle w:val="Hyperlink"/>
          </w:rPr>
          <w:t>System Properties</w:t>
        </w:r>
        <w:r>
          <w:rPr>
            <w:webHidden/>
          </w:rPr>
          <w:tab/>
        </w:r>
        <w:r>
          <w:rPr>
            <w:webHidden/>
          </w:rPr>
          <w:fldChar w:fldCharType="begin"/>
        </w:r>
        <w:r>
          <w:rPr>
            <w:webHidden/>
          </w:rPr>
          <w:instrText xml:space="preserve"> PAGEREF _Toc483994012 \h </w:instrText>
        </w:r>
        <w:r>
          <w:rPr>
            <w:webHidden/>
          </w:rPr>
        </w:r>
      </w:ins>
      <w:r>
        <w:rPr>
          <w:webHidden/>
        </w:rPr>
        <w:fldChar w:fldCharType="separate"/>
      </w:r>
      <w:ins w:id="84" w:author="Doug A. Wood" w:date="2017-05-31T13:09:00Z">
        <w:r w:rsidR="00365163">
          <w:rPr>
            <w:webHidden/>
          </w:rPr>
          <w:t>20</w:t>
        </w:r>
      </w:ins>
      <w:ins w:id="85" w:author="Doug A. Wood" w:date="2017-05-31T11:37:00Z">
        <w:r>
          <w:rPr>
            <w:webHidden/>
          </w:rPr>
          <w:fldChar w:fldCharType="end"/>
        </w:r>
        <w:r w:rsidRPr="00DE2DA2">
          <w:rPr>
            <w:rStyle w:val="Hyperlink"/>
          </w:rPr>
          <w:fldChar w:fldCharType="end"/>
        </w:r>
      </w:ins>
    </w:p>
    <w:p w14:paraId="2AD1B420" w14:textId="61CCC0E2" w:rsidR="00D900C6" w:rsidRDefault="00D900C6">
      <w:pPr>
        <w:pStyle w:val="TOC1"/>
        <w:rPr>
          <w:ins w:id="86" w:author="Doug A. Wood" w:date="2017-05-31T11:37:00Z"/>
          <w:rFonts w:asciiTheme="minorHAnsi" w:eastAsiaTheme="minorEastAsia" w:hAnsiTheme="minorHAnsi" w:cstheme="minorBidi"/>
          <w:szCs w:val="22"/>
        </w:rPr>
      </w:pPr>
      <w:ins w:id="87" w:author="Doug A. Wood" w:date="2017-05-31T11:37:00Z">
        <w:r w:rsidRPr="00DE2DA2">
          <w:rPr>
            <w:rStyle w:val="Hyperlink"/>
          </w:rPr>
          <w:fldChar w:fldCharType="begin"/>
        </w:r>
        <w:r w:rsidRPr="00DE2DA2">
          <w:rPr>
            <w:rStyle w:val="Hyperlink"/>
          </w:rPr>
          <w:instrText xml:space="preserve"> </w:instrText>
        </w:r>
        <w:r>
          <w:instrText>HYPERLINK \l "_Toc483994013"</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3</w:t>
        </w:r>
        <w:r>
          <w:rPr>
            <w:rFonts w:asciiTheme="minorHAnsi" w:eastAsiaTheme="minorEastAsia" w:hAnsiTheme="minorHAnsi" w:cstheme="minorBidi"/>
            <w:szCs w:val="22"/>
          </w:rPr>
          <w:tab/>
        </w:r>
        <w:r w:rsidRPr="00DE2DA2">
          <w:rPr>
            <w:rStyle w:val="Hyperlink"/>
          </w:rPr>
          <w:t>Using the Autodesk Forge Viewer</w:t>
        </w:r>
        <w:r>
          <w:rPr>
            <w:webHidden/>
          </w:rPr>
          <w:tab/>
        </w:r>
        <w:r>
          <w:rPr>
            <w:webHidden/>
          </w:rPr>
          <w:fldChar w:fldCharType="begin"/>
        </w:r>
        <w:r>
          <w:rPr>
            <w:webHidden/>
          </w:rPr>
          <w:instrText xml:space="preserve"> PAGEREF _Toc483994013 \h </w:instrText>
        </w:r>
        <w:r>
          <w:rPr>
            <w:webHidden/>
          </w:rPr>
        </w:r>
      </w:ins>
      <w:r>
        <w:rPr>
          <w:webHidden/>
        </w:rPr>
        <w:fldChar w:fldCharType="separate"/>
      </w:r>
      <w:ins w:id="88" w:author="Doug A. Wood" w:date="2017-05-31T13:09:00Z">
        <w:r w:rsidR="00365163">
          <w:rPr>
            <w:webHidden/>
          </w:rPr>
          <w:t>21</w:t>
        </w:r>
      </w:ins>
      <w:ins w:id="89" w:author="Doug A. Wood" w:date="2017-05-31T11:37:00Z">
        <w:r>
          <w:rPr>
            <w:webHidden/>
          </w:rPr>
          <w:fldChar w:fldCharType="end"/>
        </w:r>
        <w:r w:rsidRPr="00DE2DA2">
          <w:rPr>
            <w:rStyle w:val="Hyperlink"/>
          </w:rPr>
          <w:fldChar w:fldCharType="end"/>
        </w:r>
      </w:ins>
    </w:p>
    <w:p w14:paraId="49F7F59C" w14:textId="1E9101D2" w:rsidR="00D900C6" w:rsidRDefault="00D900C6">
      <w:pPr>
        <w:pStyle w:val="TOC3"/>
        <w:rPr>
          <w:ins w:id="90" w:author="Doug A. Wood" w:date="2017-05-31T11:37:00Z"/>
          <w:rFonts w:asciiTheme="minorHAnsi" w:eastAsiaTheme="minorEastAsia" w:hAnsiTheme="minorHAnsi" w:cstheme="minorBidi"/>
          <w:sz w:val="22"/>
          <w:szCs w:val="22"/>
        </w:rPr>
      </w:pPr>
      <w:ins w:id="91" w:author="Doug A. Wood" w:date="2017-05-31T11:37:00Z">
        <w:r w:rsidRPr="00DE2DA2">
          <w:rPr>
            <w:rStyle w:val="Hyperlink"/>
          </w:rPr>
          <w:fldChar w:fldCharType="begin"/>
        </w:r>
        <w:r w:rsidRPr="00DE2DA2">
          <w:rPr>
            <w:rStyle w:val="Hyperlink"/>
          </w:rPr>
          <w:instrText xml:space="preserve"> </w:instrText>
        </w:r>
        <w:r>
          <w:instrText>HYPERLINK \l "_Toc483994014"</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3.1.1</w:t>
        </w:r>
        <w:r>
          <w:rPr>
            <w:rFonts w:asciiTheme="minorHAnsi" w:eastAsiaTheme="minorEastAsia" w:hAnsiTheme="minorHAnsi" w:cstheme="minorBidi"/>
            <w:sz w:val="22"/>
            <w:szCs w:val="22"/>
          </w:rPr>
          <w:tab/>
        </w:r>
        <w:r w:rsidRPr="00DE2DA2">
          <w:rPr>
            <w:rStyle w:val="Hyperlink"/>
          </w:rPr>
          <w:t>Locating Model Files</w:t>
        </w:r>
        <w:r>
          <w:rPr>
            <w:webHidden/>
          </w:rPr>
          <w:tab/>
        </w:r>
        <w:r>
          <w:rPr>
            <w:webHidden/>
          </w:rPr>
          <w:fldChar w:fldCharType="begin"/>
        </w:r>
        <w:r>
          <w:rPr>
            <w:webHidden/>
          </w:rPr>
          <w:instrText xml:space="preserve"> PAGEREF _Toc483994014 \h </w:instrText>
        </w:r>
        <w:r>
          <w:rPr>
            <w:webHidden/>
          </w:rPr>
        </w:r>
      </w:ins>
      <w:r>
        <w:rPr>
          <w:webHidden/>
        </w:rPr>
        <w:fldChar w:fldCharType="separate"/>
      </w:r>
      <w:ins w:id="92" w:author="Doug A. Wood" w:date="2017-05-31T13:09:00Z">
        <w:r w:rsidR="00365163">
          <w:rPr>
            <w:webHidden/>
          </w:rPr>
          <w:t>22</w:t>
        </w:r>
      </w:ins>
      <w:ins w:id="93" w:author="Doug A. Wood" w:date="2017-05-31T11:37:00Z">
        <w:r>
          <w:rPr>
            <w:webHidden/>
          </w:rPr>
          <w:fldChar w:fldCharType="end"/>
        </w:r>
        <w:r w:rsidRPr="00DE2DA2">
          <w:rPr>
            <w:rStyle w:val="Hyperlink"/>
          </w:rPr>
          <w:fldChar w:fldCharType="end"/>
        </w:r>
      </w:ins>
    </w:p>
    <w:p w14:paraId="48962E2C" w14:textId="5537387C" w:rsidR="00D900C6" w:rsidRDefault="00D900C6">
      <w:pPr>
        <w:pStyle w:val="TOC2"/>
        <w:rPr>
          <w:ins w:id="94" w:author="Doug A. Wood" w:date="2017-05-31T11:37:00Z"/>
          <w:rFonts w:asciiTheme="minorHAnsi" w:eastAsiaTheme="minorEastAsia" w:hAnsiTheme="minorHAnsi" w:cstheme="minorBidi"/>
          <w:szCs w:val="22"/>
        </w:rPr>
      </w:pPr>
      <w:ins w:id="95" w:author="Doug A. Wood" w:date="2017-05-31T11:37:00Z">
        <w:r w:rsidRPr="00DE2DA2">
          <w:rPr>
            <w:rStyle w:val="Hyperlink"/>
          </w:rPr>
          <w:lastRenderedPageBreak/>
          <w:fldChar w:fldCharType="begin"/>
        </w:r>
        <w:r w:rsidRPr="00DE2DA2">
          <w:rPr>
            <w:rStyle w:val="Hyperlink"/>
          </w:rPr>
          <w:instrText xml:space="preserve"> </w:instrText>
        </w:r>
        <w:r>
          <w:instrText>HYPERLINK \l "_Toc483994015"</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3.2</w:t>
        </w:r>
        <w:r>
          <w:rPr>
            <w:rFonts w:asciiTheme="minorHAnsi" w:eastAsiaTheme="minorEastAsia" w:hAnsiTheme="minorHAnsi" w:cstheme="minorBidi"/>
            <w:szCs w:val="22"/>
          </w:rPr>
          <w:tab/>
        </w:r>
        <w:r w:rsidRPr="00DE2DA2">
          <w:rPr>
            <w:rStyle w:val="Hyperlink"/>
          </w:rPr>
          <w:t>Viewer Navigation</w:t>
        </w:r>
        <w:r>
          <w:rPr>
            <w:webHidden/>
          </w:rPr>
          <w:tab/>
        </w:r>
        <w:r>
          <w:rPr>
            <w:webHidden/>
          </w:rPr>
          <w:fldChar w:fldCharType="begin"/>
        </w:r>
        <w:r>
          <w:rPr>
            <w:webHidden/>
          </w:rPr>
          <w:instrText xml:space="preserve"> PAGEREF _Toc483994015 \h </w:instrText>
        </w:r>
        <w:r>
          <w:rPr>
            <w:webHidden/>
          </w:rPr>
        </w:r>
      </w:ins>
      <w:r>
        <w:rPr>
          <w:webHidden/>
        </w:rPr>
        <w:fldChar w:fldCharType="separate"/>
      </w:r>
      <w:ins w:id="96" w:author="Doug A. Wood" w:date="2017-05-31T13:09:00Z">
        <w:r w:rsidR="00365163">
          <w:rPr>
            <w:webHidden/>
          </w:rPr>
          <w:t>22</w:t>
        </w:r>
      </w:ins>
      <w:ins w:id="97" w:author="Doug A. Wood" w:date="2017-05-31T11:37:00Z">
        <w:r>
          <w:rPr>
            <w:webHidden/>
          </w:rPr>
          <w:fldChar w:fldCharType="end"/>
        </w:r>
        <w:r w:rsidRPr="00DE2DA2">
          <w:rPr>
            <w:rStyle w:val="Hyperlink"/>
          </w:rPr>
          <w:fldChar w:fldCharType="end"/>
        </w:r>
      </w:ins>
    </w:p>
    <w:p w14:paraId="44763948" w14:textId="1874F80A" w:rsidR="00D900C6" w:rsidRDefault="00D900C6">
      <w:pPr>
        <w:pStyle w:val="TOC3"/>
        <w:rPr>
          <w:ins w:id="98" w:author="Doug A. Wood" w:date="2017-05-31T11:37:00Z"/>
          <w:rFonts w:asciiTheme="minorHAnsi" w:eastAsiaTheme="minorEastAsia" w:hAnsiTheme="minorHAnsi" w:cstheme="minorBidi"/>
          <w:sz w:val="22"/>
          <w:szCs w:val="22"/>
        </w:rPr>
      </w:pPr>
      <w:ins w:id="99" w:author="Doug A. Wood" w:date="2017-05-31T11:37:00Z">
        <w:r w:rsidRPr="00DE2DA2">
          <w:rPr>
            <w:rStyle w:val="Hyperlink"/>
          </w:rPr>
          <w:fldChar w:fldCharType="begin"/>
        </w:r>
        <w:r w:rsidRPr="00DE2DA2">
          <w:rPr>
            <w:rStyle w:val="Hyperlink"/>
          </w:rPr>
          <w:instrText xml:space="preserve"> </w:instrText>
        </w:r>
        <w:r>
          <w:instrText>HYPERLINK \l "_Toc483994016"</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3.2.1</w:t>
        </w:r>
        <w:r>
          <w:rPr>
            <w:rFonts w:asciiTheme="minorHAnsi" w:eastAsiaTheme="minorEastAsia" w:hAnsiTheme="minorHAnsi" w:cstheme="minorBidi"/>
            <w:sz w:val="22"/>
            <w:szCs w:val="22"/>
          </w:rPr>
          <w:tab/>
        </w:r>
        <w:r w:rsidRPr="00DE2DA2">
          <w:rPr>
            <w:rStyle w:val="Hyperlink"/>
          </w:rPr>
          <w:t>Maximo context</w:t>
        </w:r>
        <w:r>
          <w:rPr>
            <w:webHidden/>
          </w:rPr>
          <w:tab/>
        </w:r>
        <w:r>
          <w:rPr>
            <w:webHidden/>
          </w:rPr>
          <w:fldChar w:fldCharType="begin"/>
        </w:r>
        <w:r>
          <w:rPr>
            <w:webHidden/>
          </w:rPr>
          <w:instrText xml:space="preserve"> PAGEREF _Toc483994016 \h </w:instrText>
        </w:r>
        <w:r>
          <w:rPr>
            <w:webHidden/>
          </w:rPr>
        </w:r>
      </w:ins>
      <w:r>
        <w:rPr>
          <w:webHidden/>
        </w:rPr>
        <w:fldChar w:fldCharType="separate"/>
      </w:r>
      <w:ins w:id="100" w:author="Doug A. Wood" w:date="2017-05-31T13:09:00Z">
        <w:r w:rsidR="00365163">
          <w:rPr>
            <w:webHidden/>
          </w:rPr>
          <w:t>22</w:t>
        </w:r>
      </w:ins>
      <w:ins w:id="101" w:author="Doug A. Wood" w:date="2017-05-31T11:37:00Z">
        <w:r>
          <w:rPr>
            <w:webHidden/>
          </w:rPr>
          <w:fldChar w:fldCharType="end"/>
        </w:r>
        <w:r w:rsidRPr="00DE2DA2">
          <w:rPr>
            <w:rStyle w:val="Hyperlink"/>
          </w:rPr>
          <w:fldChar w:fldCharType="end"/>
        </w:r>
      </w:ins>
    </w:p>
    <w:p w14:paraId="06805D32" w14:textId="23C84B2E" w:rsidR="00D900C6" w:rsidRDefault="00D900C6">
      <w:pPr>
        <w:pStyle w:val="TOC3"/>
        <w:rPr>
          <w:ins w:id="102" w:author="Doug A. Wood" w:date="2017-05-31T11:37:00Z"/>
          <w:rFonts w:asciiTheme="minorHAnsi" w:eastAsiaTheme="minorEastAsia" w:hAnsiTheme="minorHAnsi" w:cstheme="minorBidi"/>
          <w:sz w:val="22"/>
          <w:szCs w:val="22"/>
        </w:rPr>
      </w:pPr>
      <w:ins w:id="103" w:author="Doug A. Wood" w:date="2017-05-31T11:37:00Z">
        <w:r w:rsidRPr="00DE2DA2">
          <w:rPr>
            <w:rStyle w:val="Hyperlink"/>
          </w:rPr>
          <w:fldChar w:fldCharType="begin"/>
        </w:r>
        <w:r w:rsidRPr="00DE2DA2">
          <w:rPr>
            <w:rStyle w:val="Hyperlink"/>
          </w:rPr>
          <w:instrText xml:space="preserve"> </w:instrText>
        </w:r>
        <w:r>
          <w:instrText>HYPERLINK \l "_Toc483994017"</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3.2.2</w:t>
        </w:r>
        <w:r>
          <w:rPr>
            <w:rFonts w:asciiTheme="minorHAnsi" w:eastAsiaTheme="minorEastAsia" w:hAnsiTheme="minorHAnsi" w:cstheme="minorBidi"/>
            <w:sz w:val="22"/>
            <w:szCs w:val="22"/>
          </w:rPr>
          <w:tab/>
        </w:r>
        <w:r w:rsidRPr="00DE2DA2">
          <w:rPr>
            <w:rStyle w:val="Hyperlink"/>
          </w:rPr>
          <w:t>Top Toolbar (Location and Assets)</w:t>
        </w:r>
        <w:r>
          <w:rPr>
            <w:webHidden/>
          </w:rPr>
          <w:tab/>
        </w:r>
        <w:r>
          <w:rPr>
            <w:webHidden/>
          </w:rPr>
          <w:fldChar w:fldCharType="begin"/>
        </w:r>
        <w:r>
          <w:rPr>
            <w:webHidden/>
          </w:rPr>
          <w:instrText xml:space="preserve"> PAGEREF _Toc483994017 \h </w:instrText>
        </w:r>
        <w:r>
          <w:rPr>
            <w:webHidden/>
          </w:rPr>
        </w:r>
      </w:ins>
      <w:r>
        <w:rPr>
          <w:webHidden/>
        </w:rPr>
        <w:fldChar w:fldCharType="separate"/>
      </w:r>
      <w:ins w:id="104" w:author="Doug A. Wood" w:date="2017-05-31T13:09:00Z">
        <w:r w:rsidR="00365163">
          <w:rPr>
            <w:webHidden/>
          </w:rPr>
          <w:t>23</w:t>
        </w:r>
      </w:ins>
      <w:ins w:id="105" w:author="Doug A. Wood" w:date="2017-05-31T11:37:00Z">
        <w:r>
          <w:rPr>
            <w:webHidden/>
          </w:rPr>
          <w:fldChar w:fldCharType="end"/>
        </w:r>
        <w:r w:rsidRPr="00DE2DA2">
          <w:rPr>
            <w:rStyle w:val="Hyperlink"/>
          </w:rPr>
          <w:fldChar w:fldCharType="end"/>
        </w:r>
      </w:ins>
    </w:p>
    <w:p w14:paraId="0583F912" w14:textId="4849E841" w:rsidR="00D900C6" w:rsidRDefault="00D900C6">
      <w:pPr>
        <w:pStyle w:val="TOC3"/>
        <w:rPr>
          <w:ins w:id="106" w:author="Doug A. Wood" w:date="2017-05-31T11:37:00Z"/>
          <w:rFonts w:asciiTheme="minorHAnsi" w:eastAsiaTheme="minorEastAsia" w:hAnsiTheme="minorHAnsi" w:cstheme="minorBidi"/>
          <w:sz w:val="22"/>
          <w:szCs w:val="22"/>
        </w:rPr>
      </w:pPr>
      <w:ins w:id="107" w:author="Doug A. Wood" w:date="2017-05-31T11:37:00Z">
        <w:r w:rsidRPr="00DE2DA2">
          <w:rPr>
            <w:rStyle w:val="Hyperlink"/>
          </w:rPr>
          <w:fldChar w:fldCharType="begin"/>
        </w:r>
        <w:r w:rsidRPr="00DE2DA2">
          <w:rPr>
            <w:rStyle w:val="Hyperlink"/>
          </w:rPr>
          <w:instrText xml:space="preserve"> </w:instrText>
        </w:r>
        <w:r>
          <w:instrText>HYPERLINK \l "_Toc483994018"</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3.2.3</w:t>
        </w:r>
        <w:r>
          <w:rPr>
            <w:rFonts w:asciiTheme="minorHAnsi" w:eastAsiaTheme="minorEastAsia" w:hAnsiTheme="minorHAnsi" w:cstheme="minorBidi"/>
            <w:sz w:val="22"/>
            <w:szCs w:val="22"/>
          </w:rPr>
          <w:tab/>
        </w:r>
        <w:r w:rsidRPr="00DE2DA2">
          <w:rPr>
            <w:rStyle w:val="Hyperlink"/>
          </w:rPr>
          <w:t>Saved views</w:t>
        </w:r>
        <w:r>
          <w:rPr>
            <w:webHidden/>
          </w:rPr>
          <w:tab/>
        </w:r>
        <w:r>
          <w:rPr>
            <w:webHidden/>
          </w:rPr>
          <w:fldChar w:fldCharType="begin"/>
        </w:r>
        <w:r>
          <w:rPr>
            <w:webHidden/>
          </w:rPr>
          <w:instrText xml:space="preserve"> PAGEREF _Toc483994018 \h </w:instrText>
        </w:r>
        <w:r>
          <w:rPr>
            <w:webHidden/>
          </w:rPr>
        </w:r>
      </w:ins>
      <w:r>
        <w:rPr>
          <w:webHidden/>
        </w:rPr>
        <w:fldChar w:fldCharType="separate"/>
      </w:r>
      <w:ins w:id="108" w:author="Doug A. Wood" w:date="2017-05-31T13:09:00Z">
        <w:r w:rsidR="00365163">
          <w:rPr>
            <w:webHidden/>
          </w:rPr>
          <w:t>26</w:t>
        </w:r>
      </w:ins>
      <w:ins w:id="109" w:author="Doug A. Wood" w:date="2017-05-31T11:37:00Z">
        <w:r>
          <w:rPr>
            <w:webHidden/>
          </w:rPr>
          <w:fldChar w:fldCharType="end"/>
        </w:r>
        <w:r w:rsidRPr="00DE2DA2">
          <w:rPr>
            <w:rStyle w:val="Hyperlink"/>
          </w:rPr>
          <w:fldChar w:fldCharType="end"/>
        </w:r>
      </w:ins>
    </w:p>
    <w:p w14:paraId="32F6D9F8" w14:textId="3617E1CE" w:rsidR="00D900C6" w:rsidRDefault="00D900C6">
      <w:pPr>
        <w:pStyle w:val="TOC3"/>
        <w:rPr>
          <w:ins w:id="110" w:author="Doug A. Wood" w:date="2017-05-31T11:37:00Z"/>
          <w:rFonts w:asciiTheme="minorHAnsi" w:eastAsiaTheme="minorEastAsia" w:hAnsiTheme="minorHAnsi" w:cstheme="minorBidi"/>
          <w:sz w:val="22"/>
          <w:szCs w:val="22"/>
        </w:rPr>
      </w:pPr>
      <w:ins w:id="111" w:author="Doug A. Wood" w:date="2017-05-31T11:37:00Z">
        <w:r w:rsidRPr="00DE2DA2">
          <w:rPr>
            <w:rStyle w:val="Hyperlink"/>
          </w:rPr>
          <w:fldChar w:fldCharType="begin"/>
        </w:r>
        <w:r w:rsidRPr="00DE2DA2">
          <w:rPr>
            <w:rStyle w:val="Hyperlink"/>
          </w:rPr>
          <w:instrText xml:space="preserve"> </w:instrText>
        </w:r>
        <w:r>
          <w:instrText>HYPERLINK \l "_Toc483994019"</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3.2.4</w:t>
        </w:r>
        <w:r>
          <w:rPr>
            <w:rFonts w:asciiTheme="minorHAnsi" w:eastAsiaTheme="minorEastAsia" w:hAnsiTheme="minorHAnsi" w:cstheme="minorBidi"/>
            <w:sz w:val="22"/>
            <w:szCs w:val="22"/>
          </w:rPr>
          <w:tab/>
        </w:r>
        <w:r w:rsidRPr="00DE2DA2">
          <w:rPr>
            <w:rStyle w:val="Hyperlink"/>
          </w:rPr>
          <w:t>Asset Properties</w:t>
        </w:r>
        <w:r>
          <w:rPr>
            <w:webHidden/>
          </w:rPr>
          <w:tab/>
        </w:r>
        <w:r>
          <w:rPr>
            <w:webHidden/>
          </w:rPr>
          <w:fldChar w:fldCharType="begin"/>
        </w:r>
        <w:r>
          <w:rPr>
            <w:webHidden/>
          </w:rPr>
          <w:instrText xml:space="preserve"> PAGEREF _Toc483994019 \h </w:instrText>
        </w:r>
        <w:r>
          <w:rPr>
            <w:webHidden/>
          </w:rPr>
        </w:r>
      </w:ins>
      <w:r>
        <w:rPr>
          <w:webHidden/>
        </w:rPr>
        <w:fldChar w:fldCharType="separate"/>
      </w:r>
      <w:ins w:id="112" w:author="Doug A. Wood" w:date="2017-05-31T13:09:00Z">
        <w:r w:rsidR="00365163">
          <w:rPr>
            <w:webHidden/>
          </w:rPr>
          <w:t>28</w:t>
        </w:r>
      </w:ins>
      <w:ins w:id="113" w:author="Doug A. Wood" w:date="2017-05-31T11:37:00Z">
        <w:r>
          <w:rPr>
            <w:webHidden/>
          </w:rPr>
          <w:fldChar w:fldCharType="end"/>
        </w:r>
        <w:r w:rsidRPr="00DE2DA2">
          <w:rPr>
            <w:rStyle w:val="Hyperlink"/>
          </w:rPr>
          <w:fldChar w:fldCharType="end"/>
        </w:r>
      </w:ins>
    </w:p>
    <w:p w14:paraId="4314BBF0" w14:textId="70E497A1" w:rsidR="00D900C6" w:rsidRDefault="00D900C6">
      <w:pPr>
        <w:pStyle w:val="TOC2"/>
        <w:rPr>
          <w:ins w:id="114" w:author="Doug A. Wood" w:date="2017-05-31T11:37:00Z"/>
          <w:rFonts w:asciiTheme="minorHAnsi" w:eastAsiaTheme="minorEastAsia" w:hAnsiTheme="minorHAnsi" w:cstheme="minorBidi"/>
          <w:szCs w:val="22"/>
        </w:rPr>
      </w:pPr>
      <w:ins w:id="115" w:author="Doug A. Wood" w:date="2017-05-31T11:37:00Z">
        <w:r w:rsidRPr="00DE2DA2">
          <w:rPr>
            <w:rStyle w:val="Hyperlink"/>
          </w:rPr>
          <w:fldChar w:fldCharType="begin"/>
        </w:r>
        <w:r w:rsidRPr="00DE2DA2">
          <w:rPr>
            <w:rStyle w:val="Hyperlink"/>
          </w:rPr>
          <w:instrText xml:space="preserve"> </w:instrText>
        </w:r>
        <w:r>
          <w:instrText>HYPERLINK \l "_Toc483994020"</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3.3</w:t>
        </w:r>
        <w:r>
          <w:rPr>
            <w:rFonts w:asciiTheme="minorHAnsi" w:eastAsiaTheme="minorEastAsia" w:hAnsiTheme="minorHAnsi" w:cstheme="minorBidi"/>
            <w:szCs w:val="22"/>
          </w:rPr>
          <w:tab/>
        </w:r>
        <w:r w:rsidRPr="00DE2DA2">
          <w:rPr>
            <w:rStyle w:val="Hyperlink"/>
          </w:rPr>
          <w:t>Viewer Navigation</w:t>
        </w:r>
        <w:r>
          <w:rPr>
            <w:webHidden/>
          </w:rPr>
          <w:tab/>
        </w:r>
        <w:r>
          <w:rPr>
            <w:webHidden/>
          </w:rPr>
          <w:fldChar w:fldCharType="begin"/>
        </w:r>
        <w:r>
          <w:rPr>
            <w:webHidden/>
          </w:rPr>
          <w:instrText xml:space="preserve"> PAGEREF _Toc483994020 \h </w:instrText>
        </w:r>
        <w:r>
          <w:rPr>
            <w:webHidden/>
          </w:rPr>
        </w:r>
      </w:ins>
      <w:r>
        <w:rPr>
          <w:webHidden/>
        </w:rPr>
        <w:fldChar w:fldCharType="separate"/>
      </w:r>
      <w:ins w:id="116" w:author="Doug A. Wood" w:date="2017-05-31T13:09:00Z">
        <w:r w:rsidR="00365163">
          <w:rPr>
            <w:webHidden/>
          </w:rPr>
          <w:t>30</w:t>
        </w:r>
      </w:ins>
      <w:ins w:id="117" w:author="Doug A. Wood" w:date="2017-05-31T11:37:00Z">
        <w:r>
          <w:rPr>
            <w:webHidden/>
          </w:rPr>
          <w:fldChar w:fldCharType="end"/>
        </w:r>
        <w:r w:rsidRPr="00DE2DA2">
          <w:rPr>
            <w:rStyle w:val="Hyperlink"/>
          </w:rPr>
          <w:fldChar w:fldCharType="end"/>
        </w:r>
      </w:ins>
    </w:p>
    <w:p w14:paraId="0D7AAC8C" w14:textId="071ACC80" w:rsidR="00D900C6" w:rsidRDefault="00D900C6">
      <w:pPr>
        <w:pStyle w:val="TOC3"/>
        <w:rPr>
          <w:ins w:id="118" w:author="Doug A. Wood" w:date="2017-05-31T11:37:00Z"/>
          <w:rFonts w:asciiTheme="minorHAnsi" w:eastAsiaTheme="minorEastAsia" w:hAnsiTheme="minorHAnsi" w:cstheme="minorBidi"/>
          <w:sz w:val="22"/>
          <w:szCs w:val="22"/>
        </w:rPr>
      </w:pPr>
      <w:ins w:id="119" w:author="Doug A. Wood" w:date="2017-05-31T11:37:00Z">
        <w:r w:rsidRPr="00DE2DA2">
          <w:rPr>
            <w:rStyle w:val="Hyperlink"/>
          </w:rPr>
          <w:fldChar w:fldCharType="begin"/>
        </w:r>
        <w:r w:rsidRPr="00DE2DA2">
          <w:rPr>
            <w:rStyle w:val="Hyperlink"/>
          </w:rPr>
          <w:instrText xml:space="preserve"> </w:instrText>
        </w:r>
        <w:r>
          <w:instrText>HYPERLINK \l "_Toc483994021"</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3.3.1</w:t>
        </w:r>
        <w:r>
          <w:rPr>
            <w:rFonts w:asciiTheme="minorHAnsi" w:eastAsiaTheme="minorEastAsia" w:hAnsiTheme="minorHAnsi" w:cstheme="minorBidi"/>
            <w:sz w:val="22"/>
            <w:szCs w:val="22"/>
          </w:rPr>
          <w:tab/>
        </w:r>
        <w:r w:rsidRPr="00DE2DA2">
          <w:rPr>
            <w:rStyle w:val="Hyperlink"/>
          </w:rPr>
          <w:t>Viewer Toolbar</w:t>
        </w:r>
        <w:r>
          <w:rPr>
            <w:webHidden/>
          </w:rPr>
          <w:tab/>
        </w:r>
        <w:r>
          <w:rPr>
            <w:webHidden/>
          </w:rPr>
          <w:fldChar w:fldCharType="begin"/>
        </w:r>
        <w:r>
          <w:rPr>
            <w:webHidden/>
          </w:rPr>
          <w:instrText xml:space="preserve"> PAGEREF _Toc483994021 \h </w:instrText>
        </w:r>
        <w:r>
          <w:rPr>
            <w:webHidden/>
          </w:rPr>
        </w:r>
      </w:ins>
      <w:r>
        <w:rPr>
          <w:webHidden/>
        </w:rPr>
        <w:fldChar w:fldCharType="separate"/>
      </w:r>
      <w:ins w:id="120" w:author="Doug A. Wood" w:date="2017-05-31T13:09:00Z">
        <w:r w:rsidR="00365163">
          <w:rPr>
            <w:webHidden/>
          </w:rPr>
          <w:t>30</w:t>
        </w:r>
      </w:ins>
      <w:ins w:id="121" w:author="Doug A. Wood" w:date="2017-05-31T11:37:00Z">
        <w:r>
          <w:rPr>
            <w:webHidden/>
          </w:rPr>
          <w:fldChar w:fldCharType="end"/>
        </w:r>
        <w:r w:rsidRPr="00DE2DA2">
          <w:rPr>
            <w:rStyle w:val="Hyperlink"/>
          </w:rPr>
          <w:fldChar w:fldCharType="end"/>
        </w:r>
      </w:ins>
    </w:p>
    <w:p w14:paraId="363A3FD7" w14:textId="441AB73D" w:rsidR="00D900C6" w:rsidRDefault="00D900C6">
      <w:pPr>
        <w:pStyle w:val="TOC3"/>
        <w:rPr>
          <w:ins w:id="122" w:author="Doug A. Wood" w:date="2017-05-31T11:37:00Z"/>
          <w:rFonts w:asciiTheme="minorHAnsi" w:eastAsiaTheme="minorEastAsia" w:hAnsiTheme="minorHAnsi" w:cstheme="minorBidi"/>
          <w:sz w:val="22"/>
          <w:szCs w:val="22"/>
        </w:rPr>
      </w:pPr>
      <w:ins w:id="123" w:author="Doug A. Wood" w:date="2017-05-31T11:37:00Z">
        <w:r w:rsidRPr="00DE2DA2">
          <w:rPr>
            <w:rStyle w:val="Hyperlink"/>
          </w:rPr>
          <w:fldChar w:fldCharType="begin"/>
        </w:r>
        <w:r w:rsidRPr="00DE2DA2">
          <w:rPr>
            <w:rStyle w:val="Hyperlink"/>
          </w:rPr>
          <w:instrText xml:space="preserve"> </w:instrText>
        </w:r>
        <w:r>
          <w:instrText>HYPERLINK \l "_Toc483994022"</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3.3.2</w:t>
        </w:r>
        <w:r>
          <w:rPr>
            <w:rFonts w:asciiTheme="minorHAnsi" w:eastAsiaTheme="minorEastAsia" w:hAnsiTheme="minorHAnsi" w:cstheme="minorBidi"/>
            <w:sz w:val="22"/>
            <w:szCs w:val="22"/>
          </w:rPr>
          <w:tab/>
        </w:r>
        <w:r w:rsidRPr="00DE2DA2">
          <w:rPr>
            <w:rStyle w:val="Hyperlink"/>
          </w:rPr>
          <w:t>Model Tree</w:t>
        </w:r>
        <w:r>
          <w:rPr>
            <w:webHidden/>
          </w:rPr>
          <w:tab/>
        </w:r>
        <w:r>
          <w:rPr>
            <w:webHidden/>
          </w:rPr>
          <w:fldChar w:fldCharType="begin"/>
        </w:r>
        <w:r>
          <w:rPr>
            <w:webHidden/>
          </w:rPr>
          <w:instrText xml:space="preserve"> PAGEREF _Toc483994022 \h </w:instrText>
        </w:r>
        <w:r>
          <w:rPr>
            <w:webHidden/>
          </w:rPr>
        </w:r>
      </w:ins>
      <w:r>
        <w:rPr>
          <w:webHidden/>
        </w:rPr>
        <w:fldChar w:fldCharType="separate"/>
      </w:r>
      <w:ins w:id="124" w:author="Doug A. Wood" w:date="2017-05-31T13:09:00Z">
        <w:r w:rsidR="00365163">
          <w:rPr>
            <w:webHidden/>
          </w:rPr>
          <w:t>32</w:t>
        </w:r>
      </w:ins>
      <w:ins w:id="125" w:author="Doug A. Wood" w:date="2017-05-31T11:37:00Z">
        <w:r>
          <w:rPr>
            <w:webHidden/>
          </w:rPr>
          <w:fldChar w:fldCharType="end"/>
        </w:r>
        <w:r w:rsidRPr="00DE2DA2">
          <w:rPr>
            <w:rStyle w:val="Hyperlink"/>
          </w:rPr>
          <w:fldChar w:fldCharType="end"/>
        </w:r>
      </w:ins>
    </w:p>
    <w:p w14:paraId="73AFF1CB" w14:textId="71DE1AA4" w:rsidR="00D900C6" w:rsidRDefault="00D900C6">
      <w:pPr>
        <w:pStyle w:val="TOC2"/>
        <w:rPr>
          <w:ins w:id="126" w:author="Doug A. Wood" w:date="2017-05-31T11:37:00Z"/>
          <w:rFonts w:asciiTheme="minorHAnsi" w:eastAsiaTheme="minorEastAsia" w:hAnsiTheme="minorHAnsi" w:cstheme="minorBidi"/>
          <w:szCs w:val="22"/>
        </w:rPr>
      </w:pPr>
      <w:ins w:id="127" w:author="Doug A. Wood" w:date="2017-05-31T11:37:00Z">
        <w:r w:rsidRPr="00DE2DA2">
          <w:rPr>
            <w:rStyle w:val="Hyperlink"/>
          </w:rPr>
          <w:fldChar w:fldCharType="begin"/>
        </w:r>
        <w:r w:rsidRPr="00DE2DA2">
          <w:rPr>
            <w:rStyle w:val="Hyperlink"/>
          </w:rPr>
          <w:instrText xml:space="preserve"> </w:instrText>
        </w:r>
        <w:r>
          <w:instrText>HYPERLINK \l "_Toc483994023"</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3.4</w:t>
        </w:r>
        <w:r>
          <w:rPr>
            <w:rFonts w:asciiTheme="minorHAnsi" w:eastAsiaTheme="minorEastAsia" w:hAnsiTheme="minorHAnsi" w:cstheme="minorBidi"/>
            <w:szCs w:val="22"/>
          </w:rPr>
          <w:tab/>
        </w:r>
        <w:r w:rsidRPr="00DE2DA2">
          <w:rPr>
            <w:rStyle w:val="Hyperlink"/>
          </w:rPr>
          <w:t>Sections</w:t>
        </w:r>
        <w:r>
          <w:rPr>
            <w:webHidden/>
          </w:rPr>
          <w:tab/>
        </w:r>
        <w:r>
          <w:rPr>
            <w:webHidden/>
          </w:rPr>
          <w:fldChar w:fldCharType="begin"/>
        </w:r>
        <w:r>
          <w:rPr>
            <w:webHidden/>
          </w:rPr>
          <w:instrText xml:space="preserve"> PAGEREF _Toc483994023 \h </w:instrText>
        </w:r>
        <w:r>
          <w:rPr>
            <w:webHidden/>
          </w:rPr>
        </w:r>
      </w:ins>
      <w:r>
        <w:rPr>
          <w:webHidden/>
        </w:rPr>
        <w:fldChar w:fldCharType="separate"/>
      </w:r>
      <w:ins w:id="128" w:author="Doug A. Wood" w:date="2017-05-31T13:09:00Z">
        <w:r w:rsidR="00365163">
          <w:rPr>
            <w:webHidden/>
          </w:rPr>
          <w:t>33</w:t>
        </w:r>
      </w:ins>
      <w:ins w:id="129" w:author="Doug A. Wood" w:date="2017-05-31T11:37:00Z">
        <w:r>
          <w:rPr>
            <w:webHidden/>
          </w:rPr>
          <w:fldChar w:fldCharType="end"/>
        </w:r>
        <w:r w:rsidRPr="00DE2DA2">
          <w:rPr>
            <w:rStyle w:val="Hyperlink"/>
          </w:rPr>
          <w:fldChar w:fldCharType="end"/>
        </w:r>
      </w:ins>
    </w:p>
    <w:p w14:paraId="3FDBFF05" w14:textId="5234BB9B" w:rsidR="00D900C6" w:rsidRDefault="00D900C6">
      <w:pPr>
        <w:pStyle w:val="TOC2"/>
        <w:rPr>
          <w:ins w:id="130" w:author="Doug A. Wood" w:date="2017-05-31T11:37:00Z"/>
          <w:rFonts w:asciiTheme="minorHAnsi" w:eastAsiaTheme="minorEastAsia" w:hAnsiTheme="minorHAnsi" w:cstheme="minorBidi"/>
          <w:szCs w:val="22"/>
        </w:rPr>
      </w:pPr>
      <w:ins w:id="131" w:author="Doug A. Wood" w:date="2017-05-31T11:37:00Z">
        <w:r w:rsidRPr="00DE2DA2">
          <w:rPr>
            <w:rStyle w:val="Hyperlink"/>
          </w:rPr>
          <w:fldChar w:fldCharType="begin"/>
        </w:r>
        <w:r w:rsidRPr="00DE2DA2">
          <w:rPr>
            <w:rStyle w:val="Hyperlink"/>
          </w:rPr>
          <w:instrText xml:space="preserve"> </w:instrText>
        </w:r>
        <w:r>
          <w:instrText>HYPERLINK \l "_Toc483994024"</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3.5</w:t>
        </w:r>
        <w:r>
          <w:rPr>
            <w:rFonts w:asciiTheme="minorHAnsi" w:eastAsiaTheme="minorEastAsia" w:hAnsiTheme="minorHAnsi" w:cstheme="minorBidi"/>
            <w:szCs w:val="22"/>
          </w:rPr>
          <w:tab/>
        </w:r>
        <w:r w:rsidRPr="00DE2DA2">
          <w:rPr>
            <w:rStyle w:val="Hyperlink"/>
          </w:rPr>
          <w:t>Geo Positioning</w:t>
        </w:r>
        <w:r>
          <w:rPr>
            <w:webHidden/>
          </w:rPr>
          <w:tab/>
        </w:r>
        <w:r>
          <w:rPr>
            <w:webHidden/>
          </w:rPr>
          <w:fldChar w:fldCharType="begin"/>
        </w:r>
        <w:r>
          <w:rPr>
            <w:webHidden/>
          </w:rPr>
          <w:instrText xml:space="preserve"> PAGEREF _Toc483994024 \h </w:instrText>
        </w:r>
        <w:r>
          <w:rPr>
            <w:webHidden/>
          </w:rPr>
        </w:r>
      </w:ins>
      <w:r>
        <w:rPr>
          <w:webHidden/>
        </w:rPr>
        <w:fldChar w:fldCharType="separate"/>
      </w:r>
      <w:ins w:id="132" w:author="Doug A. Wood" w:date="2017-05-31T13:09:00Z">
        <w:r w:rsidR="00365163">
          <w:rPr>
            <w:webHidden/>
          </w:rPr>
          <w:t>33</w:t>
        </w:r>
      </w:ins>
      <w:ins w:id="133" w:author="Doug A. Wood" w:date="2017-05-31T11:37:00Z">
        <w:r>
          <w:rPr>
            <w:webHidden/>
          </w:rPr>
          <w:fldChar w:fldCharType="end"/>
        </w:r>
        <w:r w:rsidRPr="00DE2DA2">
          <w:rPr>
            <w:rStyle w:val="Hyperlink"/>
          </w:rPr>
          <w:fldChar w:fldCharType="end"/>
        </w:r>
      </w:ins>
    </w:p>
    <w:p w14:paraId="75D32979" w14:textId="5341FBF4" w:rsidR="00D900C6" w:rsidRDefault="00D900C6">
      <w:pPr>
        <w:pStyle w:val="TOC2"/>
        <w:rPr>
          <w:ins w:id="134" w:author="Doug A. Wood" w:date="2017-05-31T11:37:00Z"/>
          <w:rFonts w:asciiTheme="minorHAnsi" w:eastAsiaTheme="minorEastAsia" w:hAnsiTheme="minorHAnsi" w:cstheme="minorBidi"/>
          <w:szCs w:val="22"/>
        </w:rPr>
      </w:pPr>
      <w:ins w:id="135" w:author="Doug A. Wood" w:date="2017-05-31T11:37:00Z">
        <w:r w:rsidRPr="00DE2DA2">
          <w:rPr>
            <w:rStyle w:val="Hyperlink"/>
          </w:rPr>
          <w:fldChar w:fldCharType="begin"/>
        </w:r>
        <w:r w:rsidRPr="00DE2DA2">
          <w:rPr>
            <w:rStyle w:val="Hyperlink"/>
          </w:rPr>
          <w:instrText xml:space="preserve"> </w:instrText>
        </w:r>
        <w:r>
          <w:instrText>HYPERLINK \l "_Toc483994025"</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3.6</w:t>
        </w:r>
        <w:r>
          <w:rPr>
            <w:rFonts w:asciiTheme="minorHAnsi" w:eastAsiaTheme="minorEastAsia" w:hAnsiTheme="minorHAnsi" w:cstheme="minorBidi"/>
            <w:szCs w:val="22"/>
          </w:rPr>
          <w:tab/>
        </w:r>
        <w:r w:rsidRPr="00DE2DA2">
          <w:rPr>
            <w:rStyle w:val="Hyperlink"/>
          </w:rPr>
          <w:t>Work Order Tracking</w:t>
        </w:r>
        <w:r>
          <w:rPr>
            <w:webHidden/>
          </w:rPr>
          <w:tab/>
        </w:r>
        <w:r>
          <w:rPr>
            <w:webHidden/>
          </w:rPr>
          <w:fldChar w:fldCharType="begin"/>
        </w:r>
        <w:r>
          <w:rPr>
            <w:webHidden/>
          </w:rPr>
          <w:instrText xml:space="preserve"> PAGEREF _Toc483994025 \h </w:instrText>
        </w:r>
        <w:r>
          <w:rPr>
            <w:webHidden/>
          </w:rPr>
        </w:r>
      </w:ins>
      <w:r>
        <w:rPr>
          <w:webHidden/>
        </w:rPr>
        <w:fldChar w:fldCharType="separate"/>
      </w:r>
      <w:ins w:id="136" w:author="Doug A. Wood" w:date="2017-05-31T13:09:00Z">
        <w:r w:rsidR="00365163">
          <w:rPr>
            <w:webHidden/>
          </w:rPr>
          <w:t>34</w:t>
        </w:r>
      </w:ins>
      <w:ins w:id="137" w:author="Doug A. Wood" w:date="2017-05-31T11:37:00Z">
        <w:r>
          <w:rPr>
            <w:webHidden/>
          </w:rPr>
          <w:fldChar w:fldCharType="end"/>
        </w:r>
        <w:r w:rsidRPr="00DE2DA2">
          <w:rPr>
            <w:rStyle w:val="Hyperlink"/>
          </w:rPr>
          <w:fldChar w:fldCharType="end"/>
        </w:r>
      </w:ins>
    </w:p>
    <w:p w14:paraId="40EAEBD0" w14:textId="2F94EB32" w:rsidR="00D900C6" w:rsidRDefault="00D900C6">
      <w:pPr>
        <w:pStyle w:val="TOC3"/>
        <w:rPr>
          <w:ins w:id="138" w:author="Doug A. Wood" w:date="2017-05-31T11:37:00Z"/>
          <w:rFonts w:asciiTheme="minorHAnsi" w:eastAsiaTheme="minorEastAsia" w:hAnsiTheme="minorHAnsi" w:cstheme="minorBidi"/>
          <w:sz w:val="22"/>
          <w:szCs w:val="22"/>
        </w:rPr>
      </w:pPr>
      <w:ins w:id="139" w:author="Doug A. Wood" w:date="2017-05-31T11:37:00Z">
        <w:r w:rsidRPr="00DE2DA2">
          <w:rPr>
            <w:rStyle w:val="Hyperlink"/>
          </w:rPr>
          <w:fldChar w:fldCharType="begin"/>
        </w:r>
        <w:r w:rsidRPr="00DE2DA2">
          <w:rPr>
            <w:rStyle w:val="Hyperlink"/>
          </w:rPr>
          <w:instrText xml:space="preserve"> </w:instrText>
        </w:r>
        <w:r>
          <w:instrText>HYPERLINK \l "_Toc483994026"</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3.6.1</w:t>
        </w:r>
        <w:r>
          <w:rPr>
            <w:rFonts w:asciiTheme="minorHAnsi" w:eastAsiaTheme="minorEastAsia" w:hAnsiTheme="minorHAnsi" w:cstheme="minorBidi"/>
            <w:sz w:val="22"/>
            <w:szCs w:val="22"/>
          </w:rPr>
          <w:tab/>
        </w:r>
        <w:r w:rsidRPr="00DE2DA2">
          <w:rPr>
            <w:rStyle w:val="Hyperlink"/>
          </w:rPr>
          <w:t>Markup</w:t>
        </w:r>
        <w:r>
          <w:rPr>
            <w:webHidden/>
          </w:rPr>
          <w:tab/>
        </w:r>
        <w:r>
          <w:rPr>
            <w:webHidden/>
          </w:rPr>
          <w:fldChar w:fldCharType="begin"/>
        </w:r>
        <w:r>
          <w:rPr>
            <w:webHidden/>
          </w:rPr>
          <w:instrText xml:space="preserve"> PAGEREF _Toc483994026 \h </w:instrText>
        </w:r>
        <w:r>
          <w:rPr>
            <w:webHidden/>
          </w:rPr>
        </w:r>
      </w:ins>
      <w:r>
        <w:rPr>
          <w:webHidden/>
        </w:rPr>
        <w:fldChar w:fldCharType="separate"/>
      </w:r>
      <w:ins w:id="140" w:author="Doug A. Wood" w:date="2017-05-31T13:09:00Z">
        <w:r w:rsidR="00365163">
          <w:rPr>
            <w:webHidden/>
          </w:rPr>
          <w:t>35</w:t>
        </w:r>
      </w:ins>
      <w:ins w:id="141" w:author="Doug A. Wood" w:date="2017-05-31T11:37:00Z">
        <w:r>
          <w:rPr>
            <w:webHidden/>
          </w:rPr>
          <w:fldChar w:fldCharType="end"/>
        </w:r>
        <w:r w:rsidRPr="00DE2DA2">
          <w:rPr>
            <w:rStyle w:val="Hyperlink"/>
          </w:rPr>
          <w:fldChar w:fldCharType="end"/>
        </w:r>
      </w:ins>
    </w:p>
    <w:p w14:paraId="0F6550EC" w14:textId="18BE751B" w:rsidR="00D900C6" w:rsidRDefault="00D900C6">
      <w:pPr>
        <w:pStyle w:val="TOC1"/>
        <w:rPr>
          <w:ins w:id="142" w:author="Doug A. Wood" w:date="2017-05-31T11:37:00Z"/>
          <w:rFonts w:asciiTheme="minorHAnsi" w:eastAsiaTheme="minorEastAsia" w:hAnsiTheme="minorHAnsi" w:cstheme="minorBidi"/>
          <w:szCs w:val="22"/>
        </w:rPr>
      </w:pPr>
      <w:ins w:id="143" w:author="Doug A. Wood" w:date="2017-05-31T11:37:00Z">
        <w:r w:rsidRPr="00DE2DA2">
          <w:rPr>
            <w:rStyle w:val="Hyperlink"/>
          </w:rPr>
          <w:fldChar w:fldCharType="begin"/>
        </w:r>
        <w:r w:rsidRPr="00DE2DA2">
          <w:rPr>
            <w:rStyle w:val="Hyperlink"/>
          </w:rPr>
          <w:instrText xml:space="preserve"> </w:instrText>
        </w:r>
        <w:r>
          <w:instrText>HYPERLINK \l "_Toc483994027"</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4</w:t>
        </w:r>
        <w:r>
          <w:rPr>
            <w:rFonts w:asciiTheme="minorHAnsi" w:eastAsiaTheme="minorEastAsia" w:hAnsiTheme="minorHAnsi" w:cstheme="minorBidi"/>
            <w:szCs w:val="22"/>
          </w:rPr>
          <w:tab/>
        </w:r>
        <w:r w:rsidRPr="00DE2DA2">
          <w:rPr>
            <w:rStyle w:val="Hyperlink"/>
          </w:rPr>
          <w:t>Security</w:t>
        </w:r>
        <w:r>
          <w:rPr>
            <w:webHidden/>
          </w:rPr>
          <w:tab/>
        </w:r>
        <w:r>
          <w:rPr>
            <w:webHidden/>
          </w:rPr>
          <w:fldChar w:fldCharType="begin"/>
        </w:r>
        <w:r>
          <w:rPr>
            <w:webHidden/>
          </w:rPr>
          <w:instrText xml:space="preserve"> PAGEREF _Toc483994027 \h </w:instrText>
        </w:r>
        <w:r>
          <w:rPr>
            <w:webHidden/>
          </w:rPr>
        </w:r>
      </w:ins>
      <w:r>
        <w:rPr>
          <w:webHidden/>
        </w:rPr>
        <w:fldChar w:fldCharType="separate"/>
      </w:r>
      <w:ins w:id="144" w:author="Doug A. Wood" w:date="2017-05-31T13:09:00Z">
        <w:r w:rsidR="00365163">
          <w:rPr>
            <w:webHidden/>
          </w:rPr>
          <w:t>38</w:t>
        </w:r>
      </w:ins>
      <w:ins w:id="145" w:author="Doug A. Wood" w:date="2017-05-31T11:37:00Z">
        <w:r>
          <w:rPr>
            <w:webHidden/>
          </w:rPr>
          <w:fldChar w:fldCharType="end"/>
        </w:r>
        <w:r w:rsidRPr="00DE2DA2">
          <w:rPr>
            <w:rStyle w:val="Hyperlink"/>
          </w:rPr>
          <w:fldChar w:fldCharType="end"/>
        </w:r>
      </w:ins>
    </w:p>
    <w:p w14:paraId="3CDE36B7" w14:textId="4588531E" w:rsidR="00D900C6" w:rsidRDefault="00D900C6">
      <w:pPr>
        <w:pStyle w:val="TOC1"/>
        <w:rPr>
          <w:ins w:id="146" w:author="Doug A. Wood" w:date="2017-05-31T11:37:00Z"/>
          <w:rFonts w:asciiTheme="minorHAnsi" w:eastAsiaTheme="minorEastAsia" w:hAnsiTheme="minorHAnsi" w:cstheme="minorBidi"/>
          <w:szCs w:val="22"/>
        </w:rPr>
      </w:pPr>
      <w:ins w:id="147" w:author="Doug A. Wood" w:date="2017-05-31T11:37:00Z">
        <w:r w:rsidRPr="00DE2DA2">
          <w:rPr>
            <w:rStyle w:val="Hyperlink"/>
          </w:rPr>
          <w:fldChar w:fldCharType="begin"/>
        </w:r>
        <w:r w:rsidRPr="00DE2DA2">
          <w:rPr>
            <w:rStyle w:val="Hyperlink"/>
          </w:rPr>
          <w:instrText xml:space="preserve"> </w:instrText>
        </w:r>
        <w:r>
          <w:instrText>HYPERLINK \l "_Toc483994028"</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5</w:t>
        </w:r>
        <w:r>
          <w:rPr>
            <w:rFonts w:asciiTheme="minorHAnsi" w:eastAsiaTheme="minorEastAsia" w:hAnsiTheme="minorHAnsi" w:cstheme="minorBidi"/>
            <w:szCs w:val="22"/>
          </w:rPr>
          <w:tab/>
        </w:r>
        <w:r w:rsidRPr="00DE2DA2">
          <w:rPr>
            <w:rStyle w:val="Hyperlink"/>
          </w:rPr>
          <w:t>Trouble Shooting</w:t>
        </w:r>
        <w:r>
          <w:rPr>
            <w:webHidden/>
          </w:rPr>
          <w:tab/>
        </w:r>
        <w:r>
          <w:rPr>
            <w:webHidden/>
          </w:rPr>
          <w:fldChar w:fldCharType="begin"/>
        </w:r>
        <w:r>
          <w:rPr>
            <w:webHidden/>
          </w:rPr>
          <w:instrText xml:space="preserve"> PAGEREF _Toc483994028 \h </w:instrText>
        </w:r>
        <w:r>
          <w:rPr>
            <w:webHidden/>
          </w:rPr>
        </w:r>
      </w:ins>
      <w:r>
        <w:rPr>
          <w:webHidden/>
        </w:rPr>
        <w:fldChar w:fldCharType="separate"/>
      </w:r>
      <w:ins w:id="148" w:author="Doug A. Wood" w:date="2017-05-31T13:09:00Z">
        <w:r w:rsidR="00365163">
          <w:rPr>
            <w:webHidden/>
          </w:rPr>
          <w:t>39</w:t>
        </w:r>
      </w:ins>
      <w:ins w:id="149" w:author="Doug A. Wood" w:date="2017-05-31T11:37:00Z">
        <w:r>
          <w:rPr>
            <w:webHidden/>
          </w:rPr>
          <w:fldChar w:fldCharType="end"/>
        </w:r>
        <w:r w:rsidRPr="00DE2DA2">
          <w:rPr>
            <w:rStyle w:val="Hyperlink"/>
          </w:rPr>
          <w:fldChar w:fldCharType="end"/>
        </w:r>
      </w:ins>
    </w:p>
    <w:p w14:paraId="33E5E12C" w14:textId="2D2F8ED6" w:rsidR="00D900C6" w:rsidRDefault="00D900C6">
      <w:pPr>
        <w:pStyle w:val="TOC2"/>
        <w:rPr>
          <w:ins w:id="150" w:author="Doug A. Wood" w:date="2017-05-31T11:37:00Z"/>
          <w:rFonts w:asciiTheme="minorHAnsi" w:eastAsiaTheme="minorEastAsia" w:hAnsiTheme="minorHAnsi" w:cstheme="minorBidi"/>
          <w:szCs w:val="22"/>
        </w:rPr>
      </w:pPr>
      <w:ins w:id="151" w:author="Doug A. Wood" w:date="2017-05-31T11:37:00Z">
        <w:r w:rsidRPr="00DE2DA2">
          <w:rPr>
            <w:rStyle w:val="Hyperlink"/>
          </w:rPr>
          <w:fldChar w:fldCharType="begin"/>
        </w:r>
        <w:r w:rsidRPr="00DE2DA2">
          <w:rPr>
            <w:rStyle w:val="Hyperlink"/>
          </w:rPr>
          <w:instrText xml:space="preserve"> </w:instrText>
        </w:r>
        <w:r>
          <w:instrText>HYPERLINK \l "_Toc483994029"</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5.1</w:t>
        </w:r>
        <w:r>
          <w:rPr>
            <w:rFonts w:asciiTheme="minorHAnsi" w:eastAsiaTheme="minorEastAsia" w:hAnsiTheme="minorHAnsi" w:cstheme="minorBidi"/>
            <w:szCs w:val="22"/>
          </w:rPr>
          <w:tab/>
        </w:r>
        <w:r w:rsidRPr="00DE2DA2">
          <w:rPr>
            <w:rStyle w:val="Hyperlink"/>
          </w:rPr>
          <w:t>Forge Viewer</w:t>
        </w:r>
        <w:r>
          <w:rPr>
            <w:webHidden/>
          </w:rPr>
          <w:tab/>
        </w:r>
        <w:r>
          <w:rPr>
            <w:webHidden/>
          </w:rPr>
          <w:fldChar w:fldCharType="begin"/>
        </w:r>
        <w:r>
          <w:rPr>
            <w:webHidden/>
          </w:rPr>
          <w:instrText xml:space="preserve"> PAGEREF _Toc483994029 \h </w:instrText>
        </w:r>
        <w:r>
          <w:rPr>
            <w:webHidden/>
          </w:rPr>
        </w:r>
      </w:ins>
      <w:r>
        <w:rPr>
          <w:webHidden/>
        </w:rPr>
        <w:fldChar w:fldCharType="separate"/>
      </w:r>
      <w:ins w:id="152" w:author="Doug A. Wood" w:date="2017-05-31T13:09:00Z">
        <w:r w:rsidR="00365163">
          <w:rPr>
            <w:webHidden/>
          </w:rPr>
          <w:t>39</w:t>
        </w:r>
      </w:ins>
      <w:ins w:id="153" w:author="Doug A. Wood" w:date="2017-05-31T11:37:00Z">
        <w:r>
          <w:rPr>
            <w:webHidden/>
          </w:rPr>
          <w:fldChar w:fldCharType="end"/>
        </w:r>
        <w:r w:rsidRPr="00DE2DA2">
          <w:rPr>
            <w:rStyle w:val="Hyperlink"/>
          </w:rPr>
          <w:fldChar w:fldCharType="end"/>
        </w:r>
      </w:ins>
    </w:p>
    <w:p w14:paraId="14FC34E5" w14:textId="29053688" w:rsidR="00D900C6" w:rsidRDefault="00D900C6">
      <w:pPr>
        <w:pStyle w:val="TOC1"/>
        <w:rPr>
          <w:ins w:id="154" w:author="Doug A. Wood" w:date="2017-05-31T11:37:00Z"/>
          <w:rFonts w:asciiTheme="minorHAnsi" w:eastAsiaTheme="minorEastAsia" w:hAnsiTheme="minorHAnsi" w:cstheme="minorBidi"/>
          <w:szCs w:val="22"/>
        </w:rPr>
      </w:pPr>
      <w:ins w:id="155" w:author="Doug A. Wood" w:date="2017-05-31T11:37:00Z">
        <w:r w:rsidRPr="00DE2DA2">
          <w:rPr>
            <w:rStyle w:val="Hyperlink"/>
          </w:rPr>
          <w:fldChar w:fldCharType="begin"/>
        </w:r>
        <w:r w:rsidRPr="00DE2DA2">
          <w:rPr>
            <w:rStyle w:val="Hyperlink"/>
          </w:rPr>
          <w:instrText xml:space="preserve"> </w:instrText>
        </w:r>
        <w:r>
          <w:instrText>HYPERLINK \l "_Toc483994030"</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6</w:t>
        </w:r>
        <w:r>
          <w:rPr>
            <w:rFonts w:asciiTheme="minorHAnsi" w:eastAsiaTheme="minorEastAsia" w:hAnsiTheme="minorHAnsi" w:cstheme="minorBidi"/>
            <w:szCs w:val="22"/>
          </w:rPr>
          <w:tab/>
        </w:r>
        <w:r w:rsidRPr="00DE2DA2">
          <w:rPr>
            <w:rStyle w:val="Hyperlink"/>
          </w:rPr>
          <w:t>Appendix REST API support</w:t>
        </w:r>
        <w:r>
          <w:rPr>
            <w:webHidden/>
          </w:rPr>
          <w:tab/>
        </w:r>
        <w:r>
          <w:rPr>
            <w:webHidden/>
          </w:rPr>
          <w:fldChar w:fldCharType="begin"/>
        </w:r>
        <w:r>
          <w:rPr>
            <w:webHidden/>
          </w:rPr>
          <w:instrText xml:space="preserve"> PAGEREF _Toc483994030 \h </w:instrText>
        </w:r>
        <w:r>
          <w:rPr>
            <w:webHidden/>
          </w:rPr>
        </w:r>
      </w:ins>
      <w:r>
        <w:rPr>
          <w:webHidden/>
        </w:rPr>
        <w:fldChar w:fldCharType="separate"/>
      </w:r>
      <w:ins w:id="156" w:author="Doug A. Wood" w:date="2017-05-31T13:09:00Z">
        <w:r w:rsidR="00365163">
          <w:rPr>
            <w:webHidden/>
          </w:rPr>
          <w:t>39</w:t>
        </w:r>
      </w:ins>
      <w:ins w:id="157" w:author="Doug A. Wood" w:date="2017-05-31T11:37:00Z">
        <w:r>
          <w:rPr>
            <w:webHidden/>
          </w:rPr>
          <w:fldChar w:fldCharType="end"/>
        </w:r>
        <w:r w:rsidRPr="00DE2DA2">
          <w:rPr>
            <w:rStyle w:val="Hyperlink"/>
          </w:rPr>
          <w:fldChar w:fldCharType="end"/>
        </w:r>
      </w:ins>
    </w:p>
    <w:p w14:paraId="2A85FBDA" w14:textId="3CA0DA67" w:rsidR="00D900C6" w:rsidRDefault="00D900C6">
      <w:pPr>
        <w:pStyle w:val="TOC2"/>
        <w:rPr>
          <w:ins w:id="158" w:author="Doug A. Wood" w:date="2017-05-31T11:37:00Z"/>
          <w:rFonts w:asciiTheme="minorHAnsi" w:eastAsiaTheme="minorEastAsia" w:hAnsiTheme="minorHAnsi" w:cstheme="minorBidi"/>
          <w:szCs w:val="22"/>
        </w:rPr>
      </w:pPr>
      <w:ins w:id="159" w:author="Doug A. Wood" w:date="2017-05-31T11:37:00Z">
        <w:r w:rsidRPr="00DE2DA2">
          <w:rPr>
            <w:rStyle w:val="Hyperlink"/>
          </w:rPr>
          <w:fldChar w:fldCharType="begin"/>
        </w:r>
        <w:r w:rsidRPr="00DE2DA2">
          <w:rPr>
            <w:rStyle w:val="Hyperlink"/>
          </w:rPr>
          <w:instrText xml:space="preserve"> </w:instrText>
        </w:r>
        <w:r>
          <w:instrText>HYPERLINK \l "_Toc483994031"</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6.1</w:t>
        </w:r>
        <w:r>
          <w:rPr>
            <w:rFonts w:asciiTheme="minorHAnsi" w:eastAsiaTheme="minorEastAsia" w:hAnsiTheme="minorHAnsi" w:cstheme="minorBidi"/>
            <w:szCs w:val="22"/>
          </w:rPr>
          <w:tab/>
        </w:r>
        <w:r w:rsidRPr="00DE2DA2">
          <w:rPr>
            <w:rStyle w:val="Hyperlink"/>
          </w:rPr>
          <w:t>Service Methods</w:t>
        </w:r>
        <w:r>
          <w:rPr>
            <w:webHidden/>
          </w:rPr>
          <w:tab/>
        </w:r>
        <w:r>
          <w:rPr>
            <w:webHidden/>
          </w:rPr>
          <w:fldChar w:fldCharType="begin"/>
        </w:r>
        <w:r>
          <w:rPr>
            <w:webHidden/>
          </w:rPr>
          <w:instrText xml:space="preserve"> PAGEREF _Toc483994031 \h </w:instrText>
        </w:r>
        <w:r>
          <w:rPr>
            <w:webHidden/>
          </w:rPr>
        </w:r>
      </w:ins>
      <w:r>
        <w:rPr>
          <w:webHidden/>
        </w:rPr>
        <w:fldChar w:fldCharType="separate"/>
      </w:r>
      <w:ins w:id="160" w:author="Doug A. Wood" w:date="2017-05-31T13:09:00Z">
        <w:r w:rsidR="00365163">
          <w:rPr>
            <w:webHidden/>
          </w:rPr>
          <w:t>39</w:t>
        </w:r>
      </w:ins>
      <w:ins w:id="161" w:author="Doug A. Wood" w:date="2017-05-31T11:37:00Z">
        <w:r>
          <w:rPr>
            <w:webHidden/>
          </w:rPr>
          <w:fldChar w:fldCharType="end"/>
        </w:r>
        <w:r w:rsidRPr="00DE2DA2">
          <w:rPr>
            <w:rStyle w:val="Hyperlink"/>
          </w:rPr>
          <w:fldChar w:fldCharType="end"/>
        </w:r>
      </w:ins>
    </w:p>
    <w:p w14:paraId="711B98AF" w14:textId="2A75CD5F" w:rsidR="00D900C6" w:rsidRDefault="00D900C6">
      <w:pPr>
        <w:pStyle w:val="TOC2"/>
        <w:rPr>
          <w:ins w:id="162" w:author="Doug A. Wood" w:date="2017-05-31T11:37:00Z"/>
          <w:rFonts w:asciiTheme="minorHAnsi" w:eastAsiaTheme="minorEastAsia" w:hAnsiTheme="minorHAnsi" w:cstheme="minorBidi"/>
          <w:szCs w:val="22"/>
        </w:rPr>
      </w:pPr>
      <w:ins w:id="163" w:author="Doug A. Wood" w:date="2017-05-31T11:37:00Z">
        <w:r w:rsidRPr="00DE2DA2">
          <w:rPr>
            <w:rStyle w:val="Hyperlink"/>
          </w:rPr>
          <w:fldChar w:fldCharType="begin"/>
        </w:r>
        <w:r w:rsidRPr="00DE2DA2">
          <w:rPr>
            <w:rStyle w:val="Hyperlink"/>
          </w:rPr>
          <w:instrText xml:space="preserve"> </w:instrText>
        </w:r>
        <w:r>
          <w:instrText>HYPERLINK \l "_Toc483994032"</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6.2</w:t>
        </w:r>
        <w:r>
          <w:rPr>
            <w:rFonts w:asciiTheme="minorHAnsi" w:eastAsiaTheme="minorEastAsia" w:hAnsiTheme="minorHAnsi" w:cstheme="minorBidi"/>
            <w:szCs w:val="22"/>
          </w:rPr>
          <w:tab/>
        </w:r>
        <w:r w:rsidRPr="00DE2DA2">
          <w:rPr>
            <w:rStyle w:val="Hyperlink"/>
          </w:rPr>
          <w:t>Object Structures</w:t>
        </w:r>
        <w:r>
          <w:rPr>
            <w:webHidden/>
          </w:rPr>
          <w:tab/>
        </w:r>
        <w:r>
          <w:rPr>
            <w:webHidden/>
          </w:rPr>
          <w:fldChar w:fldCharType="begin"/>
        </w:r>
        <w:r>
          <w:rPr>
            <w:webHidden/>
          </w:rPr>
          <w:instrText xml:space="preserve"> PAGEREF _Toc483994032 \h </w:instrText>
        </w:r>
        <w:r>
          <w:rPr>
            <w:webHidden/>
          </w:rPr>
        </w:r>
      </w:ins>
      <w:r>
        <w:rPr>
          <w:webHidden/>
        </w:rPr>
        <w:fldChar w:fldCharType="separate"/>
      </w:r>
      <w:ins w:id="164" w:author="Doug A. Wood" w:date="2017-05-31T13:09:00Z">
        <w:r w:rsidR="00365163">
          <w:rPr>
            <w:webHidden/>
          </w:rPr>
          <w:t>40</w:t>
        </w:r>
      </w:ins>
      <w:ins w:id="165" w:author="Doug A. Wood" w:date="2017-05-31T11:37:00Z">
        <w:r>
          <w:rPr>
            <w:webHidden/>
          </w:rPr>
          <w:fldChar w:fldCharType="end"/>
        </w:r>
        <w:r w:rsidRPr="00DE2DA2">
          <w:rPr>
            <w:rStyle w:val="Hyperlink"/>
          </w:rPr>
          <w:fldChar w:fldCharType="end"/>
        </w:r>
      </w:ins>
    </w:p>
    <w:p w14:paraId="4ABD5E25" w14:textId="390CAF64" w:rsidR="00D900C6" w:rsidRDefault="00D900C6">
      <w:pPr>
        <w:pStyle w:val="TOC1"/>
        <w:rPr>
          <w:ins w:id="166" w:author="Doug A. Wood" w:date="2017-05-31T11:37:00Z"/>
          <w:rFonts w:asciiTheme="minorHAnsi" w:eastAsiaTheme="minorEastAsia" w:hAnsiTheme="minorHAnsi" w:cstheme="minorBidi"/>
          <w:szCs w:val="22"/>
        </w:rPr>
      </w:pPr>
      <w:ins w:id="167" w:author="Doug A. Wood" w:date="2017-05-31T11:37:00Z">
        <w:r w:rsidRPr="00DE2DA2">
          <w:rPr>
            <w:rStyle w:val="Hyperlink"/>
          </w:rPr>
          <w:fldChar w:fldCharType="begin"/>
        </w:r>
        <w:r w:rsidRPr="00DE2DA2">
          <w:rPr>
            <w:rStyle w:val="Hyperlink"/>
          </w:rPr>
          <w:instrText xml:space="preserve"> </w:instrText>
        </w:r>
        <w:r>
          <w:instrText>HYPERLINK \l "_Toc483994033"</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7</w:t>
        </w:r>
        <w:r>
          <w:rPr>
            <w:rFonts w:asciiTheme="minorHAnsi" w:eastAsiaTheme="minorEastAsia" w:hAnsiTheme="minorHAnsi" w:cstheme="minorBidi"/>
            <w:szCs w:val="22"/>
          </w:rPr>
          <w:tab/>
        </w:r>
        <w:r w:rsidRPr="00DE2DA2">
          <w:rPr>
            <w:rStyle w:val="Hyperlink"/>
          </w:rPr>
          <w:t>Appendix – Summary of Database updates</w:t>
        </w:r>
        <w:r>
          <w:rPr>
            <w:webHidden/>
          </w:rPr>
          <w:tab/>
        </w:r>
        <w:r>
          <w:rPr>
            <w:webHidden/>
          </w:rPr>
          <w:fldChar w:fldCharType="begin"/>
        </w:r>
        <w:r>
          <w:rPr>
            <w:webHidden/>
          </w:rPr>
          <w:instrText xml:space="preserve"> PAGEREF _Toc483994033 \h </w:instrText>
        </w:r>
        <w:r>
          <w:rPr>
            <w:webHidden/>
          </w:rPr>
        </w:r>
      </w:ins>
      <w:r>
        <w:rPr>
          <w:webHidden/>
        </w:rPr>
        <w:fldChar w:fldCharType="separate"/>
      </w:r>
      <w:ins w:id="168" w:author="Doug A. Wood" w:date="2017-05-31T13:09:00Z">
        <w:r w:rsidR="00365163">
          <w:rPr>
            <w:webHidden/>
          </w:rPr>
          <w:t>41</w:t>
        </w:r>
      </w:ins>
      <w:ins w:id="169" w:author="Doug A. Wood" w:date="2017-05-31T11:37:00Z">
        <w:r>
          <w:rPr>
            <w:webHidden/>
          </w:rPr>
          <w:fldChar w:fldCharType="end"/>
        </w:r>
        <w:r w:rsidRPr="00DE2DA2">
          <w:rPr>
            <w:rStyle w:val="Hyperlink"/>
          </w:rPr>
          <w:fldChar w:fldCharType="end"/>
        </w:r>
      </w:ins>
    </w:p>
    <w:p w14:paraId="5DD192EC" w14:textId="4E6190B3" w:rsidR="00D900C6" w:rsidRDefault="00D900C6">
      <w:pPr>
        <w:pStyle w:val="TOC2"/>
        <w:rPr>
          <w:ins w:id="170" w:author="Doug A. Wood" w:date="2017-05-31T11:37:00Z"/>
          <w:rFonts w:asciiTheme="minorHAnsi" w:eastAsiaTheme="minorEastAsia" w:hAnsiTheme="minorHAnsi" w:cstheme="minorBidi"/>
          <w:szCs w:val="22"/>
        </w:rPr>
      </w:pPr>
      <w:ins w:id="171" w:author="Doug A. Wood" w:date="2017-05-31T11:37:00Z">
        <w:r w:rsidRPr="00DE2DA2">
          <w:rPr>
            <w:rStyle w:val="Hyperlink"/>
          </w:rPr>
          <w:fldChar w:fldCharType="begin"/>
        </w:r>
        <w:r w:rsidRPr="00DE2DA2">
          <w:rPr>
            <w:rStyle w:val="Hyperlink"/>
          </w:rPr>
          <w:instrText xml:space="preserve"> </w:instrText>
        </w:r>
        <w:r>
          <w:instrText>HYPERLINK \l "_Toc483994034"</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7.1</w:t>
        </w:r>
        <w:r>
          <w:rPr>
            <w:rFonts w:asciiTheme="minorHAnsi" w:eastAsiaTheme="minorEastAsia" w:hAnsiTheme="minorHAnsi" w:cstheme="minorBidi"/>
            <w:szCs w:val="22"/>
          </w:rPr>
          <w:tab/>
        </w:r>
        <w:r w:rsidRPr="00DE2DA2">
          <w:rPr>
            <w:rStyle w:val="Hyperlink"/>
          </w:rPr>
          <w:t>Tables Created:</w:t>
        </w:r>
        <w:r>
          <w:rPr>
            <w:webHidden/>
          </w:rPr>
          <w:tab/>
        </w:r>
        <w:r>
          <w:rPr>
            <w:webHidden/>
          </w:rPr>
          <w:fldChar w:fldCharType="begin"/>
        </w:r>
        <w:r>
          <w:rPr>
            <w:webHidden/>
          </w:rPr>
          <w:instrText xml:space="preserve"> PAGEREF _Toc483994034 \h </w:instrText>
        </w:r>
        <w:r>
          <w:rPr>
            <w:webHidden/>
          </w:rPr>
        </w:r>
      </w:ins>
      <w:r>
        <w:rPr>
          <w:webHidden/>
        </w:rPr>
        <w:fldChar w:fldCharType="separate"/>
      </w:r>
      <w:ins w:id="172" w:author="Doug A. Wood" w:date="2017-05-31T13:09:00Z">
        <w:r w:rsidR="00365163">
          <w:rPr>
            <w:webHidden/>
          </w:rPr>
          <w:t>41</w:t>
        </w:r>
      </w:ins>
      <w:ins w:id="173" w:author="Doug A. Wood" w:date="2017-05-31T11:37:00Z">
        <w:r>
          <w:rPr>
            <w:webHidden/>
          </w:rPr>
          <w:fldChar w:fldCharType="end"/>
        </w:r>
        <w:r w:rsidRPr="00DE2DA2">
          <w:rPr>
            <w:rStyle w:val="Hyperlink"/>
          </w:rPr>
          <w:fldChar w:fldCharType="end"/>
        </w:r>
      </w:ins>
    </w:p>
    <w:p w14:paraId="4BFE4DA3" w14:textId="5DDE8442" w:rsidR="00D900C6" w:rsidRDefault="00D900C6">
      <w:pPr>
        <w:pStyle w:val="TOC2"/>
        <w:rPr>
          <w:ins w:id="174" w:author="Doug A. Wood" w:date="2017-05-31T11:37:00Z"/>
          <w:rFonts w:asciiTheme="minorHAnsi" w:eastAsiaTheme="minorEastAsia" w:hAnsiTheme="minorHAnsi" w:cstheme="minorBidi"/>
          <w:szCs w:val="22"/>
        </w:rPr>
      </w:pPr>
      <w:ins w:id="175" w:author="Doug A. Wood" w:date="2017-05-31T11:37:00Z">
        <w:r w:rsidRPr="00DE2DA2">
          <w:rPr>
            <w:rStyle w:val="Hyperlink"/>
          </w:rPr>
          <w:fldChar w:fldCharType="begin"/>
        </w:r>
        <w:r w:rsidRPr="00DE2DA2">
          <w:rPr>
            <w:rStyle w:val="Hyperlink"/>
          </w:rPr>
          <w:instrText xml:space="preserve"> </w:instrText>
        </w:r>
        <w:r>
          <w:instrText>HYPERLINK \l "_Toc483994035"</w:instrText>
        </w:r>
        <w:r w:rsidRPr="00DE2DA2">
          <w:rPr>
            <w:rStyle w:val="Hyperlink"/>
          </w:rPr>
          <w:instrText xml:space="preserve"> </w:instrText>
        </w:r>
        <w:r w:rsidRPr="00DE2DA2">
          <w:rPr>
            <w:rStyle w:val="Hyperlink"/>
          </w:rPr>
        </w:r>
        <w:r w:rsidRPr="00DE2DA2">
          <w:rPr>
            <w:rStyle w:val="Hyperlink"/>
          </w:rPr>
          <w:fldChar w:fldCharType="separate"/>
        </w:r>
        <w:r w:rsidRPr="00DE2DA2">
          <w:rPr>
            <w:rStyle w:val="Hyperlink"/>
          </w:rPr>
          <w:t>7.2</w:t>
        </w:r>
        <w:r>
          <w:rPr>
            <w:rFonts w:asciiTheme="minorHAnsi" w:eastAsiaTheme="minorEastAsia" w:hAnsiTheme="minorHAnsi" w:cstheme="minorBidi"/>
            <w:szCs w:val="22"/>
          </w:rPr>
          <w:tab/>
        </w:r>
        <w:r w:rsidRPr="00DE2DA2">
          <w:rPr>
            <w:rStyle w:val="Hyperlink"/>
          </w:rPr>
          <w:t>Synonym Domains Added</w:t>
        </w:r>
        <w:r>
          <w:rPr>
            <w:webHidden/>
          </w:rPr>
          <w:tab/>
        </w:r>
        <w:r>
          <w:rPr>
            <w:webHidden/>
          </w:rPr>
          <w:fldChar w:fldCharType="begin"/>
        </w:r>
        <w:r>
          <w:rPr>
            <w:webHidden/>
          </w:rPr>
          <w:instrText xml:space="preserve"> PAGEREF _Toc483994035 \h </w:instrText>
        </w:r>
        <w:r>
          <w:rPr>
            <w:webHidden/>
          </w:rPr>
        </w:r>
      </w:ins>
      <w:r>
        <w:rPr>
          <w:webHidden/>
        </w:rPr>
        <w:fldChar w:fldCharType="separate"/>
      </w:r>
      <w:ins w:id="176" w:author="Doug A. Wood" w:date="2017-05-31T13:09:00Z">
        <w:r w:rsidR="00365163">
          <w:rPr>
            <w:webHidden/>
          </w:rPr>
          <w:t>41</w:t>
        </w:r>
      </w:ins>
      <w:ins w:id="177" w:author="Doug A. Wood" w:date="2017-05-31T11:37:00Z">
        <w:r>
          <w:rPr>
            <w:webHidden/>
          </w:rPr>
          <w:fldChar w:fldCharType="end"/>
        </w:r>
        <w:r w:rsidRPr="00DE2DA2">
          <w:rPr>
            <w:rStyle w:val="Hyperlink"/>
          </w:rPr>
          <w:fldChar w:fldCharType="end"/>
        </w:r>
      </w:ins>
    </w:p>
    <w:p w14:paraId="2589848E" w14:textId="0DC3DBB0" w:rsidR="00E52210" w:rsidDel="00D900C6" w:rsidRDefault="00E52210">
      <w:pPr>
        <w:pStyle w:val="TOC1"/>
        <w:rPr>
          <w:del w:id="178" w:author="Doug A. Wood" w:date="2017-05-31T11:37:00Z"/>
          <w:rFonts w:asciiTheme="minorHAnsi" w:eastAsiaTheme="minorEastAsia" w:hAnsiTheme="minorHAnsi" w:cstheme="minorBidi"/>
          <w:szCs w:val="22"/>
        </w:rPr>
      </w:pPr>
      <w:del w:id="179" w:author="Doug A. Wood" w:date="2017-05-31T11:37:00Z">
        <w:r w:rsidRPr="00D900C6" w:rsidDel="00D900C6">
          <w:rPr>
            <w:rPrChange w:id="180" w:author="Doug A. Wood" w:date="2017-05-31T11:37:00Z">
              <w:rPr>
                <w:rStyle w:val="Hyperlink"/>
              </w:rPr>
            </w:rPrChange>
          </w:rPr>
          <w:delText>List of Figures</w:delText>
        </w:r>
        <w:r w:rsidDel="00D900C6">
          <w:rPr>
            <w:webHidden/>
          </w:rPr>
          <w:tab/>
        </w:r>
        <w:r w:rsidR="00FF15FD" w:rsidDel="00D900C6">
          <w:rPr>
            <w:webHidden/>
          </w:rPr>
          <w:delText>v</w:delText>
        </w:r>
      </w:del>
    </w:p>
    <w:p w14:paraId="27AF08D7" w14:textId="0269FA7D" w:rsidR="00E52210" w:rsidDel="00D900C6" w:rsidRDefault="00E52210">
      <w:pPr>
        <w:pStyle w:val="TOC1"/>
        <w:rPr>
          <w:del w:id="181" w:author="Doug A. Wood" w:date="2017-05-31T11:37:00Z"/>
          <w:rFonts w:asciiTheme="minorHAnsi" w:eastAsiaTheme="minorEastAsia" w:hAnsiTheme="minorHAnsi" w:cstheme="minorBidi"/>
          <w:szCs w:val="22"/>
        </w:rPr>
      </w:pPr>
      <w:del w:id="182" w:author="Doug A. Wood" w:date="2017-05-31T11:37:00Z">
        <w:r w:rsidRPr="00D900C6" w:rsidDel="00D900C6">
          <w:rPr>
            <w:rPrChange w:id="183" w:author="Doug A. Wood" w:date="2017-05-31T11:37:00Z">
              <w:rPr>
                <w:rStyle w:val="Hyperlink"/>
              </w:rPr>
            </w:rPrChange>
          </w:rPr>
          <w:delText>1</w:delText>
        </w:r>
        <w:r w:rsidDel="00D900C6">
          <w:rPr>
            <w:rFonts w:asciiTheme="minorHAnsi" w:eastAsiaTheme="minorEastAsia" w:hAnsiTheme="minorHAnsi" w:cstheme="minorBidi"/>
            <w:szCs w:val="22"/>
          </w:rPr>
          <w:tab/>
        </w:r>
        <w:r w:rsidRPr="00D900C6" w:rsidDel="00D900C6">
          <w:rPr>
            <w:rPrChange w:id="184" w:author="Doug A. Wood" w:date="2017-05-31T11:37:00Z">
              <w:rPr>
                <w:rStyle w:val="Hyperlink"/>
              </w:rPr>
            </w:rPrChange>
          </w:rPr>
          <w:delText>Overview</w:delText>
        </w:r>
        <w:r w:rsidDel="00D900C6">
          <w:rPr>
            <w:webHidden/>
          </w:rPr>
          <w:tab/>
        </w:r>
        <w:r w:rsidR="00FF15FD" w:rsidDel="00D900C6">
          <w:rPr>
            <w:webHidden/>
          </w:rPr>
          <w:delText>2</w:delText>
        </w:r>
      </w:del>
    </w:p>
    <w:p w14:paraId="00F2DE00" w14:textId="12D58A31" w:rsidR="00E52210" w:rsidDel="00D900C6" w:rsidRDefault="00E52210">
      <w:pPr>
        <w:pStyle w:val="TOC2"/>
        <w:rPr>
          <w:del w:id="185" w:author="Doug A. Wood" w:date="2017-05-31T11:37:00Z"/>
          <w:rFonts w:asciiTheme="minorHAnsi" w:eastAsiaTheme="minorEastAsia" w:hAnsiTheme="minorHAnsi" w:cstheme="minorBidi"/>
          <w:szCs w:val="22"/>
        </w:rPr>
      </w:pPr>
      <w:del w:id="186" w:author="Doug A. Wood" w:date="2017-05-31T11:37:00Z">
        <w:r w:rsidRPr="00D900C6" w:rsidDel="00D900C6">
          <w:rPr>
            <w:rFonts w:cs="Times New Roman"/>
            <w:rPrChange w:id="187" w:author="Doug A. Wood" w:date="2017-05-31T11:37:00Z">
              <w:rPr>
                <w:rStyle w:val="Hyperlink"/>
              </w:rPr>
            </w:rPrChange>
          </w:rPr>
          <w:delText>1.1</w:delText>
        </w:r>
        <w:r w:rsidDel="00D900C6">
          <w:rPr>
            <w:rFonts w:asciiTheme="minorHAnsi" w:eastAsiaTheme="minorEastAsia" w:hAnsiTheme="minorHAnsi" w:cstheme="minorBidi"/>
            <w:szCs w:val="22"/>
          </w:rPr>
          <w:tab/>
        </w:r>
        <w:r w:rsidRPr="00D900C6" w:rsidDel="00D900C6">
          <w:rPr>
            <w:rFonts w:cs="Times New Roman"/>
            <w:rPrChange w:id="188" w:author="Doug A. Wood" w:date="2017-05-31T11:37:00Z">
              <w:rPr>
                <w:rStyle w:val="Hyperlink"/>
              </w:rPr>
            </w:rPrChange>
          </w:rPr>
          <w:delText>Utilizing Building Information Modeling (BIM) models with Maximo</w:delText>
        </w:r>
        <w:r w:rsidDel="00D900C6">
          <w:rPr>
            <w:webHidden/>
          </w:rPr>
          <w:tab/>
        </w:r>
        <w:r w:rsidR="00FF15FD" w:rsidDel="00D900C6">
          <w:rPr>
            <w:webHidden/>
          </w:rPr>
          <w:delText>2</w:delText>
        </w:r>
      </w:del>
    </w:p>
    <w:p w14:paraId="003B5AD4" w14:textId="313ECD4F" w:rsidR="00E52210" w:rsidDel="00D900C6" w:rsidRDefault="00E52210">
      <w:pPr>
        <w:pStyle w:val="TOC2"/>
        <w:rPr>
          <w:del w:id="189" w:author="Doug A. Wood" w:date="2017-05-31T11:37:00Z"/>
          <w:rFonts w:asciiTheme="minorHAnsi" w:eastAsiaTheme="minorEastAsia" w:hAnsiTheme="minorHAnsi" w:cstheme="minorBidi"/>
          <w:szCs w:val="22"/>
        </w:rPr>
      </w:pPr>
      <w:del w:id="190" w:author="Doug A. Wood" w:date="2017-05-31T11:37:00Z">
        <w:r w:rsidRPr="00D900C6" w:rsidDel="00D900C6">
          <w:rPr>
            <w:rFonts w:cs="Times New Roman"/>
            <w:rPrChange w:id="191" w:author="Doug A. Wood" w:date="2017-05-31T11:37:00Z">
              <w:rPr>
                <w:rStyle w:val="Hyperlink"/>
              </w:rPr>
            </w:rPrChange>
          </w:rPr>
          <w:delText>1.2</w:delText>
        </w:r>
        <w:r w:rsidDel="00D900C6">
          <w:rPr>
            <w:rFonts w:asciiTheme="minorHAnsi" w:eastAsiaTheme="minorEastAsia" w:hAnsiTheme="minorHAnsi" w:cstheme="minorBidi"/>
            <w:szCs w:val="22"/>
          </w:rPr>
          <w:tab/>
        </w:r>
        <w:r w:rsidRPr="00D900C6" w:rsidDel="00D900C6">
          <w:rPr>
            <w:rFonts w:cs="Times New Roman"/>
            <w:rPrChange w:id="192" w:author="Doug A. Wood" w:date="2017-05-31T11:37:00Z">
              <w:rPr>
                <w:rStyle w:val="Hyperlink"/>
              </w:rPr>
            </w:rPrChange>
          </w:rPr>
          <w:delText>Supported Software</w:delText>
        </w:r>
        <w:r w:rsidDel="00D900C6">
          <w:rPr>
            <w:webHidden/>
          </w:rPr>
          <w:tab/>
        </w:r>
        <w:r w:rsidR="00FF15FD" w:rsidDel="00D900C6">
          <w:rPr>
            <w:webHidden/>
          </w:rPr>
          <w:delText>3</w:delText>
        </w:r>
      </w:del>
    </w:p>
    <w:p w14:paraId="00182CAB" w14:textId="66D8B343" w:rsidR="00E52210" w:rsidDel="00D900C6" w:rsidRDefault="00E52210">
      <w:pPr>
        <w:pStyle w:val="TOC2"/>
        <w:rPr>
          <w:del w:id="193" w:author="Doug A. Wood" w:date="2017-05-31T11:37:00Z"/>
          <w:rFonts w:asciiTheme="minorHAnsi" w:eastAsiaTheme="minorEastAsia" w:hAnsiTheme="minorHAnsi" w:cstheme="minorBidi"/>
          <w:szCs w:val="22"/>
        </w:rPr>
      </w:pPr>
      <w:del w:id="194" w:author="Doug A. Wood" w:date="2017-05-31T11:37:00Z">
        <w:r w:rsidRPr="00D900C6" w:rsidDel="00D900C6">
          <w:rPr>
            <w:rFonts w:cs="Times New Roman"/>
            <w:rPrChange w:id="195" w:author="Doug A. Wood" w:date="2017-05-31T11:37:00Z">
              <w:rPr>
                <w:rStyle w:val="Hyperlink"/>
              </w:rPr>
            </w:rPrChange>
          </w:rPr>
          <w:delText>1.3</w:delText>
        </w:r>
        <w:r w:rsidDel="00D900C6">
          <w:rPr>
            <w:rFonts w:asciiTheme="minorHAnsi" w:eastAsiaTheme="minorEastAsia" w:hAnsiTheme="minorHAnsi" w:cstheme="minorBidi"/>
            <w:szCs w:val="22"/>
          </w:rPr>
          <w:tab/>
        </w:r>
        <w:r w:rsidRPr="00D900C6" w:rsidDel="00D900C6">
          <w:rPr>
            <w:rFonts w:cs="Times New Roman"/>
            <w:rPrChange w:id="196" w:author="Doug A. Wood" w:date="2017-05-31T11:37:00Z">
              <w:rPr>
                <w:rStyle w:val="Hyperlink"/>
              </w:rPr>
            </w:rPrChange>
          </w:rPr>
          <w:delText>Features</w:delText>
        </w:r>
        <w:r w:rsidDel="00D900C6">
          <w:rPr>
            <w:webHidden/>
          </w:rPr>
          <w:tab/>
        </w:r>
        <w:r w:rsidR="00FF15FD" w:rsidDel="00D900C6">
          <w:rPr>
            <w:webHidden/>
          </w:rPr>
          <w:delText>3</w:delText>
        </w:r>
      </w:del>
    </w:p>
    <w:p w14:paraId="3A765D32" w14:textId="66003B93" w:rsidR="00E52210" w:rsidDel="00D900C6" w:rsidRDefault="00E52210">
      <w:pPr>
        <w:pStyle w:val="TOC2"/>
        <w:rPr>
          <w:del w:id="197" w:author="Doug A. Wood" w:date="2017-05-31T11:37:00Z"/>
          <w:rFonts w:asciiTheme="minorHAnsi" w:eastAsiaTheme="minorEastAsia" w:hAnsiTheme="minorHAnsi" w:cstheme="minorBidi"/>
          <w:szCs w:val="22"/>
        </w:rPr>
      </w:pPr>
      <w:del w:id="198" w:author="Doug A. Wood" w:date="2017-05-31T11:37:00Z">
        <w:r w:rsidRPr="00D900C6" w:rsidDel="00D900C6">
          <w:rPr>
            <w:rFonts w:cs="Times New Roman"/>
            <w:rPrChange w:id="199" w:author="Doug A. Wood" w:date="2017-05-31T11:37:00Z">
              <w:rPr>
                <w:rStyle w:val="Hyperlink"/>
              </w:rPr>
            </w:rPrChange>
          </w:rPr>
          <w:delText>1.4</w:delText>
        </w:r>
        <w:r w:rsidDel="00D900C6">
          <w:rPr>
            <w:rFonts w:asciiTheme="minorHAnsi" w:eastAsiaTheme="minorEastAsia" w:hAnsiTheme="minorHAnsi" w:cstheme="minorBidi"/>
            <w:szCs w:val="22"/>
          </w:rPr>
          <w:tab/>
        </w:r>
        <w:r w:rsidRPr="00D900C6" w:rsidDel="00D900C6">
          <w:rPr>
            <w:rFonts w:cs="Times New Roman"/>
            <w:rPrChange w:id="200" w:author="Doug A. Wood" w:date="2017-05-31T11:37:00Z">
              <w:rPr>
                <w:rStyle w:val="Hyperlink"/>
              </w:rPr>
            </w:rPrChange>
          </w:rPr>
          <w:delText>Known Limitations</w:delText>
        </w:r>
        <w:r w:rsidDel="00D900C6">
          <w:rPr>
            <w:webHidden/>
          </w:rPr>
          <w:tab/>
        </w:r>
        <w:r w:rsidR="00FF15FD" w:rsidDel="00D900C6">
          <w:rPr>
            <w:webHidden/>
          </w:rPr>
          <w:delText>6</w:delText>
        </w:r>
      </w:del>
    </w:p>
    <w:p w14:paraId="69E216A9" w14:textId="28699158" w:rsidR="00E52210" w:rsidDel="00D900C6" w:rsidRDefault="00E52210">
      <w:pPr>
        <w:pStyle w:val="TOC1"/>
        <w:rPr>
          <w:del w:id="201" w:author="Doug A. Wood" w:date="2017-05-31T11:37:00Z"/>
          <w:rFonts w:asciiTheme="minorHAnsi" w:eastAsiaTheme="minorEastAsia" w:hAnsiTheme="minorHAnsi" w:cstheme="minorBidi"/>
          <w:szCs w:val="22"/>
        </w:rPr>
      </w:pPr>
      <w:del w:id="202" w:author="Doug A. Wood" w:date="2017-05-31T11:37:00Z">
        <w:r w:rsidRPr="00D900C6" w:rsidDel="00D900C6">
          <w:rPr>
            <w:rPrChange w:id="203" w:author="Doug A. Wood" w:date="2017-05-31T11:37:00Z">
              <w:rPr>
                <w:rStyle w:val="Hyperlink"/>
              </w:rPr>
            </w:rPrChange>
          </w:rPr>
          <w:delText>2</w:delText>
        </w:r>
        <w:r w:rsidDel="00D900C6">
          <w:rPr>
            <w:rFonts w:asciiTheme="minorHAnsi" w:eastAsiaTheme="minorEastAsia" w:hAnsiTheme="minorHAnsi" w:cstheme="minorBidi"/>
            <w:szCs w:val="22"/>
          </w:rPr>
          <w:tab/>
        </w:r>
        <w:r w:rsidRPr="00D900C6" w:rsidDel="00D900C6">
          <w:rPr>
            <w:rPrChange w:id="204" w:author="Doug A. Wood" w:date="2017-05-31T11:37:00Z">
              <w:rPr>
                <w:rStyle w:val="Hyperlink"/>
              </w:rPr>
            </w:rPrChange>
          </w:rPr>
          <w:delText>Model Administration</w:delText>
        </w:r>
        <w:r w:rsidDel="00D900C6">
          <w:rPr>
            <w:webHidden/>
          </w:rPr>
          <w:tab/>
        </w:r>
        <w:r w:rsidR="00FF15FD" w:rsidDel="00D900C6">
          <w:rPr>
            <w:webHidden/>
          </w:rPr>
          <w:delText>6</w:delText>
        </w:r>
      </w:del>
    </w:p>
    <w:p w14:paraId="218C34E7" w14:textId="553C4DB2" w:rsidR="00E52210" w:rsidDel="00D900C6" w:rsidRDefault="00E52210">
      <w:pPr>
        <w:pStyle w:val="TOC2"/>
        <w:rPr>
          <w:del w:id="205" w:author="Doug A. Wood" w:date="2017-05-31T11:37:00Z"/>
          <w:rFonts w:asciiTheme="minorHAnsi" w:eastAsiaTheme="minorEastAsia" w:hAnsiTheme="minorHAnsi" w:cstheme="minorBidi"/>
          <w:szCs w:val="22"/>
        </w:rPr>
      </w:pPr>
      <w:del w:id="206" w:author="Doug A. Wood" w:date="2017-05-31T11:37:00Z">
        <w:r w:rsidRPr="00D900C6" w:rsidDel="00D900C6">
          <w:rPr>
            <w:rFonts w:cs="Times New Roman"/>
            <w:rPrChange w:id="207" w:author="Doug A. Wood" w:date="2017-05-31T11:37:00Z">
              <w:rPr>
                <w:rStyle w:val="Hyperlink"/>
              </w:rPr>
            </w:rPrChange>
          </w:rPr>
          <w:delText>2.1</w:delText>
        </w:r>
        <w:r w:rsidDel="00D900C6">
          <w:rPr>
            <w:rFonts w:asciiTheme="minorHAnsi" w:eastAsiaTheme="minorEastAsia" w:hAnsiTheme="minorHAnsi" w:cstheme="minorBidi"/>
            <w:szCs w:val="22"/>
          </w:rPr>
          <w:tab/>
        </w:r>
        <w:r w:rsidRPr="00D900C6" w:rsidDel="00D900C6">
          <w:rPr>
            <w:rFonts w:cs="Times New Roman"/>
            <w:rPrChange w:id="208" w:author="Doug A. Wood" w:date="2017-05-31T11:37:00Z">
              <w:rPr>
                <w:rStyle w:val="Hyperlink"/>
              </w:rPr>
            </w:rPrChange>
          </w:rPr>
          <w:delText>Managing Model Storage</w:delText>
        </w:r>
        <w:r w:rsidDel="00D900C6">
          <w:rPr>
            <w:webHidden/>
          </w:rPr>
          <w:tab/>
        </w:r>
        <w:r w:rsidR="00FF15FD" w:rsidDel="00D900C6">
          <w:rPr>
            <w:webHidden/>
          </w:rPr>
          <w:delText>8</w:delText>
        </w:r>
      </w:del>
    </w:p>
    <w:p w14:paraId="1AD63DCA" w14:textId="5519B554" w:rsidR="00E52210" w:rsidDel="00D900C6" w:rsidRDefault="00E52210">
      <w:pPr>
        <w:pStyle w:val="TOC3"/>
        <w:rPr>
          <w:del w:id="209" w:author="Doug A. Wood" w:date="2017-05-31T11:37:00Z"/>
          <w:rFonts w:asciiTheme="minorHAnsi" w:eastAsiaTheme="minorEastAsia" w:hAnsiTheme="minorHAnsi" w:cstheme="minorBidi"/>
          <w:sz w:val="22"/>
          <w:szCs w:val="22"/>
        </w:rPr>
      </w:pPr>
      <w:del w:id="210" w:author="Doug A. Wood" w:date="2017-05-31T11:37:00Z">
        <w:r w:rsidRPr="00D900C6" w:rsidDel="00D900C6">
          <w:rPr>
            <w:rFonts w:cs="Times New Roman"/>
            <w:rPrChange w:id="211" w:author="Doug A. Wood" w:date="2017-05-31T11:37:00Z">
              <w:rPr>
                <w:rStyle w:val="Hyperlink"/>
              </w:rPr>
            </w:rPrChange>
          </w:rPr>
          <w:delText>2.1.1</w:delText>
        </w:r>
        <w:r w:rsidDel="00D900C6">
          <w:rPr>
            <w:rFonts w:asciiTheme="minorHAnsi" w:eastAsiaTheme="minorEastAsia" w:hAnsiTheme="minorHAnsi" w:cstheme="minorBidi"/>
            <w:sz w:val="22"/>
            <w:szCs w:val="22"/>
          </w:rPr>
          <w:tab/>
        </w:r>
        <w:r w:rsidRPr="00D900C6" w:rsidDel="00D900C6">
          <w:rPr>
            <w:rFonts w:cs="Times New Roman"/>
            <w:rPrChange w:id="212" w:author="Doug A. Wood" w:date="2017-05-31T11:37:00Z">
              <w:rPr>
                <w:rStyle w:val="Hyperlink"/>
              </w:rPr>
            </w:rPrChange>
          </w:rPr>
          <w:delText>Creating a storage container:</w:delText>
        </w:r>
        <w:r w:rsidDel="00D900C6">
          <w:rPr>
            <w:webHidden/>
          </w:rPr>
          <w:tab/>
        </w:r>
        <w:r w:rsidR="00FF15FD" w:rsidDel="00D900C6">
          <w:rPr>
            <w:webHidden/>
          </w:rPr>
          <w:delText>9</w:delText>
        </w:r>
      </w:del>
    </w:p>
    <w:p w14:paraId="280D26E1" w14:textId="03AA6F4E" w:rsidR="00E52210" w:rsidDel="00D900C6" w:rsidRDefault="00E52210">
      <w:pPr>
        <w:pStyle w:val="TOC3"/>
        <w:rPr>
          <w:del w:id="213" w:author="Doug A. Wood" w:date="2017-05-31T11:37:00Z"/>
          <w:rFonts w:asciiTheme="minorHAnsi" w:eastAsiaTheme="minorEastAsia" w:hAnsiTheme="minorHAnsi" w:cstheme="minorBidi"/>
          <w:sz w:val="22"/>
          <w:szCs w:val="22"/>
        </w:rPr>
      </w:pPr>
      <w:del w:id="214" w:author="Doug A. Wood" w:date="2017-05-31T11:37:00Z">
        <w:r w:rsidRPr="00D900C6" w:rsidDel="00D900C6">
          <w:rPr>
            <w:rFonts w:cs="Times New Roman"/>
            <w:rPrChange w:id="215" w:author="Doug A. Wood" w:date="2017-05-31T11:37:00Z">
              <w:rPr>
                <w:rStyle w:val="Hyperlink"/>
              </w:rPr>
            </w:rPrChange>
          </w:rPr>
          <w:delText>2.1.2</w:delText>
        </w:r>
        <w:r w:rsidDel="00D900C6">
          <w:rPr>
            <w:rFonts w:asciiTheme="minorHAnsi" w:eastAsiaTheme="minorEastAsia" w:hAnsiTheme="minorHAnsi" w:cstheme="minorBidi"/>
            <w:sz w:val="22"/>
            <w:szCs w:val="22"/>
          </w:rPr>
          <w:tab/>
        </w:r>
        <w:r w:rsidRPr="00D900C6" w:rsidDel="00D900C6">
          <w:rPr>
            <w:rFonts w:cs="Times New Roman"/>
            <w:rPrChange w:id="216" w:author="Doug A. Wood" w:date="2017-05-31T11:37:00Z">
              <w:rPr>
                <w:rStyle w:val="Hyperlink"/>
              </w:rPr>
            </w:rPrChange>
          </w:rPr>
          <w:delText>Unlinking a Storage Container</w:delText>
        </w:r>
        <w:r w:rsidDel="00D900C6">
          <w:rPr>
            <w:webHidden/>
          </w:rPr>
          <w:tab/>
        </w:r>
        <w:r w:rsidR="00FF15FD" w:rsidDel="00D900C6">
          <w:rPr>
            <w:webHidden/>
          </w:rPr>
          <w:delText>11</w:delText>
        </w:r>
      </w:del>
    </w:p>
    <w:p w14:paraId="1B995DEE" w14:textId="4273C50B" w:rsidR="00E52210" w:rsidDel="00D900C6" w:rsidRDefault="00E52210">
      <w:pPr>
        <w:pStyle w:val="TOC3"/>
        <w:rPr>
          <w:del w:id="217" w:author="Doug A. Wood" w:date="2017-05-31T11:37:00Z"/>
          <w:rFonts w:asciiTheme="minorHAnsi" w:eastAsiaTheme="minorEastAsia" w:hAnsiTheme="minorHAnsi" w:cstheme="minorBidi"/>
          <w:sz w:val="22"/>
          <w:szCs w:val="22"/>
        </w:rPr>
      </w:pPr>
      <w:del w:id="218" w:author="Doug A. Wood" w:date="2017-05-31T11:37:00Z">
        <w:r w:rsidRPr="00D900C6" w:rsidDel="00D900C6">
          <w:rPr>
            <w:rFonts w:cs="Times New Roman"/>
            <w:rPrChange w:id="219" w:author="Doug A. Wood" w:date="2017-05-31T11:37:00Z">
              <w:rPr>
                <w:rStyle w:val="Hyperlink"/>
              </w:rPr>
            </w:rPrChange>
          </w:rPr>
          <w:delText>2.1.3</w:delText>
        </w:r>
        <w:r w:rsidDel="00D900C6">
          <w:rPr>
            <w:rFonts w:asciiTheme="minorHAnsi" w:eastAsiaTheme="minorEastAsia" w:hAnsiTheme="minorHAnsi" w:cstheme="minorBidi"/>
            <w:sz w:val="22"/>
            <w:szCs w:val="22"/>
          </w:rPr>
          <w:tab/>
        </w:r>
        <w:r w:rsidRPr="00D900C6" w:rsidDel="00D900C6">
          <w:rPr>
            <w:rFonts w:cs="Times New Roman"/>
            <w:rPrChange w:id="220" w:author="Doug A. Wood" w:date="2017-05-31T11:37:00Z">
              <w:rPr>
                <w:rStyle w:val="Hyperlink"/>
              </w:rPr>
            </w:rPrChange>
          </w:rPr>
          <w:delText>Deleting a Storage Container:</w:delText>
        </w:r>
        <w:r w:rsidDel="00D900C6">
          <w:rPr>
            <w:webHidden/>
          </w:rPr>
          <w:tab/>
        </w:r>
        <w:r w:rsidR="00FF15FD" w:rsidDel="00D900C6">
          <w:rPr>
            <w:webHidden/>
          </w:rPr>
          <w:delText>11</w:delText>
        </w:r>
      </w:del>
    </w:p>
    <w:p w14:paraId="65B54548" w14:textId="49349AF2" w:rsidR="00E52210" w:rsidDel="00D900C6" w:rsidRDefault="00E52210">
      <w:pPr>
        <w:pStyle w:val="TOC2"/>
        <w:rPr>
          <w:del w:id="221" w:author="Doug A. Wood" w:date="2017-05-31T11:37:00Z"/>
          <w:rFonts w:asciiTheme="minorHAnsi" w:eastAsiaTheme="minorEastAsia" w:hAnsiTheme="minorHAnsi" w:cstheme="minorBidi"/>
          <w:szCs w:val="22"/>
        </w:rPr>
      </w:pPr>
      <w:del w:id="222" w:author="Doug A. Wood" w:date="2017-05-31T11:37:00Z">
        <w:r w:rsidRPr="00D900C6" w:rsidDel="00D900C6">
          <w:rPr>
            <w:rFonts w:cs="Times New Roman"/>
            <w:rPrChange w:id="223" w:author="Doug A. Wood" w:date="2017-05-31T11:37:00Z">
              <w:rPr>
                <w:rStyle w:val="Hyperlink"/>
              </w:rPr>
            </w:rPrChange>
          </w:rPr>
          <w:delText>2.2</w:delText>
        </w:r>
        <w:r w:rsidDel="00D900C6">
          <w:rPr>
            <w:rFonts w:asciiTheme="minorHAnsi" w:eastAsiaTheme="minorEastAsia" w:hAnsiTheme="minorHAnsi" w:cstheme="minorBidi"/>
            <w:szCs w:val="22"/>
          </w:rPr>
          <w:tab/>
        </w:r>
        <w:r w:rsidRPr="00D900C6" w:rsidDel="00D900C6">
          <w:rPr>
            <w:rFonts w:cs="Times New Roman"/>
            <w:rPrChange w:id="224" w:author="Doug A. Wood" w:date="2017-05-31T11:37:00Z">
              <w:rPr>
                <w:rStyle w:val="Hyperlink"/>
              </w:rPr>
            </w:rPrChange>
          </w:rPr>
          <w:delText>Rights</w:delText>
        </w:r>
        <w:r w:rsidDel="00D900C6">
          <w:rPr>
            <w:webHidden/>
          </w:rPr>
          <w:tab/>
        </w:r>
        <w:r w:rsidR="00FF15FD" w:rsidDel="00D900C6">
          <w:rPr>
            <w:webHidden/>
          </w:rPr>
          <w:delText>12</w:delText>
        </w:r>
      </w:del>
    </w:p>
    <w:p w14:paraId="762FC27B" w14:textId="597AA14E" w:rsidR="00E52210" w:rsidDel="00D900C6" w:rsidRDefault="00E52210">
      <w:pPr>
        <w:pStyle w:val="TOC2"/>
        <w:rPr>
          <w:del w:id="225" w:author="Doug A. Wood" w:date="2017-05-31T11:37:00Z"/>
          <w:rFonts w:asciiTheme="minorHAnsi" w:eastAsiaTheme="minorEastAsia" w:hAnsiTheme="minorHAnsi" w:cstheme="minorBidi"/>
          <w:szCs w:val="22"/>
        </w:rPr>
      </w:pPr>
      <w:del w:id="226" w:author="Doug A. Wood" w:date="2017-05-31T11:37:00Z">
        <w:r w:rsidRPr="00D900C6" w:rsidDel="00D900C6">
          <w:rPr>
            <w:rFonts w:cs="Times New Roman"/>
            <w:rPrChange w:id="227" w:author="Doug A. Wood" w:date="2017-05-31T11:37:00Z">
              <w:rPr>
                <w:rStyle w:val="Hyperlink"/>
              </w:rPr>
            </w:rPrChange>
          </w:rPr>
          <w:delText>2.3</w:delText>
        </w:r>
        <w:r w:rsidDel="00D900C6">
          <w:rPr>
            <w:rFonts w:asciiTheme="minorHAnsi" w:eastAsiaTheme="minorEastAsia" w:hAnsiTheme="minorHAnsi" w:cstheme="minorBidi"/>
            <w:szCs w:val="22"/>
          </w:rPr>
          <w:tab/>
        </w:r>
        <w:r w:rsidRPr="00D900C6" w:rsidDel="00D900C6">
          <w:rPr>
            <w:rFonts w:cs="Times New Roman"/>
            <w:rPrChange w:id="228" w:author="Doug A. Wood" w:date="2017-05-31T11:37:00Z">
              <w:rPr>
                <w:rStyle w:val="Hyperlink"/>
              </w:rPr>
            </w:rPrChange>
          </w:rPr>
          <w:delText>Managing Model Files</w:delText>
        </w:r>
        <w:r w:rsidDel="00D900C6">
          <w:rPr>
            <w:webHidden/>
          </w:rPr>
          <w:tab/>
        </w:r>
        <w:r w:rsidR="00FF15FD" w:rsidDel="00D900C6">
          <w:rPr>
            <w:webHidden/>
          </w:rPr>
          <w:delText>12</w:delText>
        </w:r>
      </w:del>
    </w:p>
    <w:p w14:paraId="2144D508" w14:textId="4FD7AB11" w:rsidR="00E52210" w:rsidDel="00D900C6" w:rsidRDefault="00E52210">
      <w:pPr>
        <w:pStyle w:val="TOC3"/>
        <w:rPr>
          <w:del w:id="229" w:author="Doug A. Wood" w:date="2017-05-31T11:37:00Z"/>
          <w:rFonts w:asciiTheme="minorHAnsi" w:eastAsiaTheme="minorEastAsia" w:hAnsiTheme="minorHAnsi" w:cstheme="minorBidi"/>
          <w:sz w:val="22"/>
          <w:szCs w:val="22"/>
        </w:rPr>
      </w:pPr>
      <w:del w:id="230" w:author="Doug A. Wood" w:date="2017-05-31T11:37:00Z">
        <w:r w:rsidRPr="00D900C6" w:rsidDel="00D900C6">
          <w:rPr>
            <w:rFonts w:cs="Times New Roman"/>
            <w:rPrChange w:id="231" w:author="Doug A. Wood" w:date="2017-05-31T11:37:00Z">
              <w:rPr>
                <w:rStyle w:val="Hyperlink"/>
              </w:rPr>
            </w:rPrChange>
          </w:rPr>
          <w:delText>2.3.1</w:delText>
        </w:r>
        <w:r w:rsidDel="00D900C6">
          <w:rPr>
            <w:rFonts w:asciiTheme="minorHAnsi" w:eastAsiaTheme="minorEastAsia" w:hAnsiTheme="minorHAnsi" w:cstheme="minorBidi"/>
            <w:sz w:val="22"/>
            <w:szCs w:val="22"/>
          </w:rPr>
          <w:tab/>
        </w:r>
        <w:r w:rsidRPr="00D900C6" w:rsidDel="00D900C6">
          <w:rPr>
            <w:rFonts w:cs="Times New Roman"/>
            <w:rPrChange w:id="232" w:author="Doug A. Wood" w:date="2017-05-31T11:37:00Z">
              <w:rPr>
                <w:rStyle w:val="Hyperlink"/>
              </w:rPr>
            </w:rPrChange>
          </w:rPr>
          <w:delText>Upload Model</w:delText>
        </w:r>
        <w:r w:rsidDel="00D900C6">
          <w:rPr>
            <w:webHidden/>
          </w:rPr>
          <w:tab/>
        </w:r>
        <w:r w:rsidR="00FF15FD" w:rsidDel="00D900C6">
          <w:rPr>
            <w:webHidden/>
          </w:rPr>
          <w:delText>13</w:delText>
        </w:r>
      </w:del>
    </w:p>
    <w:p w14:paraId="68AD608E" w14:textId="1321A028" w:rsidR="00E52210" w:rsidDel="00D900C6" w:rsidRDefault="00E52210">
      <w:pPr>
        <w:pStyle w:val="TOC3"/>
        <w:rPr>
          <w:del w:id="233" w:author="Doug A. Wood" w:date="2017-05-31T11:37:00Z"/>
          <w:rFonts w:asciiTheme="minorHAnsi" w:eastAsiaTheme="minorEastAsia" w:hAnsiTheme="minorHAnsi" w:cstheme="minorBidi"/>
          <w:sz w:val="22"/>
          <w:szCs w:val="22"/>
        </w:rPr>
      </w:pPr>
      <w:del w:id="234" w:author="Doug A. Wood" w:date="2017-05-31T11:37:00Z">
        <w:r w:rsidRPr="00D900C6" w:rsidDel="00D900C6">
          <w:rPr>
            <w:rFonts w:cs="Times New Roman"/>
            <w:rPrChange w:id="235" w:author="Doug A. Wood" w:date="2017-05-31T11:37:00Z">
              <w:rPr>
                <w:rStyle w:val="Hyperlink"/>
              </w:rPr>
            </w:rPrChange>
          </w:rPr>
          <w:delText>2.3.2</w:delText>
        </w:r>
        <w:r w:rsidDel="00D900C6">
          <w:rPr>
            <w:rFonts w:asciiTheme="minorHAnsi" w:eastAsiaTheme="minorEastAsia" w:hAnsiTheme="minorHAnsi" w:cstheme="minorBidi"/>
            <w:sz w:val="22"/>
            <w:szCs w:val="22"/>
          </w:rPr>
          <w:tab/>
        </w:r>
        <w:r w:rsidRPr="00D900C6" w:rsidDel="00D900C6">
          <w:rPr>
            <w:rFonts w:cs="Times New Roman"/>
            <w:rPrChange w:id="236" w:author="Doug A. Wood" w:date="2017-05-31T11:37:00Z">
              <w:rPr>
                <w:rStyle w:val="Hyperlink"/>
              </w:rPr>
            </w:rPrChange>
          </w:rPr>
          <w:delText>Linked Models</w:delText>
        </w:r>
        <w:r w:rsidDel="00D900C6">
          <w:rPr>
            <w:webHidden/>
          </w:rPr>
          <w:tab/>
        </w:r>
        <w:r w:rsidR="00FF15FD" w:rsidDel="00D900C6">
          <w:rPr>
            <w:webHidden/>
          </w:rPr>
          <w:delText>14</w:delText>
        </w:r>
      </w:del>
    </w:p>
    <w:p w14:paraId="5E5E20D2" w14:textId="56025320" w:rsidR="00E52210" w:rsidDel="00D900C6" w:rsidRDefault="00E52210">
      <w:pPr>
        <w:pStyle w:val="TOC3"/>
        <w:rPr>
          <w:del w:id="237" w:author="Doug A. Wood" w:date="2017-05-31T11:37:00Z"/>
          <w:rFonts w:asciiTheme="minorHAnsi" w:eastAsiaTheme="minorEastAsia" w:hAnsiTheme="minorHAnsi" w:cstheme="minorBidi"/>
          <w:sz w:val="22"/>
          <w:szCs w:val="22"/>
        </w:rPr>
      </w:pPr>
      <w:del w:id="238" w:author="Doug A. Wood" w:date="2017-05-31T11:37:00Z">
        <w:r w:rsidRPr="00D900C6" w:rsidDel="00D900C6">
          <w:rPr>
            <w:rFonts w:cs="Times New Roman"/>
            <w:rPrChange w:id="239" w:author="Doug A. Wood" w:date="2017-05-31T11:37:00Z">
              <w:rPr>
                <w:rStyle w:val="Hyperlink"/>
              </w:rPr>
            </w:rPrChange>
          </w:rPr>
          <w:delText>2.3.3</w:delText>
        </w:r>
        <w:r w:rsidDel="00D900C6">
          <w:rPr>
            <w:rFonts w:asciiTheme="minorHAnsi" w:eastAsiaTheme="minorEastAsia" w:hAnsiTheme="minorHAnsi" w:cstheme="minorBidi"/>
            <w:sz w:val="22"/>
            <w:szCs w:val="22"/>
          </w:rPr>
          <w:tab/>
        </w:r>
        <w:r w:rsidRPr="00D900C6" w:rsidDel="00D900C6">
          <w:rPr>
            <w:rFonts w:cs="Times New Roman"/>
            <w:rPrChange w:id="240" w:author="Doug A. Wood" w:date="2017-05-31T11:37:00Z">
              <w:rPr>
                <w:rStyle w:val="Hyperlink"/>
              </w:rPr>
            </w:rPrChange>
          </w:rPr>
          <w:delText>Unlink Model</w:delText>
        </w:r>
        <w:r w:rsidDel="00D900C6">
          <w:rPr>
            <w:webHidden/>
          </w:rPr>
          <w:tab/>
        </w:r>
        <w:r w:rsidR="00FF15FD" w:rsidDel="00D900C6">
          <w:rPr>
            <w:webHidden/>
          </w:rPr>
          <w:delText>16</w:delText>
        </w:r>
      </w:del>
    </w:p>
    <w:p w14:paraId="5C1DEE15" w14:textId="5B4D82DA" w:rsidR="00E52210" w:rsidDel="00D900C6" w:rsidRDefault="00E52210">
      <w:pPr>
        <w:pStyle w:val="TOC3"/>
        <w:rPr>
          <w:del w:id="241" w:author="Doug A. Wood" w:date="2017-05-31T11:37:00Z"/>
          <w:rFonts w:asciiTheme="minorHAnsi" w:eastAsiaTheme="minorEastAsia" w:hAnsiTheme="minorHAnsi" w:cstheme="minorBidi"/>
          <w:sz w:val="22"/>
          <w:szCs w:val="22"/>
        </w:rPr>
      </w:pPr>
      <w:del w:id="242" w:author="Doug A. Wood" w:date="2017-05-31T11:37:00Z">
        <w:r w:rsidRPr="00D900C6" w:rsidDel="00D900C6">
          <w:rPr>
            <w:rFonts w:cs="Times New Roman"/>
            <w:rPrChange w:id="243" w:author="Doug A. Wood" w:date="2017-05-31T11:37:00Z">
              <w:rPr>
                <w:rStyle w:val="Hyperlink"/>
              </w:rPr>
            </w:rPrChange>
          </w:rPr>
          <w:delText>2.3.4</w:delText>
        </w:r>
        <w:r w:rsidDel="00D900C6">
          <w:rPr>
            <w:rFonts w:asciiTheme="minorHAnsi" w:eastAsiaTheme="minorEastAsia" w:hAnsiTheme="minorHAnsi" w:cstheme="minorBidi"/>
            <w:sz w:val="22"/>
            <w:szCs w:val="22"/>
          </w:rPr>
          <w:tab/>
        </w:r>
        <w:r w:rsidRPr="00D900C6" w:rsidDel="00D900C6">
          <w:rPr>
            <w:rFonts w:cs="Times New Roman"/>
            <w:rPrChange w:id="244" w:author="Doug A. Wood" w:date="2017-05-31T11:37:00Z">
              <w:rPr>
                <w:rStyle w:val="Hyperlink"/>
              </w:rPr>
            </w:rPrChange>
          </w:rPr>
          <w:delText>Delete Model</w:delText>
        </w:r>
        <w:r w:rsidDel="00D900C6">
          <w:rPr>
            <w:webHidden/>
          </w:rPr>
          <w:tab/>
        </w:r>
        <w:r w:rsidR="00FF15FD" w:rsidDel="00D900C6">
          <w:rPr>
            <w:webHidden/>
          </w:rPr>
          <w:delText>16</w:delText>
        </w:r>
      </w:del>
    </w:p>
    <w:p w14:paraId="034374A6" w14:textId="2058B745" w:rsidR="00E52210" w:rsidDel="00D900C6" w:rsidRDefault="00E52210">
      <w:pPr>
        <w:pStyle w:val="TOC2"/>
        <w:rPr>
          <w:del w:id="245" w:author="Doug A. Wood" w:date="2017-05-31T11:37:00Z"/>
          <w:rFonts w:asciiTheme="minorHAnsi" w:eastAsiaTheme="minorEastAsia" w:hAnsiTheme="minorHAnsi" w:cstheme="minorBidi"/>
          <w:szCs w:val="22"/>
        </w:rPr>
      </w:pPr>
      <w:del w:id="246" w:author="Doug A. Wood" w:date="2017-05-31T11:37:00Z">
        <w:r w:rsidRPr="00D900C6" w:rsidDel="00D900C6">
          <w:rPr>
            <w:rFonts w:cs="Times New Roman"/>
            <w:rPrChange w:id="247" w:author="Doug A. Wood" w:date="2017-05-31T11:37:00Z">
              <w:rPr>
                <w:rStyle w:val="Hyperlink"/>
              </w:rPr>
            </w:rPrChange>
          </w:rPr>
          <w:delText>2.4</w:delText>
        </w:r>
        <w:r w:rsidDel="00D900C6">
          <w:rPr>
            <w:rFonts w:asciiTheme="minorHAnsi" w:eastAsiaTheme="minorEastAsia" w:hAnsiTheme="minorHAnsi" w:cstheme="minorBidi"/>
            <w:szCs w:val="22"/>
          </w:rPr>
          <w:tab/>
        </w:r>
        <w:r w:rsidRPr="00D900C6" w:rsidDel="00D900C6">
          <w:rPr>
            <w:rFonts w:cs="Times New Roman"/>
            <w:rPrChange w:id="248" w:author="Doug A. Wood" w:date="2017-05-31T11:37:00Z">
              <w:rPr>
                <w:rStyle w:val="Hyperlink"/>
              </w:rPr>
            </w:rPrChange>
          </w:rPr>
          <w:delText>Manage Viewable Models</w:delText>
        </w:r>
        <w:r w:rsidDel="00D900C6">
          <w:rPr>
            <w:webHidden/>
          </w:rPr>
          <w:tab/>
        </w:r>
        <w:r w:rsidR="00FF15FD" w:rsidDel="00D900C6">
          <w:rPr>
            <w:webHidden/>
          </w:rPr>
          <w:delText>17</w:delText>
        </w:r>
      </w:del>
    </w:p>
    <w:p w14:paraId="4DDEAFB0" w14:textId="4BCEC144" w:rsidR="00E52210" w:rsidDel="00D900C6" w:rsidRDefault="00E52210">
      <w:pPr>
        <w:pStyle w:val="TOC2"/>
        <w:rPr>
          <w:del w:id="249" w:author="Doug A. Wood" w:date="2017-05-31T11:37:00Z"/>
          <w:rFonts w:asciiTheme="minorHAnsi" w:eastAsiaTheme="minorEastAsia" w:hAnsiTheme="minorHAnsi" w:cstheme="minorBidi"/>
          <w:szCs w:val="22"/>
        </w:rPr>
      </w:pPr>
      <w:del w:id="250" w:author="Doug A. Wood" w:date="2017-05-31T11:37:00Z">
        <w:r w:rsidRPr="00D900C6" w:rsidDel="00D900C6">
          <w:rPr>
            <w:rFonts w:cs="Times New Roman"/>
            <w:rPrChange w:id="251" w:author="Doug A. Wood" w:date="2017-05-31T11:37:00Z">
              <w:rPr>
                <w:rStyle w:val="Hyperlink"/>
              </w:rPr>
            </w:rPrChange>
          </w:rPr>
          <w:delText>2.5</w:delText>
        </w:r>
        <w:r w:rsidDel="00D900C6">
          <w:rPr>
            <w:rFonts w:asciiTheme="minorHAnsi" w:eastAsiaTheme="minorEastAsia" w:hAnsiTheme="minorHAnsi" w:cstheme="minorBidi"/>
            <w:szCs w:val="22"/>
          </w:rPr>
          <w:tab/>
        </w:r>
        <w:r w:rsidRPr="00D900C6" w:rsidDel="00D900C6">
          <w:rPr>
            <w:rFonts w:cs="Times New Roman"/>
            <w:rPrChange w:id="252" w:author="Doug A. Wood" w:date="2017-05-31T11:37:00Z">
              <w:rPr>
                <w:rStyle w:val="Hyperlink"/>
              </w:rPr>
            </w:rPrChange>
          </w:rPr>
          <w:delText>Managing Associated Locations</w:delText>
        </w:r>
        <w:r w:rsidDel="00D900C6">
          <w:rPr>
            <w:webHidden/>
          </w:rPr>
          <w:tab/>
        </w:r>
        <w:r w:rsidR="00FF15FD" w:rsidDel="00D900C6">
          <w:rPr>
            <w:webHidden/>
          </w:rPr>
          <w:delText>20</w:delText>
        </w:r>
      </w:del>
    </w:p>
    <w:p w14:paraId="7306D34B" w14:textId="29936DFA" w:rsidR="00E52210" w:rsidDel="00D900C6" w:rsidRDefault="00E52210">
      <w:pPr>
        <w:pStyle w:val="TOC2"/>
        <w:rPr>
          <w:del w:id="253" w:author="Doug A. Wood" w:date="2017-05-31T11:37:00Z"/>
          <w:rFonts w:asciiTheme="minorHAnsi" w:eastAsiaTheme="minorEastAsia" w:hAnsiTheme="minorHAnsi" w:cstheme="minorBidi"/>
          <w:szCs w:val="22"/>
        </w:rPr>
      </w:pPr>
      <w:del w:id="254" w:author="Doug A. Wood" w:date="2017-05-31T11:37:00Z">
        <w:r w:rsidRPr="00D900C6" w:rsidDel="00D900C6">
          <w:rPr>
            <w:rFonts w:cs="Times New Roman"/>
            <w:rPrChange w:id="255" w:author="Doug A. Wood" w:date="2017-05-31T11:37:00Z">
              <w:rPr>
                <w:rStyle w:val="Hyperlink"/>
              </w:rPr>
            </w:rPrChange>
          </w:rPr>
          <w:delText>2.6</w:delText>
        </w:r>
        <w:r w:rsidDel="00D900C6">
          <w:rPr>
            <w:rFonts w:asciiTheme="minorHAnsi" w:eastAsiaTheme="minorEastAsia" w:hAnsiTheme="minorHAnsi" w:cstheme="minorBidi"/>
            <w:szCs w:val="22"/>
          </w:rPr>
          <w:tab/>
        </w:r>
        <w:r w:rsidRPr="00D900C6" w:rsidDel="00D900C6">
          <w:rPr>
            <w:rFonts w:cs="Times New Roman"/>
            <w:rPrChange w:id="256" w:author="Doug A. Wood" w:date="2017-05-31T11:37:00Z">
              <w:rPr>
                <w:rStyle w:val="Hyperlink"/>
              </w:rPr>
            </w:rPrChange>
          </w:rPr>
          <w:delText>System Properties</w:delText>
        </w:r>
        <w:r w:rsidDel="00D900C6">
          <w:rPr>
            <w:webHidden/>
          </w:rPr>
          <w:tab/>
        </w:r>
        <w:r w:rsidR="00FF15FD" w:rsidDel="00D900C6">
          <w:rPr>
            <w:webHidden/>
          </w:rPr>
          <w:delText>21</w:delText>
        </w:r>
      </w:del>
    </w:p>
    <w:p w14:paraId="67E4EBB7" w14:textId="492690DD" w:rsidR="00E52210" w:rsidDel="00D900C6" w:rsidRDefault="00E52210">
      <w:pPr>
        <w:pStyle w:val="TOC1"/>
        <w:rPr>
          <w:del w:id="257" w:author="Doug A. Wood" w:date="2017-05-31T11:37:00Z"/>
          <w:rFonts w:asciiTheme="minorHAnsi" w:eastAsiaTheme="minorEastAsia" w:hAnsiTheme="minorHAnsi" w:cstheme="minorBidi"/>
          <w:szCs w:val="22"/>
        </w:rPr>
      </w:pPr>
      <w:del w:id="258" w:author="Doug A. Wood" w:date="2017-05-31T11:37:00Z">
        <w:r w:rsidRPr="00D900C6" w:rsidDel="00D900C6">
          <w:rPr>
            <w:rPrChange w:id="259" w:author="Doug A. Wood" w:date="2017-05-31T11:37:00Z">
              <w:rPr>
                <w:rStyle w:val="Hyperlink"/>
              </w:rPr>
            </w:rPrChange>
          </w:rPr>
          <w:delText>3</w:delText>
        </w:r>
        <w:r w:rsidDel="00D900C6">
          <w:rPr>
            <w:rFonts w:asciiTheme="minorHAnsi" w:eastAsiaTheme="minorEastAsia" w:hAnsiTheme="minorHAnsi" w:cstheme="minorBidi"/>
            <w:szCs w:val="22"/>
          </w:rPr>
          <w:tab/>
        </w:r>
        <w:r w:rsidRPr="00D900C6" w:rsidDel="00D900C6">
          <w:rPr>
            <w:rPrChange w:id="260" w:author="Doug A. Wood" w:date="2017-05-31T11:37:00Z">
              <w:rPr>
                <w:rStyle w:val="Hyperlink"/>
              </w:rPr>
            </w:rPrChange>
          </w:rPr>
          <w:delText>Using the Autodesk Forge Viewer</w:delText>
        </w:r>
        <w:r w:rsidDel="00D900C6">
          <w:rPr>
            <w:webHidden/>
          </w:rPr>
          <w:tab/>
        </w:r>
        <w:r w:rsidR="00FF15FD" w:rsidDel="00D900C6">
          <w:rPr>
            <w:webHidden/>
          </w:rPr>
          <w:delText>22</w:delText>
        </w:r>
      </w:del>
    </w:p>
    <w:p w14:paraId="5433B4E7" w14:textId="0449F985" w:rsidR="00E52210" w:rsidDel="00D900C6" w:rsidRDefault="00E52210">
      <w:pPr>
        <w:pStyle w:val="TOC3"/>
        <w:rPr>
          <w:del w:id="261" w:author="Doug A. Wood" w:date="2017-05-31T11:37:00Z"/>
          <w:rFonts w:asciiTheme="minorHAnsi" w:eastAsiaTheme="minorEastAsia" w:hAnsiTheme="minorHAnsi" w:cstheme="minorBidi"/>
          <w:sz w:val="22"/>
          <w:szCs w:val="22"/>
        </w:rPr>
      </w:pPr>
      <w:del w:id="262" w:author="Doug A. Wood" w:date="2017-05-31T11:37:00Z">
        <w:r w:rsidRPr="00D900C6" w:rsidDel="00D900C6">
          <w:rPr>
            <w:rFonts w:cs="Times New Roman"/>
            <w:rPrChange w:id="263" w:author="Doug A. Wood" w:date="2017-05-31T11:37:00Z">
              <w:rPr>
                <w:rStyle w:val="Hyperlink"/>
              </w:rPr>
            </w:rPrChange>
          </w:rPr>
          <w:delText>3.1.1</w:delText>
        </w:r>
        <w:r w:rsidDel="00D900C6">
          <w:rPr>
            <w:rFonts w:asciiTheme="minorHAnsi" w:eastAsiaTheme="minorEastAsia" w:hAnsiTheme="minorHAnsi" w:cstheme="minorBidi"/>
            <w:sz w:val="22"/>
            <w:szCs w:val="22"/>
          </w:rPr>
          <w:tab/>
        </w:r>
        <w:r w:rsidRPr="00D900C6" w:rsidDel="00D900C6">
          <w:rPr>
            <w:rFonts w:cs="Times New Roman"/>
            <w:rPrChange w:id="264" w:author="Doug A. Wood" w:date="2017-05-31T11:37:00Z">
              <w:rPr>
                <w:rStyle w:val="Hyperlink"/>
              </w:rPr>
            </w:rPrChange>
          </w:rPr>
          <w:delText>Locating Model Files</w:delText>
        </w:r>
        <w:r w:rsidDel="00D900C6">
          <w:rPr>
            <w:webHidden/>
          </w:rPr>
          <w:tab/>
        </w:r>
        <w:r w:rsidR="00FF15FD" w:rsidDel="00D900C6">
          <w:rPr>
            <w:webHidden/>
          </w:rPr>
          <w:delText>23</w:delText>
        </w:r>
      </w:del>
    </w:p>
    <w:p w14:paraId="5EAFF18F" w14:textId="6086D9A3" w:rsidR="00E52210" w:rsidDel="00D900C6" w:rsidRDefault="00E52210">
      <w:pPr>
        <w:pStyle w:val="TOC2"/>
        <w:rPr>
          <w:del w:id="265" w:author="Doug A. Wood" w:date="2017-05-31T11:37:00Z"/>
          <w:rFonts w:asciiTheme="minorHAnsi" w:eastAsiaTheme="minorEastAsia" w:hAnsiTheme="minorHAnsi" w:cstheme="minorBidi"/>
          <w:szCs w:val="22"/>
        </w:rPr>
      </w:pPr>
      <w:del w:id="266" w:author="Doug A. Wood" w:date="2017-05-31T11:37:00Z">
        <w:r w:rsidRPr="00D900C6" w:rsidDel="00D900C6">
          <w:rPr>
            <w:rFonts w:cs="Times New Roman"/>
            <w:rPrChange w:id="267" w:author="Doug A. Wood" w:date="2017-05-31T11:37:00Z">
              <w:rPr>
                <w:rStyle w:val="Hyperlink"/>
              </w:rPr>
            </w:rPrChange>
          </w:rPr>
          <w:delText>3.2</w:delText>
        </w:r>
        <w:r w:rsidDel="00D900C6">
          <w:rPr>
            <w:rFonts w:asciiTheme="minorHAnsi" w:eastAsiaTheme="minorEastAsia" w:hAnsiTheme="minorHAnsi" w:cstheme="minorBidi"/>
            <w:szCs w:val="22"/>
          </w:rPr>
          <w:tab/>
        </w:r>
        <w:r w:rsidRPr="00D900C6" w:rsidDel="00D900C6">
          <w:rPr>
            <w:rFonts w:cs="Times New Roman"/>
            <w:rPrChange w:id="268" w:author="Doug A. Wood" w:date="2017-05-31T11:37:00Z">
              <w:rPr>
                <w:rStyle w:val="Hyperlink"/>
              </w:rPr>
            </w:rPrChange>
          </w:rPr>
          <w:delText>Viewer Navigation</w:delText>
        </w:r>
        <w:r w:rsidDel="00D900C6">
          <w:rPr>
            <w:webHidden/>
          </w:rPr>
          <w:tab/>
        </w:r>
        <w:r w:rsidR="00FF15FD" w:rsidDel="00D900C6">
          <w:rPr>
            <w:webHidden/>
          </w:rPr>
          <w:delText>23</w:delText>
        </w:r>
      </w:del>
    </w:p>
    <w:p w14:paraId="1ED2ED84" w14:textId="20FC4B12" w:rsidR="00E52210" w:rsidDel="00D900C6" w:rsidRDefault="00E52210">
      <w:pPr>
        <w:pStyle w:val="TOC3"/>
        <w:rPr>
          <w:del w:id="269" w:author="Doug A. Wood" w:date="2017-05-31T11:37:00Z"/>
          <w:rFonts w:asciiTheme="minorHAnsi" w:eastAsiaTheme="minorEastAsia" w:hAnsiTheme="minorHAnsi" w:cstheme="minorBidi"/>
          <w:sz w:val="22"/>
          <w:szCs w:val="22"/>
        </w:rPr>
      </w:pPr>
      <w:del w:id="270" w:author="Doug A. Wood" w:date="2017-05-31T11:37:00Z">
        <w:r w:rsidRPr="00D900C6" w:rsidDel="00D900C6">
          <w:rPr>
            <w:rFonts w:cs="Times New Roman"/>
            <w:rPrChange w:id="271" w:author="Doug A. Wood" w:date="2017-05-31T11:37:00Z">
              <w:rPr>
                <w:rStyle w:val="Hyperlink"/>
              </w:rPr>
            </w:rPrChange>
          </w:rPr>
          <w:delText>3.2.1</w:delText>
        </w:r>
        <w:r w:rsidDel="00D900C6">
          <w:rPr>
            <w:rFonts w:asciiTheme="minorHAnsi" w:eastAsiaTheme="minorEastAsia" w:hAnsiTheme="minorHAnsi" w:cstheme="minorBidi"/>
            <w:sz w:val="22"/>
            <w:szCs w:val="22"/>
          </w:rPr>
          <w:tab/>
        </w:r>
        <w:r w:rsidRPr="00D900C6" w:rsidDel="00D900C6">
          <w:rPr>
            <w:rFonts w:cs="Times New Roman"/>
            <w:rPrChange w:id="272" w:author="Doug A. Wood" w:date="2017-05-31T11:37:00Z">
              <w:rPr>
                <w:rStyle w:val="Hyperlink"/>
              </w:rPr>
            </w:rPrChange>
          </w:rPr>
          <w:delText>Maximo context</w:delText>
        </w:r>
        <w:r w:rsidDel="00D900C6">
          <w:rPr>
            <w:webHidden/>
          </w:rPr>
          <w:tab/>
        </w:r>
        <w:r w:rsidR="00FF15FD" w:rsidDel="00D900C6">
          <w:rPr>
            <w:webHidden/>
          </w:rPr>
          <w:delText>23</w:delText>
        </w:r>
      </w:del>
    </w:p>
    <w:p w14:paraId="1CEEB061" w14:textId="762304D6" w:rsidR="00E52210" w:rsidDel="00D900C6" w:rsidRDefault="00E52210">
      <w:pPr>
        <w:pStyle w:val="TOC3"/>
        <w:rPr>
          <w:del w:id="273" w:author="Doug A. Wood" w:date="2017-05-31T11:37:00Z"/>
          <w:rFonts w:asciiTheme="minorHAnsi" w:eastAsiaTheme="minorEastAsia" w:hAnsiTheme="minorHAnsi" w:cstheme="minorBidi"/>
          <w:sz w:val="22"/>
          <w:szCs w:val="22"/>
        </w:rPr>
      </w:pPr>
      <w:del w:id="274" w:author="Doug A. Wood" w:date="2017-05-31T11:37:00Z">
        <w:r w:rsidRPr="00D900C6" w:rsidDel="00D900C6">
          <w:rPr>
            <w:rFonts w:cs="Times New Roman"/>
            <w:rPrChange w:id="275" w:author="Doug A. Wood" w:date="2017-05-31T11:37:00Z">
              <w:rPr>
                <w:rStyle w:val="Hyperlink"/>
              </w:rPr>
            </w:rPrChange>
          </w:rPr>
          <w:delText>3.2.2</w:delText>
        </w:r>
        <w:r w:rsidDel="00D900C6">
          <w:rPr>
            <w:rFonts w:asciiTheme="minorHAnsi" w:eastAsiaTheme="minorEastAsia" w:hAnsiTheme="minorHAnsi" w:cstheme="minorBidi"/>
            <w:sz w:val="22"/>
            <w:szCs w:val="22"/>
          </w:rPr>
          <w:tab/>
        </w:r>
        <w:r w:rsidRPr="00D900C6" w:rsidDel="00D900C6">
          <w:rPr>
            <w:rFonts w:cs="Times New Roman"/>
            <w:rPrChange w:id="276" w:author="Doug A. Wood" w:date="2017-05-31T11:37:00Z">
              <w:rPr>
                <w:rStyle w:val="Hyperlink"/>
              </w:rPr>
            </w:rPrChange>
          </w:rPr>
          <w:delText>Top Toolbar (Location and Assets)</w:delText>
        </w:r>
        <w:r w:rsidDel="00D900C6">
          <w:rPr>
            <w:webHidden/>
          </w:rPr>
          <w:tab/>
        </w:r>
        <w:r w:rsidR="00FF15FD" w:rsidDel="00D900C6">
          <w:rPr>
            <w:webHidden/>
          </w:rPr>
          <w:delText>24</w:delText>
        </w:r>
      </w:del>
    </w:p>
    <w:p w14:paraId="0BF14166" w14:textId="1817AB55" w:rsidR="00E52210" w:rsidDel="00D900C6" w:rsidRDefault="00E52210">
      <w:pPr>
        <w:pStyle w:val="TOC3"/>
        <w:rPr>
          <w:del w:id="277" w:author="Doug A. Wood" w:date="2017-05-31T11:37:00Z"/>
          <w:rFonts w:asciiTheme="minorHAnsi" w:eastAsiaTheme="minorEastAsia" w:hAnsiTheme="minorHAnsi" w:cstheme="minorBidi"/>
          <w:sz w:val="22"/>
          <w:szCs w:val="22"/>
        </w:rPr>
      </w:pPr>
      <w:del w:id="278" w:author="Doug A. Wood" w:date="2017-05-31T11:37:00Z">
        <w:r w:rsidRPr="00D900C6" w:rsidDel="00D900C6">
          <w:rPr>
            <w:rFonts w:cs="Times New Roman"/>
            <w:rPrChange w:id="279" w:author="Doug A. Wood" w:date="2017-05-31T11:37:00Z">
              <w:rPr>
                <w:rStyle w:val="Hyperlink"/>
              </w:rPr>
            </w:rPrChange>
          </w:rPr>
          <w:delText>3.2.3</w:delText>
        </w:r>
        <w:r w:rsidDel="00D900C6">
          <w:rPr>
            <w:rFonts w:asciiTheme="minorHAnsi" w:eastAsiaTheme="minorEastAsia" w:hAnsiTheme="minorHAnsi" w:cstheme="minorBidi"/>
            <w:sz w:val="22"/>
            <w:szCs w:val="22"/>
          </w:rPr>
          <w:tab/>
        </w:r>
        <w:r w:rsidRPr="00D900C6" w:rsidDel="00D900C6">
          <w:rPr>
            <w:rFonts w:cs="Times New Roman"/>
            <w:rPrChange w:id="280" w:author="Doug A. Wood" w:date="2017-05-31T11:37:00Z">
              <w:rPr>
                <w:rStyle w:val="Hyperlink"/>
              </w:rPr>
            </w:rPrChange>
          </w:rPr>
          <w:delText>Saved views</w:delText>
        </w:r>
        <w:r w:rsidDel="00D900C6">
          <w:rPr>
            <w:webHidden/>
          </w:rPr>
          <w:tab/>
        </w:r>
        <w:r w:rsidR="00FF15FD" w:rsidDel="00D900C6">
          <w:rPr>
            <w:webHidden/>
          </w:rPr>
          <w:delText>27</w:delText>
        </w:r>
      </w:del>
    </w:p>
    <w:p w14:paraId="41669675" w14:textId="2F7F8324" w:rsidR="00E52210" w:rsidDel="00D900C6" w:rsidRDefault="00E52210">
      <w:pPr>
        <w:pStyle w:val="TOC3"/>
        <w:rPr>
          <w:del w:id="281" w:author="Doug A. Wood" w:date="2017-05-31T11:37:00Z"/>
          <w:rFonts w:asciiTheme="minorHAnsi" w:eastAsiaTheme="minorEastAsia" w:hAnsiTheme="minorHAnsi" w:cstheme="minorBidi"/>
          <w:sz w:val="22"/>
          <w:szCs w:val="22"/>
        </w:rPr>
      </w:pPr>
      <w:del w:id="282" w:author="Doug A. Wood" w:date="2017-05-31T11:37:00Z">
        <w:r w:rsidRPr="00D900C6" w:rsidDel="00D900C6">
          <w:rPr>
            <w:rFonts w:cs="Times New Roman"/>
            <w:rPrChange w:id="283" w:author="Doug A. Wood" w:date="2017-05-31T11:37:00Z">
              <w:rPr>
                <w:rStyle w:val="Hyperlink"/>
              </w:rPr>
            </w:rPrChange>
          </w:rPr>
          <w:delText>3.2.4</w:delText>
        </w:r>
        <w:r w:rsidDel="00D900C6">
          <w:rPr>
            <w:rFonts w:asciiTheme="minorHAnsi" w:eastAsiaTheme="minorEastAsia" w:hAnsiTheme="minorHAnsi" w:cstheme="minorBidi"/>
            <w:sz w:val="22"/>
            <w:szCs w:val="22"/>
          </w:rPr>
          <w:tab/>
        </w:r>
        <w:r w:rsidRPr="00D900C6" w:rsidDel="00D900C6">
          <w:rPr>
            <w:rFonts w:cs="Times New Roman"/>
            <w:rPrChange w:id="284" w:author="Doug A. Wood" w:date="2017-05-31T11:37:00Z">
              <w:rPr>
                <w:rStyle w:val="Hyperlink"/>
              </w:rPr>
            </w:rPrChange>
          </w:rPr>
          <w:delText>Asset Properties</w:delText>
        </w:r>
        <w:r w:rsidDel="00D900C6">
          <w:rPr>
            <w:webHidden/>
          </w:rPr>
          <w:tab/>
        </w:r>
        <w:r w:rsidR="00FF15FD" w:rsidDel="00D900C6">
          <w:rPr>
            <w:webHidden/>
          </w:rPr>
          <w:delText>29</w:delText>
        </w:r>
      </w:del>
    </w:p>
    <w:p w14:paraId="17A6ED62" w14:textId="3B26D065" w:rsidR="00E52210" w:rsidDel="00D900C6" w:rsidRDefault="00E52210">
      <w:pPr>
        <w:pStyle w:val="TOC2"/>
        <w:rPr>
          <w:del w:id="285" w:author="Doug A. Wood" w:date="2017-05-31T11:37:00Z"/>
          <w:rFonts w:asciiTheme="minorHAnsi" w:eastAsiaTheme="minorEastAsia" w:hAnsiTheme="minorHAnsi" w:cstheme="minorBidi"/>
          <w:szCs w:val="22"/>
        </w:rPr>
      </w:pPr>
      <w:del w:id="286" w:author="Doug A. Wood" w:date="2017-05-31T11:37:00Z">
        <w:r w:rsidRPr="00D900C6" w:rsidDel="00D900C6">
          <w:rPr>
            <w:rFonts w:cs="Times New Roman"/>
            <w:rPrChange w:id="287" w:author="Doug A. Wood" w:date="2017-05-31T11:37:00Z">
              <w:rPr>
                <w:rStyle w:val="Hyperlink"/>
              </w:rPr>
            </w:rPrChange>
          </w:rPr>
          <w:delText>3.3</w:delText>
        </w:r>
        <w:r w:rsidDel="00D900C6">
          <w:rPr>
            <w:rFonts w:asciiTheme="minorHAnsi" w:eastAsiaTheme="minorEastAsia" w:hAnsiTheme="minorHAnsi" w:cstheme="minorBidi"/>
            <w:szCs w:val="22"/>
          </w:rPr>
          <w:tab/>
        </w:r>
        <w:r w:rsidRPr="00D900C6" w:rsidDel="00D900C6">
          <w:rPr>
            <w:rFonts w:cs="Times New Roman"/>
            <w:rPrChange w:id="288" w:author="Doug A. Wood" w:date="2017-05-31T11:37:00Z">
              <w:rPr>
                <w:rStyle w:val="Hyperlink"/>
              </w:rPr>
            </w:rPrChange>
          </w:rPr>
          <w:delText>Viewer Navigation</w:delText>
        </w:r>
        <w:r w:rsidDel="00D900C6">
          <w:rPr>
            <w:webHidden/>
          </w:rPr>
          <w:tab/>
        </w:r>
        <w:r w:rsidR="00FF15FD" w:rsidDel="00D900C6">
          <w:rPr>
            <w:webHidden/>
          </w:rPr>
          <w:delText>31</w:delText>
        </w:r>
      </w:del>
    </w:p>
    <w:p w14:paraId="79ED8B22" w14:textId="73AA8D5D" w:rsidR="00E52210" w:rsidDel="00D900C6" w:rsidRDefault="00E52210">
      <w:pPr>
        <w:pStyle w:val="TOC3"/>
        <w:rPr>
          <w:del w:id="289" w:author="Doug A. Wood" w:date="2017-05-31T11:37:00Z"/>
          <w:rFonts w:asciiTheme="minorHAnsi" w:eastAsiaTheme="minorEastAsia" w:hAnsiTheme="minorHAnsi" w:cstheme="minorBidi"/>
          <w:sz w:val="22"/>
          <w:szCs w:val="22"/>
        </w:rPr>
      </w:pPr>
      <w:del w:id="290" w:author="Doug A. Wood" w:date="2017-05-31T11:37:00Z">
        <w:r w:rsidRPr="00D900C6" w:rsidDel="00D900C6">
          <w:rPr>
            <w:rFonts w:cs="Times New Roman"/>
            <w:rPrChange w:id="291" w:author="Doug A. Wood" w:date="2017-05-31T11:37:00Z">
              <w:rPr>
                <w:rStyle w:val="Hyperlink"/>
              </w:rPr>
            </w:rPrChange>
          </w:rPr>
          <w:delText>3.3.1</w:delText>
        </w:r>
        <w:r w:rsidDel="00D900C6">
          <w:rPr>
            <w:rFonts w:asciiTheme="minorHAnsi" w:eastAsiaTheme="minorEastAsia" w:hAnsiTheme="minorHAnsi" w:cstheme="minorBidi"/>
            <w:sz w:val="22"/>
            <w:szCs w:val="22"/>
          </w:rPr>
          <w:tab/>
        </w:r>
        <w:r w:rsidRPr="00D900C6" w:rsidDel="00D900C6">
          <w:rPr>
            <w:rFonts w:cs="Times New Roman"/>
            <w:rPrChange w:id="292" w:author="Doug A. Wood" w:date="2017-05-31T11:37:00Z">
              <w:rPr>
                <w:rStyle w:val="Hyperlink"/>
              </w:rPr>
            </w:rPrChange>
          </w:rPr>
          <w:delText>Viewer Toolbar</w:delText>
        </w:r>
        <w:r w:rsidDel="00D900C6">
          <w:rPr>
            <w:webHidden/>
          </w:rPr>
          <w:tab/>
        </w:r>
        <w:r w:rsidR="00FF15FD" w:rsidDel="00D900C6">
          <w:rPr>
            <w:webHidden/>
          </w:rPr>
          <w:delText>31</w:delText>
        </w:r>
      </w:del>
    </w:p>
    <w:p w14:paraId="28FFA2F2" w14:textId="139EA8A8" w:rsidR="00E52210" w:rsidDel="00D900C6" w:rsidRDefault="00E52210">
      <w:pPr>
        <w:pStyle w:val="TOC3"/>
        <w:rPr>
          <w:del w:id="293" w:author="Doug A. Wood" w:date="2017-05-31T11:37:00Z"/>
          <w:rFonts w:asciiTheme="minorHAnsi" w:eastAsiaTheme="minorEastAsia" w:hAnsiTheme="minorHAnsi" w:cstheme="minorBidi"/>
          <w:sz w:val="22"/>
          <w:szCs w:val="22"/>
        </w:rPr>
      </w:pPr>
      <w:del w:id="294" w:author="Doug A. Wood" w:date="2017-05-31T11:37:00Z">
        <w:r w:rsidRPr="00D900C6" w:rsidDel="00D900C6">
          <w:rPr>
            <w:rFonts w:cs="Times New Roman"/>
            <w:rPrChange w:id="295" w:author="Doug A. Wood" w:date="2017-05-31T11:37:00Z">
              <w:rPr>
                <w:rStyle w:val="Hyperlink"/>
              </w:rPr>
            </w:rPrChange>
          </w:rPr>
          <w:delText>3.3.2</w:delText>
        </w:r>
        <w:r w:rsidDel="00D900C6">
          <w:rPr>
            <w:rFonts w:asciiTheme="minorHAnsi" w:eastAsiaTheme="minorEastAsia" w:hAnsiTheme="minorHAnsi" w:cstheme="minorBidi"/>
            <w:sz w:val="22"/>
            <w:szCs w:val="22"/>
          </w:rPr>
          <w:tab/>
        </w:r>
        <w:r w:rsidRPr="00D900C6" w:rsidDel="00D900C6">
          <w:rPr>
            <w:rFonts w:cs="Times New Roman"/>
            <w:rPrChange w:id="296" w:author="Doug A. Wood" w:date="2017-05-31T11:37:00Z">
              <w:rPr>
                <w:rStyle w:val="Hyperlink"/>
              </w:rPr>
            </w:rPrChange>
          </w:rPr>
          <w:delText>Model Tree</w:delText>
        </w:r>
        <w:r w:rsidDel="00D900C6">
          <w:rPr>
            <w:webHidden/>
          </w:rPr>
          <w:tab/>
        </w:r>
        <w:r w:rsidR="00FF15FD" w:rsidDel="00D900C6">
          <w:rPr>
            <w:webHidden/>
          </w:rPr>
          <w:delText>33</w:delText>
        </w:r>
      </w:del>
    </w:p>
    <w:p w14:paraId="721AE0AC" w14:textId="4AF4E1AC" w:rsidR="00E52210" w:rsidDel="00D900C6" w:rsidRDefault="00E52210">
      <w:pPr>
        <w:pStyle w:val="TOC2"/>
        <w:rPr>
          <w:del w:id="297" w:author="Doug A. Wood" w:date="2017-05-31T11:37:00Z"/>
          <w:rFonts w:asciiTheme="minorHAnsi" w:eastAsiaTheme="minorEastAsia" w:hAnsiTheme="minorHAnsi" w:cstheme="minorBidi"/>
          <w:szCs w:val="22"/>
        </w:rPr>
      </w:pPr>
      <w:del w:id="298" w:author="Doug A. Wood" w:date="2017-05-31T11:37:00Z">
        <w:r w:rsidRPr="00D900C6" w:rsidDel="00D900C6">
          <w:rPr>
            <w:rFonts w:cs="Times New Roman"/>
            <w:rPrChange w:id="299" w:author="Doug A. Wood" w:date="2017-05-31T11:37:00Z">
              <w:rPr>
                <w:rStyle w:val="Hyperlink"/>
              </w:rPr>
            </w:rPrChange>
          </w:rPr>
          <w:delText>3.4</w:delText>
        </w:r>
        <w:r w:rsidDel="00D900C6">
          <w:rPr>
            <w:rFonts w:asciiTheme="minorHAnsi" w:eastAsiaTheme="minorEastAsia" w:hAnsiTheme="minorHAnsi" w:cstheme="minorBidi"/>
            <w:szCs w:val="22"/>
          </w:rPr>
          <w:tab/>
        </w:r>
        <w:r w:rsidRPr="00D900C6" w:rsidDel="00D900C6">
          <w:rPr>
            <w:rFonts w:cs="Times New Roman"/>
            <w:rPrChange w:id="300" w:author="Doug A. Wood" w:date="2017-05-31T11:37:00Z">
              <w:rPr>
                <w:rStyle w:val="Hyperlink"/>
              </w:rPr>
            </w:rPrChange>
          </w:rPr>
          <w:delText>Sections</w:delText>
        </w:r>
        <w:r w:rsidDel="00D900C6">
          <w:rPr>
            <w:webHidden/>
          </w:rPr>
          <w:tab/>
        </w:r>
        <w:r w:rsidR="00FF15FD" w:rsidDel="00D900C6">
          <w:rPr>
            <w:webHidden/>
          </w:rPr>
          <w:delText>34</w:delText>
        </w:r>
      </w:del>
    </w:p>
    <w:p w14:paraId="0C2A209F" w14:textId="280BB167" w:rsidR="00E52210" w:rsidDel="00D900C6" w:rsidRDefault="00E52210">
      <w:pPr>
        <w:pStyle w:val="TOC2"/>
        <w:rPr>
          <w:del w:id="301" w:author="Doug A. Wood" w:date="2017-05-31T11:37:00Z"/>
          <w:rFonts w:asciiTheme="minorHAnsi" w:eastAsiaTheme="minorEastAsia" w:hAnsiTheme="minorHAnsi" w:cstheme="minorBidi"/>
          <w:szCs w:val="22"/>
        </w:rPr>
      </w:pPr>
      <w:del w:id="302" w:author="Doug A. Wood" w:date="2017-05-31T11:37:00Z">
        <w:r w:rsidRPr="00D900C6" w:rsidDel="00D900C6">
          <w:rPr>
            <w:rFonts w:cs="Times New Roman"/>
            <w:rPrChange w:id="303" w:author="Doug A. Wood" w:date="2017-05-31T11:37:00Z">
              <w:rPr>
                <w:rStyle w:val="Hyperlink"/>
              </w:rPr>
            </w:rPrChange>
          </w:rPr>
          <w:delText>3.5</w:delText>
        </w:r>
        <w:r w:rsidDel="00D900C6">
          <w:rPr>
            <w:rFonts w:asciiTheme="minorHAnsi" w:eastAsiaTheme="minorEastAsia" w:hAnsiTheme="minorHAnsi" w:cstheme="minorBidi"/>
            <w:szCs w:val="22"/>
          </w:rPr>
          <w:tab/>
        </w:r>
        <w:r w:rsidRPr="00D900C6" w:rsidDel="00D900C6">
          <w:rPr>
            <w:rFonts w:cs="Times New Roman"/>
            <w:rPrChange w:id="304" w:author="Doug A. Wood" w:date="2017-05-31T11:37:00Z">
              <w:rPr>
                <w:rStyle w:val="Hyperlink"/>
              </w:rPr>
            </w:rPrChange>
          </w:rPr>
          <w:delText>Geo Positioning</w:delText>
        </w:r>
        <w:r w:rsidDel="00D900C6">
          <w:rPr>
            <w:webHidden/>
          </w:rPr>
          <w:tab/>
        </w:r>
        <w:r w:rsidR="00FF15FD" w:rsidDel="00D900C6">
          <w:rPr>
            <w:webHidden/>
          </w:rPr>
          <w:delText>34</w:delText>
        </w:r>
      </w:del>
    </w:p>
    <w:p w14:paraId="47322A3C" w14:textId="5E010EF9" w:rsidR="00E52210" w:rsidDel="00D900C6" w:rsidRDefault="00E52210">
      <w:pPr>
        <w:pStyle w:val="TOC2"/>
        <w:rPr>
          <w:del w:id="305" w:author="Doug A. Wood" w:date="2017-05-31T11:37:00Z"/>
          <w:rFonts w:asciiTheme="minorHAnsi" w:eastAsiaTheme="minorEastAsia" w:hAnsiTheme="minorHAnsi" w:cstheme="minorBidi"/>
          <w:szCs w:val="22"/>
        </w:rPr>
      </w:pPr>
      <w:del w:id="306" w:author="Doug A. Wood" w:date="2017-05-31T11:37:00Z">
        <w:r w:rsidRPr="00D900C6" w:rsidDel="00D900C6">
          <w:rPr>
            <w:rFonts w:cs="Times New Roman"/>
            <w:rPrChange w:id="307" w:author="Doug A. Wood" w:date="2017-05-31T11:37:00Z">
              <w:rPr>
                <w:rStyle w:val="Hyperlink"/>
              </w:rPr>
            </w:rPrChange>
          </w:rPr>
          <w:delText>3.6</w:delText>
        </w:r>
        <w:r w:rsidDel="00D900C6">
          <w:rPr>
            <w:rFonts w:asciiTheme="minorHAnsi" w:eastAsiaTheme="minorEastAsia" w:hAnsiTheme="minorHAnsi" w:cstheme="minorBidi"/>
            <w:szCs w:val="22"/>
          </w:rPr>
          <w:tab/>
        </w:r>
        <w:r w:rsidRPr="00D900C6" w:rsidDel="00D900C6">
          <w:rPr>
            <w:rFonts w:cs="Times New Roman"/>
            <w:rPrChange w:id="308" w:author="Doug A. Wood" w:date="2017-05-31T11:37:00Z">
              <w:rPr>
                <w:rStyle w:val="Hyperlink"/>
              </w:rPr>
            </w:rPrChange>
          </w:rPr>
          <w:delText>Work Order Tracking</w:delText>
        </w:r>
        <w:r w:rsidDel="00D900C6">
          <w:rPr>
            <w:webHidden/>
          </w:rPr>
          <w:tab/>
        </w:r>
        <w:r w:rsidR="00FF15FD" w:rsidDel="00D900C6">
          <w:rPr>
            <w:webHidden/>
          </w:rPr>
          <w:delText>35</w:delText>
        </w:r>
      </w:del>
    </w:p>
    <w:p w14:paraId="6A8B1BA8" w14:textId="64F8C460" w:rsidR="00E52210" w:rsidDel="00D900C6" w:rsidRDefault="00E52210">
      <w:pPr>
        <w:pStyle w:val="TOC3"/>
        <w:rPr>
          <w:del w:id="309" w:author="Doug A. Wood" w:date="2017-05-31T11:37:00Z"/>
          <w:rFonts w:asciiTheme="minorHAnsi" w:eastAsiaTheme="minorEastAsia" w:hAnsiTheme="minorHAnsi" w:cstheme="minorBidi"/>
          <w:sz w:val="22"/>
          <w:szCs w:val="22"/>
        </w:rPr>
      </w:pPr>
      <w:del w:id="310" w:author="Doug A. Wood" w:date="2017-05-31T11:37:00Z">
        <w:r w:rsidRPr="00D900C6" w:rsidDel="00D900C6">
          <w:rPr>
            <w:rFonts w:cs="Times New Roman"/>
            <w:rPrChange w:id="311" w:author="Doug A. Wood" w:date="2017-05-31T11:37:00Z">
              <w:rPr>
                <w:rStyle w:val="Hyperlink"/>
              </w:rPr>
            </w:rPrChange>
          </w:rPr>
          <w:delText>3.6.1</w:delText>
        </w:r>
        <w:r w:rsidDel="00D900C6">
          <w:rPr>
            <w:rFonts w:asciiTheme="minorHAnsi" w:eastAsiaTheme="minorEastAsia" w:hAnsiTheme="minorHAnsi" w:cstheme="minorBidi"/>
            <w:sz w:val="22"/>
            <w:szCs w:val="22"/>
          </w:rPr>
          <w:tab/>
        </w:r>
        <w:r w:rsidRPr="00D900C6" w:rsidDel="00D900C6">
          <w:rPr>
            <w:rFonts w:cs="Times New Roman"/>
            <w:rPrChange w:id="312" w:author="Doug A. Wood" w:date="2017-05-31T11:37:00Z">
              <w:rPr>
                <w:rStyle w:val="Hyperlink"/>
              </w:rPr>
            </w:rPrChange>
          </w:rPr>
          <w:delText>Markup</w:delText>
        </w:r>
        <w:r w:rsidDel="00D900C6">
          <w:rPr>
            <w:webHidden/>
          </w:rPr>
          <w:tab/>
        </w:r>
        <w:r w:rsidR="00FF15FD" w:rsidDel="00D900C6">
          <w:rPr>
            <w:webHidden/>
          </w:rPr>
          <w:delText>36</w:delText>
        </w:r>
      </w:del>
    </w:p>
    <w:p w14:paraId="75B0F064" w14:textId="28F6441D" w:rsidR="00E52210" w:rsidDel="00D900C6" w:rsidRDefault="00E52210">
      <w:pPr>
        <w:pStyle w:val="TOC1"/>
        <w:rPr>
          <w:del w:id="313" w:author="Doug A. Wood" w:date="2017-05-31T11:37:00Z"/>
          <w:rFonts w:asciiTheme="minorHAnsi" w:eastAsiaTheme="minorEastAsia" w:hAnsiTheme="minorHAnsi" w:cstheme="minorBidi"/>
          <w:szCs w:val="22"/>
        </w:rPr>
      </w:pPr>
      <w:del w:id="314" w:author="Doug A. Wood" w:date="2017-05-31T11:37:00Z">
        <w:r w:rsidRPr="00D900C6" w:rsidDel="00D900C6">
          <w:rPr>
            <w:rPrChange w:id="315" w:author="Doug A. Wood" w:date="2017-05-31T11:37:00Z">
              <w:rPr>
                <w:rStyle w:val="Hyperlink"/>
              </w:rPr>
            </w:rPrChange>
          </w:rPr>
          <w:delText>4</w:delText>
        </w:r>
        <w:r w:rsidDel="00D900C6">
          <w:rPr>
            <w:rFonts w:asciiTheme="minorHAnsi" w:eastAsiaTheme="minorEastAsia" w:hAnsiTheme="minorHAnsi" w:cstheme="minorBidi"/>
            <w:szCs w:val="22"/>
          </w:rPr>
          <w:tab/>
        </w:r>
        <w:r w:rsidRPr="00D900C6" w:rsidDel="00D900C6">
          <w:rPr>
            <w:rPrChange w:id="316" w:author="Doug A. Wood" w:date="2017-05-31T11:37:00Z">
              <w:rPr>
                <w:rStyle w:val="Hyperlink"/>
              </w:rPr>
            </w:rPrChange>
          </w:rPr>
          <w:delText>Security</w:delText>
        </w:r>
        <w:r w:rsidDel="00D900C6">
          <w:rPr>
            <w:webHidden/>
          </w:rPr>
          <w:tab/>
        </w:r>
        <w:r w:rsidR="00FF15FD" w:rsidDel="00D900C6">
          <w:rPr>
            <w:webHidden/>
          </w:rPr>
          <w:delText>39</w:delText>
        </w:r>
      </w:del>
    </w:p>
    <w:p w14:paraId="20032FE8" w14:textId="7CDC9A34" w:rsidR="00E52210" w:rsidDel="00D900C6" w:rsidRDefault="00E52210">
      <w:pPr>
        <w:pStyle w:val="TOC1"/>
        <w:rPr>
          <w:del w:id="317" w:author="Doug A. Wood" w:date="2017-05-31T11:37:00Z"/>
          <w:rFonts w:asciiTheme="minorHAnsi" w:eastAsiaTheme="minorEastAsia" w:hAnsiTheme="minorHAnsi" w:cstheme="minorBidi"/>
          <w:szCs w:val="22"/>
        </w:rPr>
      </w:pPr>
      <w:del w:id="318" w:author="Doug A. Wood" w:date="2017-05-31T11:37:00Z">
        <w:r w:rsidRPr="00D900C6" w:rsidDel="00D900C6">
          <w:rPr>
            <w:rStyle w:val="Hyperlink"/>
            <w:rPrChange w:id="319" w:author="Doug A. Wood" w:date="2017-05-31T11:37:00Z">
              <w:rPr>
                <w:rStyle w:val="Hyperlink"/>
              </w:rPr>
            </w:rPrChange>
          </w:rPr>
          <w:delText>5</w:delText>
        </w:r>
        <w:r w:rsidDel="00D900C6">
          <w:rPr>
            <w:rFonts w:asciiTheme="minorHAnsi" w:eastAsiaTheme="minorEastAsia" w:hAnsiTheme="minorHAnsi" w:cstheme="minorBidi"/>
            <w:szCs w:val="22"/>
          </w:rPr>
          <w:tab/>
        </w:r>
        <w:r w:rsidRPr="00D900C6" w:rsidDel="00D900C6">
          <w:rPr>
            <w:rStyle w:val="Hyperlink"/>
            <w:rPrChange w:id="320" w:author="Doug A. Wood" w:date="2017-05-31T11:37:00Z">
              <w:rPr>
                <w:rStyle w:val="Hyperlink"/>
              </w:rPr>
            </w:rPrChange>
          </w:rPr>
          <w:delText>Trouble Shooting</w:delText>
        </w:r>
        <w:r w:rsidDel="00D900C6">
          <w:rPr>
            <w:webHidden/>
          </w:rPr>
          <w:tab/>
        </w:r>
        <w:r w:rsidR="00FF15FD" w:rsidDel="00D900C6">
          <w:rPr>
            <w:b/>
            <w:bCs/>
            <w:webHidden/>
          </w:rPr>
          <w:delText>Error! Bookmark not defined.</w:delText>
        </w:r>
      </w:del>
    </w:p>
    <w:p w14:paraId="35518942" w14:textId="69204566" w:rsidR="00E52210" w:rsidDel="00D900C6" w:rsidRDefault="00E52210">
      <w:pPr>
        <w:pStyle w:val="TOC2"/>
        <w:rPr>
          <w:del w:id="321" w:author="Doug A. Wood" w:date="2017-05-31T11:37:00Z"/>
          <w:rFonts w:asciiTheme="minorHAnsi" w:eastAsiaTheme="minorEastAsia" w:hAnsiTheme="minorHAnsi" w:cstheme="minorBidi"/>
          <w:szCs w:val="22"/>
        </w:rPr>
      </w:pPr>
      <w:del w:id="322" w:author="Doug A. Wood" w:date="2017-05-31T11:37:00Z">
        <w:r w:rsidRPr="00D900C6" w:rsidDel="00D900C6">
          <w:rPr>
            <w:rFonts w:cs="Times New Roman"/>
            <w:rPrChange w:id="323" w:author="Doug A. Wood" w:date="2017-05-31T11:37:00Z">
              <w:rPr>
                <w:rStyle w:val="Hyperlink"/>
              </w:rPr>
            </w:rPrChange>
          </w:rPr>
          <w:delText>5.1</w:delText>
        </w:r>
        <w:r w:rsidDel="00D900C6">
          <w:rPr>
            <w:rFonts w:asciiTheme="minorHAnsi" w:eastAsiaTheme="minorEastAsia" w:hAnsiTheme="minorHAnsi" w:cstheme="minorBidi"/>
            <w:szCs w:val="22"/>
          </w:rPr>
          <w:tab/>
        </w:r>
        <w:r w:rsidRPr="00D900C6" w:rsidDel="00D900C6">
          <w:rPr>
            <w:rFonts w:cs="Times New Roman"/>
            <w:rPrChange w:id="324" w:author="Doug A. Wood" w:date="2017-05-31T11:37:00Z">
              <w:rPr>
                <w:rStyle w:val="Hyperlink"/>
              </w:rPr>
            </w:rPrChange>
          </w:rPr>
          <w:delText>Forge Viewer</w:delText>
        </w:r>
        <w:r w:rsidDel="00D900C6">
          <w:rPr>
            <w:webHidden/>
          </w:rPr>
          <w:tab/>
        </w:r>
        <w:r w:rsidR="00FF15FD" w:rsidDel="00D900C6">
          <w:rPr>
            <w:webHidden/>
          </w:rPr>
          <w:delText>40</w:delText>
        </w:r>
      </w:del>
    </w:p>
    <w:p w14:paraId="140B88BD" w14:textId="1E780F15" w:rsidR="00E52210" w:rsidDel="00D900C6" w:rsidRDefault="00E52210">
      <w:pPr>
        <w:pStyle w:val="TOC1"/>
        <w:rPr>
          <w:del w:id="325" w:author="Doug A. Wood" w:date="2017-05-31T11:37:00Z"/>
          <w:rFonts w:asciiTheme="minorHAnsi" w:eastAsiaTheme="minorEastAsia" w:hAnsiTheme="minorHAnsi" w:cstheme="minorBidi"/>
          <w:szCs w:val="22"/>
        </w:rPr>
      </w:pPr>
      <w:del w:id="326" w:author="Doug A. Wood" w:date="2017-05-31T11:37:00Z">
        <w:r w:rsidRPr="00D900C6" w:rsidDel="00D900C6">
          <w:rPr>
            <w:rPrChange w:id="327" w:author="Doug A. Wood" w:date="2017-05-31T11:37:00Z">
              <w:rPr>
                <w:rStyle w:val="Hyperlink"/>
              </w:rPr>
            </w:rPrChange>
          </w:rPr>
          <w:delText>6</w:delText>
        </w:r>
        <w:r w:rsidDel="00D900C6">
          <w:rPr>
            <w:rFonts w:asciiTheme="minorHAnsi" w:eastAsiaTheme="minorEastAsia" w:hAnsiTheme="minorHAnsi" w:cstheme="minorBidi"/>
            <w:szCs w:val="22"/>
          </w:rPr>
          <w:tab/>
        </w:r>
        <w:r w:rsidRPr="00D900C6" w:rsidDel="00D900C6">
          <w:rPr>
            <w:rPrChange w:id="328" w:author="Doug A. Wood" w:date="2017-05-31T11:37:00Z">
              <w:rPr>
                <w:rStyle w:val="Hyperlink"/>
              </w:rPr>
            </w:rPrChange>
          </w:rPr>
          <w:delText>Appendix REST API support</w:delText>
        </w:r>
        <w:r w:rsidDel="00D900C6">
          <w:rPr>
            <w:webHidden/>
          </w:rPr>
          <w:tab/>
        </w:r>
        <w:r w:rsidR="00FF15FD" w:rsidDel="00D900C6">
          <w:rPr>
            <w:webHidden/>
          </w:rPr>
          <w:delText>40</w:delText>
        </w:r>
      </w:del>
    </w:p>
    <w:p w14:paraId="19897362" w14:textId="643CEC44" w:rsidR="00E52210" w:rsidDel="00D900C6" w:rsidRDefault="00E52210">
      <w:pPr>
        <w:pStyle w:val="TOC2"/>
        <w:rPr>
          <w:del w:id="329" w:author="Doug A. Wood" w:date="2017-05-31T11:37:00Z"/>
          <w:rFonts w:asciiTheme="minorHAnsi" w:eastAsiaTheme="minorEastAsia" w:hAnsiTheme="minorHAnsi" w:cstheme="minorBidi"/>
          <w:szCs w:val="22"/>
        </w:rPr>
      </w:pPr>
      <w:del w:id="330" w:author="Doug A. Wood" w:date="2017-05-31T11:37:00Z">
        <w:r w:rsidRPr="00D900C6" w:rsidDel="00D900C6">
          <w:rPr>
            <w:rFonts w:cs="Times New Roman"/>
            <w:rPrChange w:id="331" w:author="Doug A. Wood" w:date="2017-05-31T11:37:00Z">
              <w:rPr>
                <w:rStyle w:val="Hyperlink"/>
              </w:rPr>
            </w:rPrChange>
          </w:rPr>
          <w:delText>6.1</w:delText>
        </w:r>
        <w:r w:rsidDel="00D900C6">
          <w:rPr>
            <w:rFonts w:asciiTheme="minorHAnsi" w:eastAsiaTheme="minorEastAsia" w:hAnsiTheme="minorHAnsi" w:cstheme="minorBidi"/>
            <w:szCs w:val="22"/>
          </w:rPr>
          <w:tab/>
        </w:r>
        <w:r w:rsidRPr="00D900C6" w:rsidDel="00D900C6">
          <w:rPr>
            <w:rFonts w:cs="Times New Roman"/>
            <w:rPrChange w:id="332" w:author="Doug A. Wood" w:date="2017-05-31T11:37:00Z">
              <w:rPr>
                <w:rStyle w:val="Hyperlink"/>
              </w:rPr>
            </w:rPrChange>
          </w:rPr>
          <w:delText>Service Methods</w:delText>
        </w:r>
        <w:r w:rsidDel="00D900C6">
          <w:rPr>
            <w:webHidden/>
          </w:rPr>
          <w:tab/>
        </w:r>
        <w:r w:rsidR="00FF15FD" w:rsidDel="00D900C6">
          <w:rPr>
            <w:webHidden/>
          </w:rPr>
          <w:delText>40</w:delText>
        </w:r>
      </w:del>
    </w:p>
    <w:p w14:paraId="491C3D55" w14:textId="5E349785" w:rsidR="00E52210" w:rsidDel="00D900C6" w:rsidRDefault="00E52210">
      <w:pPr>
        <w:pStyle w:val="TOC2"/>
        <w:rPr>
          <w:del w:id="333" w:author="Doug A. Wood" w:date="2017-05-31T11:37:00Z"/>
          <w:rFonts w:asciiTheme="minorHAnsi" w:eastAsiaTheme="minorEastAsia" w:hAnsiTheme="minorHAnsi" w:cstheme="minorBidi"/>
          <w:szCs w:val="22"/>
        </w:rPr>
      </w:pPr>
      <w:del w:id="334" w:author="Doug A. Wood" w:date="2017-05-31T11:37:00Z">
        <w:r w:rsidRPr="00D900C6" w:rsidDel="00D900C6">
          <w:rPr>
            <w:rFonts w:cs="Times New Roman"/>
            <w:rPrChange w:id="335" w:author="Doug A. Wood" w:date="2017-05-31T11:37:00Z">
              <w:rPr>
                <w:rStyle w:val="Hyperlink"/>
              </w:rPr>
            </w:rPrChange>
          </w:rPr>
          <w:delText>6.2</w:delText>
        </w:r>
        <w:r w:rsidDel="00D900C6">
          <w:rPr>
            <w:rFonts w:asciiTheme="minorHAnsi" w:eastAsiaTheme="minorEastAsia" w:hAnsiTheme="minorHAnsi" w:cstheme="minorBidi"/>
            <w:szCs w:val="22"/>
          </w:rPr>
          <w:tab/>
        </w:r>
        <w:r w:rsidRPr="00D900C6" w:rsidDel="00D900C6">
          <w:rPr>
            <w:rFonts w:cs="Times New Roman"/>
            <w:rPrChange w:id="336" w:author="Doug A. Wood" w:date="2017-05-31T11:37:00Z">
              <w:rPr>
                <w:rStyle w:val="Hyperlink"/>
              </w:rPr>
            </w:rPrChange>
          </w:rPr>
          <w:delText>Object Structures</w:delText>
        </w:r>
        <w:r w:rsidDel="00D900C6">
          <w:rPr>
            <w:webHidden/>
          </w:rPr>
          <w:tab/>
        </w:r>
        <w:r w:rsidR="00FF15FD" w:rsidDel="00D900C6">
          <w:rPr>
            <w:webHidden/>
          </w:rPr>
          <w:delText>41</w:delText>
        </w:r>
      </w:del>
    </w:p>
    <w:p w14:paraId="5B69D1B3" w14:textId="13DC369E" w:rsidR="00E52210" w:rsidDel="00D900C6" w:rsidRDefault="00E52210">
      <w:pPr>
        <w:pStyle w:val="TOC1"/>
        <w:rPr>
          <w:del w:id="337" w:author="Doug A. Wood" w:date="2017-05-31T11:37:00Z"/>
          <w:rFonts w:asciiTheme="minorHAnsi" w:eastAsiaTheme="minorEastAsia" w:hAnsiTheme="minorHAnsi" w:cstheme="minorBidi"/>
          <w:szCs w:val="22"/>
        </w:rPr>
      </w:pPr>
      <w:del w:id="338" w:author="Doug A. Wood" w:date="2017-05-31T11:37:00Z">
        <w:r w:rsidRPr="00D900C6" w:rsidDel="00D900C6">
          <w:rPr>
            <w:rPrChange w:id="339" w:author="Doug A. Wood" w:date="2017-05-31T11:37:00Z">
              <w:rPr>
                <w:rStyle w:val="Hyperlink"/>
              </w:rPr>
            </w:rPrChange>
          </w:rPr>
          <w:delText>7</w:delText>
        </w:r>
        <w:r w:rsidDel="00D900C6">
          <w:rPr>
            <w:rFonts w:asciiTheme="minorHAnsi" w:eastAsiaTheme="minorEastAsia" w:hAnsiTheme="minorHAnsi" w:cstheme="minorBidi"/>
            <w:szCs w:val="22"/>
          </w:rPr>
          <w:tab/>
        </w:r>
        <w:r w:rsidRPr="00D900C6" w:rsidDel="00D900C6">
          <w:rPr>
            <w:rPrChange w:id="340" w:author="Doug A. Wood" w:date="2017-05-31T11:37:00Z">
              <w:rPr>
                <w:rStyle w:val="Hyperlink"/>
              </w:rPr>
            </w:rPrChange>
          </w:rPr>
          <w:delText>Appendix – Summary of Database updates</w:delText>
        </w:r>
        <w:r w:rsidDel="00D900C6">
          <w:rPr>
            <w:webHidden/>
          </w:rPr>
          <w:tab/>
        </w:r>
        <w:r w:rsidR="00FF15FD" w:rsidDel="00D900C6">
          <w:rPr>
            <w:webHidden/>
          </w:rPr>
          <w:delText>42</w:delText>
        </w:r>
      </w:del>
    </w:p>
    <w:p w14:paraId="059EA87B" w14:textId="321A76DF" w:rsidR="00E52210" w:rsidDel="00D900C6" w:rsidRDefault="00E52210">
      <w:pPr>
        <w:pStyle w:val="TOC2"/>
        <w:rPr>
          <w:del w:id="341" w:author="Doug A. Wood" w:date="2017-05-31T11:37:00Z"/>
          <w:rFonts w:asciiTheme="minorHAnsi" w:eastAsiaTheme="minorEastAsia" w:hAnsiTheme="minorHAnsi" w:cstheme="minorBidi"/>
          <w:szCs w:val="22"/>
        </w:rPr>
      </w:pPr>
      <w:del w:id="342" w:author="Doug A. Wood" w:date="2017-05-31T11:37:00Z">
        <w:r w:rsidRPr="00D900C6" w:rsidDel="00D900C6">
          <w:rPr>
            <w:rFonts w:cs="Times New Roman"/>
            <w:rPrChange w:id="343" w:author="Doug A. Wood" w:date="2017-05-31T11:37:00Z">
              <w:rPr>
                <w:rStyle w:val="Hyperlink"/>
              </w:rPr>
            </w:rPrChange>
          </w:rPr>
          <w:delText>7.1</w:delText>
        </w:r>
        <w:r w:rsidDel="00D900C6">
          <w:rPr>
            <w:rFonts w:asciiTheme="minorHAnsi" w:eastAsiaTheme="minorEastAsia" w:hAnsiTheme="minorHAnsi" w:cstheme="minorBidi"/>
            <w:szCs w:val="22"/>
          </w:rPr>
          <w:tab/>
        </w:r>
        <w:r w:rsidRPr="00D900C6" w:rsidDel="00D900C6">
          <w:rPr>
            <w:rFonts w:cs="Times New Roman"/>
            <w:rPrChange w:id="344" w:author="Doug A. Wood" w:date="2017-05-31T11:37:00Z">
              <w:rPr>
                <w:rStyle w:val="Hyperlink"/>
              </w:rPr>
            </w:rPrChange>
          </w:rPr>
          <w:delText>Tables Created:</w:delText>
        </w:r>
        <w:r w:rsidDel="00D900C6">
          <w:rPr>
            <w:webHidden/>
          </w:rPr>
          <w:tab/>
        </w:r>
        <w:r w:rsidR="00FF15FD" w:rsidDel="00D900C6">
          <w:rPr>
            <w:webHidden/>
          </w:rPr>
          <w:delText>42</w:delText>
        </w:r>
      </w:del>
    </w:p>
    <w:p w14:paraId="32B2321A" w14:textId="05FC3168" w:rsidR="00E52210" w:rsidDel="00D900C6" w:rsidRDefault="00E52210">
      <w:pPr>
        <w:pStyle w:val="TOC2"/>
        <w:rPr>
          <w:del w:id="345" w:author="Doug A. Wood" w:date="2017-05-31T11:37:00Z"/>
          <w:rFonts w:asciiTheme="minorHAnsi" w:eastAsiaTheme="minorEastAsia" w:hAnsiTheme="minorHAnsi" w:cstheme="minorBidi"/>
          <w:szCs w:val="22"/>
        </w:rPr>
      </w:pPr>
      <w:del w:id="346" w:author="Doug A. Wood" w:date="2017-05-31T11:37:00Z">
        <w:r w:rsidRPr="00D900C6" w:rsidDel="00D900C6">
          <w:rPr>
            <w:rFonts w:cs="Times New Roman"/>
            <w:rPrChange w:id="347" w:author="Doug A. Wood" w:date="2017-05-31T11:37:00Z">
              <w:rPr>
                <w:rStyle w:val="Hyperlink"/>
              </w:rPr>
            </w:rPrChange>
          </w:rPr>
          <w:delText>7.2</w:delText>
        </w:r>
        <w:r w:rsidDel="00D900C6">
          <w:rPr>
            <w:rFonts w:asciiTheme="minorHAnsi" w:eastAsiaTheme="minorEastAsia" w:hAnsiTheme="minorHAnsi" w:cstheme="minorBidi"/>
            <w:szCs w:val="22"/>
          </w:rPr>
          <w:tab/>
        </w:r>
        <w:r w:rsidRPr="00D900C6" w:rsidDel="00D900C6">
          <w:rPr>
            <w:rFonts w:cs="Times New Roman"/>
            <w:rPrChange w:id="348" w:author="Doug A. Wood" w:date="2017-05-31T11:37:00Z">
              <w:rPr>
                <w:rStyle w:val="Hyperlink"/>
              </w:rPr>
            </w:rPrChange>
          </w:rPr>
          <w:delText>Synonym Domains Added</w:delText>
        </w:r>
        <w:r w:rsidDel="00D900C6">
          <w:rPr>
            <w:webHidden/>
          </w:rPr>
          <w:tab/>
        </w:r>
        <w:r w:rsidR="00FF15FD" w:rsidDel="00D900C6">
          <w:rPr>
            <w:webHidden/>
          </w:rPr>
          <w:delText>42</w:delText>
        </w:r>
      </w:del>
    </w:p>
    <w:p w14:paraId="3A85F817" w14:textId="77777777" w:rsidR="001A2649" w:rsidRDefault="001A2649">
      <w:pPr>
        <w:pStyle w:val="TOC3"/>
      </w:pPr>
      <w:r w:rsidRPr="00447662">
        <w:rPr>
          <w:sz w:val="22"/>
        </w:rPr>
        <w:fldChar w:fldCharType="end"/>
      </w:r>
    </w:p>
    <w:p w14:paraId="408B6492" w14:textId="77777777" w:rsidR="001A2649" w:rsidRDefault="001A2649" w:rsidP="00BE4F0C">
      <w:pPr>
        <w:pStyle w:val="TOC1"/>
        <w:sectPr w:rsidR="001A2649" w:rsidSect="00B33E20">
          <w:type w:val="continuous"/>
          <w:pgSz w:w="12240" w:h="15840" w:code="1"/>
          <w:pgMar w:top="1440" w:right="1728" w:bottom="1440" w:left="1728" w:header="720" w:footer="720" w:gutter="0"/>
          <w:pgNumType w:fmt="lowerRoman"/>
          <w:cols w:space="720"/>
          <w:titlePg/>
        </w:sectPr>
      </w:pPr>
    </w:p>
    <w:p w14:paraId="3E9E0331" w14:textId="77777777" w:rsidR="001A2649" w:rsidRDefault="001A2649">
      <w:pPr>
        <w:pStyle w:val="ListofFigures"/>
      </w:pPr>
      <w:bookmarkStart w:id="349" w:name="_Toc317518803"/>
      <w:bookmarkStart w:id="350" w:name="_Toc483993992"/>
      <w:r>
        <w:lastRenderedPageBreak/>
        <w:t>List of Figures</w:t>
      </w:r>
      <w:bookmarkEnd w:id="349"/>
      <w:bookmarkEnd w:id="350"/>
    </w:p>
    <w:p w14:paraId="5484FF67" w14:textId="6CBF64D0" w:rsidR="00D900C6" w:rsidRDefault="001A2649">
      <w:pPr>
        <w:pStyle w:val="TableofFigures"/>
        <w:rPr>
          <w:ins w:id="351" w:author="Doug A. Wood" w:date="2017-05-31T11:37:00Z"/>
          <w:rFonts w:asciiTheme="minorHAnsi" w:eastAsiaTheme="minorEastAsia" w:hAnsiTheme="minorHAnsi" w:cstheme="minorBidi"/>
          <w:sz w:val="22"/>
          <w:szCs w:val="22"/>
        </w:rPr>
      </w:pPr>
      <w:r>
        <w:fldChar w:fldCharType="begin"/>
      </w:r>
      <w:r>
        <w:instrText xml:space="preserve"> TOC \h \z \c "Figure" </w:instrText>
      </w:r>
      <w:r>
        <w:fldChar w:fldCharType="separate"/>
      </w:r>
      <w:ins w:id="352" w:author="Doug A. Wood" w:date="2017-05-31T11:37:00Z">
        <w:r w:rsidR="00D900C6" w:rsidRPr="009A4DEC">
          <w:rPr>
            <w:rStyle w:val="Hyperlink"/>
          </w:rPr>
          <w:fldChar w:fldCharType="begin"/>
        </w:r>
        <w:r w:rsidR="00D900C6" w:rsidRPr="009A4DEC">
          <w:rPr>
            <w:rStyle w:val="Hyperlink"/>
          </w:rPr>
          <w:instrText xml:space="preserve"> </w:instrText>
        </w:r>
        <w:r w:rsidR="00D900C6">
          <w:instrText>HYPERLINK \l "_Toc483994036"</w:instrText>
        </w:r>
        <w:r w:rsidR="00D900C6" w:rsidRPr="009A4DEC">
          <w:rPr>
            <w:rStyle w:val="Hyperlink"/>
          </w:rPr>
          <w:instrText xml:space="preserve"> </w:instrText>
        </w:r>
        <w:r w:rsidR="00D900C6" w:rsidRPr="009A4DEC">
          <w:rPr>
            <w:rStyle w:val="Hyperlink"/>
          </w:rPr>
        </w:r>
        <w:r w:rsidR="00D900C6" w:rsidRPr="009A4DEC">
          <w:rPr>
            <w:rStyle w:val="Hyperlink"/>
          </w:rPr>
          <w:fldChar w:fldCharType="separate"/>
        </w:r>
        <w:r w:rsidR="00D900C6" w:rsidRPr="009A4DEC">
          <w:rPr>
            <w:rStyle w:val="Hyperlink"/>
          </w:rPr>
          <w:t>Figure 1 – Model viewer embedded into the Maximo Locations application</w:t>
        </w:r>
        <w:r w:rsidR="00D900C6">
          <w:rPr>
            <w:webHidden/>
          </w:rPr>
          <w:tab/>
        </w:r>
        <w:r w:rsidR="00D900C6">
          <w:rPr>
            <w:webHidden/>
          </w:rPr>
          <w:fldChar w:fldCharType="begin"/>
        </w:r>
        <w:r w:rsidR="00D900C6">
          <w:rPr>
            <w:webHidden/>
          </w:rPr>
          <w:instrText xml:space="preserve"> PAGEREF _Toc483994036 \h </w:instrText>
        </w:r>
        <w:r w:rsidR="00D900C6">
          <w:rPr>
            <w:webHidden/>
          </w:rPr>
        </w:r>
      </w:ins>
      <w:r w:rsidR="00D900C6">
        <w:rPr>
          <w:webHidden/>
        </w:rPr>
        <w:fldChar w:fldCharType="separate"/>
      </w:r>
      <w:ins w:id="353" w:author="Doug A. Wood" w:date="2017-05-31T13:09:00Z">
        <w:r w:rsidR="00365163">
          <w:rPr>
            <w:webHidden/>
          </w:rPr>
          <w:t>5</w:t>
        </w:r>
      </w:ins>
      <w:ins w:id="354" w:author="Doug A. Wood" w:date="2017-05-31T11:37:00Z">
        <w:r w:rsidR="00D900C6">
          <w:rPr>
            <w:webHidden/>
          </w:rPr>
          <w:fldChar w:fldCharType="end"/>
        </w:r>
        <w:r w:rsidR="00D900C6" w:rsidRPr="009A4DEC">
          <w:rPr>
            <w:rStyle w:val="Hyperlink"/>
          </w:rPr>
          <w:fldChar w:fldCharType="end"/>
        </w:r>
      </w:ins>
    </w:p>
    <w:p w14:paraId="0D46F900" w14:textId="52302547" w:rsidR="00D900C6" w:rsidRDefault="00D900C6">
      <w:pPr>
        <w:pStyle w:val="TableofFigures"/>
        <w:rPr>
          <w:ins w:id="355" w:author="Doug A. Wood" w:date="2017-05-31T11:37:00Z"/>
          <w:rFonts w:asciiTheme="minorHAnsi" w:eastAsiaTheme="minorEastAsia" w:hAnsiTheme="minorHAnsi" w:cstheme="minorBidi"/>
          <w:sz w:val="22"/>
          <w:szCs w:val="22"/>
        </w:rPr>
      </w:pPr>
      <w:ins w:id="356" w:author="Doug A. Wood" w:date="2017-05-31T11:37:00Z">
        <w:r w:rsidRPr="009A4DEC">
          <w:rPr>
            <w:rStyle w:val="Hyperlink"/>
          </w:rPr>
          <w:fldChar w:fldCharType="begin"/>
        </w:r>
        <w:r w:rsidRPr="009A4DEC">
          <w:rPr>
            <w:rStyle w:val="Hyperlink"/>
          </w:rPr>
          <w:instrText xml:space="preserve"> </w:instrText>
        </w:r>
        <w:r>
          <w:instrText>HYPERLINK \l "_Toc483994037"</w:instrText>
        </w:r>
        <w:r w:rsidRPr="009A4DEC">
          <w:rPr>
            <w:rStyle w:val="Hyperlink"/>
          </w:rPr>
          <w:instrText xml:space="preserve"> </w:instrText>
        </w:r>
        <w:r w:rsidRPr="009A4DEC">
          <w:rPr>
            <w:rStyle w:val="Hyperlink"/>
          </w:rPr>
        </w:r>
        <w:r w:rsidRPr="009A4DEC">
          <w:rPr>
            <w:rStyle w:val="Hyperlink"/>
          </w:rPr>
          <w:fldChar w:fldCharType="separate"/>
        </w:r>
        <w:r w:rsidRPr="009A4DEC">
          <w:rPr>
            <w:rStyle w:val="Hyperlink"/>
          </w:rPr>
          <w:t>Figure 2 - The Model viewer for work order dispatch</w:t>
        </w:r>
        <w:r>
          <w:rPr>
            <w:webHidden/>
          </w:rPr>
          <w:tab/>
        </w:r>
        <w:r>
          <w:rPr>
            <w:webHidden/>
          </w:rPr>
          <w:fldChar w:fldCharType="begin"/>
        </w:r>
        <w:r>
          <w:rPr>
            <w:webHidden/>
          </w:rPr>
          <w:instrText xml:space="preserve"> PAGEREF _Toc483994037 \h </w:instrText>
        </w:r>
        <w:r>
          <w:rPr>
            <w:webHidden/>
          </w:rPr>
        </w:r>
      </w:ins>
      <w:r>
        <w:rPr>
          <w:webHidden/>
        </w:rPr>
        <w:fldChar w:fldCharType="separate"/>
      </w:r>
      <w:ins w:id="357" w:author="Doug A. Wood" w:date="2017-05-31T13:09:00Z">
        <w:r w:rsidR="00365163">
          <w:rPr>
            <w:webHidden/>
          </w:rPr>
          <w:t>6</w:t>
        </w:r>
      </w:ins>
      <w:ins w:id="358" w:author="Doug A. Wood" w:date="2017-05-31T11:37:00Z">
        <w:r>
          <w:rPr>
            <w:webHidden/>
          </w:rPr>
          <w:fldChar w:fldCharType="end"/>
        </w:r>
        <w:r w:rsidRPr="009A4DEC">
          <w:rPr>
            <w:rStyle w:val="Hyperlink"/>
          </w:rPr>
          <w:fldChar w:fldCharType="end"/>
        </w:r>
      </w:ins>
    </w:p>
    <w:p w14:paraId="76CB1BA9" w14:textId="20984927" w:rsidR="00D900C6" w:rsidRDefault="00D900C6">
      <w:pPr>
        <w:pStyle w:val="TableofFigures"/>
        <w:rPr>
          <w:ins w:id="359" w:author="Doug A. Wood" w:date="2017-05-31T11:37:00Z"/>
          <w:rFonts w:asciiTheme="minorHAnsi" w:eastAsiaTheme="minorEastAsia" w:hAnsiTheme="minorHAnsi" w:cstheme="minorBidi"/>
          <w:sz w:val="22"/>
          <w:szCs w:val="22"/>
        </w:rPr>
      </w:pPr>
      <w:ins w:id="360" w:author="Doug A. Wood" w:date="2017-05-31T11:37:00Z">
        <w:r w:rsidRPr="009A4DEC">
          <w:rPr>
            <w:rStyle w:val="Hyperlink"/>
          </w:rPr>
          <w:fldChar w:fldCharType="begin"/>
        </w:r>
        <w:r w:rsidRPr="009A4DEC">
          <w:rPr>
            <w:rStyle w:val="Hyperlink"/>
          </w:rPr>
          <w:instrText xml:space="preserve"> </w:instrText>
        </w:r>
        <w:r>
          <w:instrText>HYPERLINK \l "_Toc483994038"</w:instrText>
        </w:r>
        <w:r w:rsidRPr="009A4DEC">
          <w:rPr>
            <w:rStyle w:val="Hyperlink"/>
          </w:rPr>
          <w:instrText xml:space="preserve"> </w:instrText>
        </w:r>
        <w:r w:rsidRPr="009A4DEC">
          <w:rPr>
            <w:rStyle w:val="Hyperlink"/>
          </w:rPr>
        </w:r>
        <w:r w:rsidRPr="009A4DEC">
          <w:rPr>
            <w:rStyle w:val="Hyperlink"/>
          </w:rPr>
          <w:fldChar w:fldCharType="separate"/>
        </w:r>
        <w:r w:rsidRPr="009A4DEC">
          <w:rPr>
            <w:rStyle w:val="Hyperlink"/>
          </w:rPr>
          <w:t>Figure 3 - Model files and locations</w:t>
        </w:r>
        <w:r>
          <w:rPr>
            <w:webHidden/>
          </w:rPr>
          <w:tab/>
        </w:r>
        <w:r>
          <w:rPr>
            <w:webHidden/>
          </w:rPr>
          <w:fldChar w:fldCharType="begin"/>
        </w:r>
        <w:r>
          <w:rPr>
            <w:webHidden/>
          </w:rPr>
          <w:instrText xml:space="preserve"> PAGEREF _Toc483994038 \h </w:instrText>
        </w:r>
        <w:r>
          <w:rPr>
            <w:webHidden/>
          </w:rPr>
        </w:r>
      </w:ins>
      <w:r>
        <w:rPr>
          <w:webHidden/>
        </w:rPr>
        <w:fldChar w:fldCharType="separate"/>
      </w:r>
      <w:ins w:id="361" w:author="Doug A. Wood" w:date="2017-05-31T13:09:00Z">
        <w:r w:rsidR="00365163">
          <w:rPr>
            <w:webHidden/>
          </w:rPr>
          <w:t>22</w:t>
        </w:r>
      </w:ins>
      <w:ins w:id="362" w:author="Doug A. Wood" w:date="2017-05-31T11:37:00Z">
        <w:r>
          <w:rPr>
            <w:webHidden/>
          </w:rPr>
          <w:fldChar w:fldCharType="end"/>
        </w:r>
        <w:r w:rsidRPr="009A4DEC">
          <w:rPr>
            <w:rStyle w:val="Hyperlink"/>
          </w:rPr>
          <w:fldChar w:fldCharType="end"/>
        </w:r>
      </w:ins>
    </w:p>
    <w:p w14:paraId="68F1181B" w14:textId="2DA6FF5D" w:rsidR="00D900C6" w:rsidRDefault="00D900C6">
      <w:pPr>
        <w:pStyle w:val="TableofFigures"/>
        <w:rPr>
          <w:ins w:id="363" w:author="Doug A. Wood" w:date="2017-05-31T11:37:00Z"/>
          <w:rFonts w:asciiTheme="minorHAnsi" w:eastAsiaTheme="minorEastAsia" w:hAnsiTheme="minorHAnsi" w:cstheme="minorBidi"/>
          <w:sz w:val="22"/>
          <w:szCs w:val="22"/>
        </w:rPr>
      </w:pPr>
      <w:ins w:id="364" w:author="Doug A. Wood" w:date="2017-05-31T11:37:00Z">
        <w:r w:rsidRPr="009A4DEC">
          <w:rPr>
            <w:rStyle w:val="Hyperlink"/>
          </w:rPr>
          <w:fldChar w:fldCharType="begin"/>
        </w:r>
        <w:r w:rsidRPr="009A4DEC">
          <w:rPr>
            <w:rStyle w:val="Hyperlink"/>
          </w:rPr>
          <w:instrText xml:space="preserve"> </w:instrText>
        </w:r>
        <w:r>
          <w:instrText>HYPERLINK \l "_Toc483994039"</w:instrText>
        </w:r>
        <w:r w:rsidRPr="009A4DEC">
          <w:rPr>
            <w:rStyle w:val="Hyperlink"/>
          </w:rPr>
          <w:instrText xml:space="preserve"> </w:instrText>
        </w:r>
        <w:r w:rsidRPr="009A4DEC">
          <w:rPr>
            <w:rStyle w:val="Hyperlink"/>
          </w:rPr>
        </w:r>
        <w:r w:rsidRPr="009A4DEC">
          <w:rPr>
            <w:rStyle w:val="Hyperlink"/>
          </w:rPr>
          <w:fldChar w:fldCharType="separate"/>
        </w:r>
        <w:r w:rsidRPr="009A4DEC">
          <w:rPr>
            <w:rStyle w:val="Hyperlink"/>
          </w:rPr>
          <w:t>Figure 4 - Edit Systems Dialog</w:t>
        </w:r>
        <w:r>
          <w:rPr>
            <w:webHidden/>
          </w:rPr>
          <w:tab/>
        </w:r>
        <w:r>
          <w:rPr>
            <w:webHidden/>
          </w:rPr>
          <w:fldChar w:fldCharType="begin"/>
        </w:r>
        <w:r>
          <w:rPr>
            <w:webHidden/>
          </w:rPr>
          <w:instrText xml:space="preserve"> PAGEREF _Toc483994039 \h </w:instrText>
        </w:r>
        <w:r>
          <w:rPr>
            <w:webHidden/>
          </w:rPr>
        </w:r>
      </w:ins>
      <w:r>
        <w:rPr>
          <w:webHidden/>
        </w:rPr>
        <w:fldChar w:fldCharType="separate"/>
      </w:r>
      <w:ins w:id="365" w:author="Doug A. Wood" w:date="2017-05-31T13:09:00Z">
        <w:r w:rsidR="00365163">
          <w:rPr>
            <w:webHidden/>
          </w:rPr>
          <w:t>26</w:t>
        </w:r>
      </w:ins>
      <w:ins w:id="366" w:author="Doug A. Wood" w:date="2017-05-31T11:37:00Z">
        <w:r>
          <w:rPr>
            <w:webHidden/>
          </w:rPr>
          <w:fldChar w:fldCharType="end"/>
        </w:r>
        <w:r w:rsidRPr="009A4DEC">
          <w:rPr>
            <w:rStyle w:val="Hyperlink"/>
          </w:rPr>
          <w:fldChar w:fldCharType="end"/>
        </w:r>
      </w:ins>
    </w:p>
    <w:p w14:paraId="109BD686" w14:textId="3A9DD86F" w:rsidR="00E52210" w:rsidDel="00D900C6" w:rsidRDefault="00E52210">
      <w:pPr>
        <w:pStyle w:val="TableofFigures"/>
        <w:rPr>
          <w:del w:id="367" w:author="Doug A. Wood" w:date="2017-05-31T11:37:00Z"/>
          <w:rFonts w:asciiTheme="minorHAnsi" w:eastAsiaTheme="minorEastAsia" w:hAnsiTheme="minorHAnsi" w:cstheme="minorBidi"/>
          <w:sz w:val="22"/>
          <w:szCs w:val="22"/>
        </w:rPr>
      </w:pPr>
      <w:del w:id="368" w:author="Doug A. Wood" w:date="2017-05-31T11:37:00Z">
        <w:r w:rsidRPr="00D900C6" w:rsidDel="00D900C6">
          <w:rPr>
            <w:rFonts w:cs="Times New Roman"/>
            <w:rPrChange w:id="369" w:author="Doug A. Wood" w:date="2017-05-31T11:37:00Z">
              <w:rPr>
                <w:rStyle w:val="Hyperlink"/>
              </w:rPr>
            </w:rPrChange>
          </w:rPr>
          <w:delText>Figure 1 – Model viewer embedded into the Maximo Locations application</w:delText>
        </w:r>
        <w:r w:rsidDel="00D900C6">
          <w:rPr>
            <w:webHidden/>
          </w:rPr>
          <w:tab/>
        </w:r>
        <w:r w:rsidR="00FF15FD" w:rsidDel="00D900C6">
          <w:rPr>
            <w:webHidden/>
          </w:rPr>
          <w:delText>5</w:delText>
        </w:r>
      </w:del>
    </w:p>
    <w:p w14:paraId="45818196" w14:textId="2205849C" w:rsidR="00E52210" w:rsidDel="00D900C6" w:rsidRDefault="00E52210">
      <w:pPr>
        <w:pStyle w:val="TableofFigures"/>
        <w:rPr>
          <w:del w:id="370" w:author="Doug A. Wood" w:date="2017-05-31T11:37:00Z"/>
          <w:rFonts w:asciiTheme="minorHAnsi" w:eastAsiaTheme="minorEastAsia" w:hAnsiTheme="minorHAnsi" w:cstheme="minorBidi"/>
          <w:sz w:val="22"/>
          <w:szCs w:val="22"/>
        </w:rPr>
      </w:pPr>
      <w:del w:id="371" w:author="Doug A. Wood" w:date="2017-05-31T11:37:00Z">
        <w:r w:rsidRPr="00D900C6" w:rsidDel="00D900C6">
          <w:rPr>
            <w:rFonts w:cs="Times New Roman"/>
            <w:rPrChange w:id="372" w:author="Doug A. Wood" w:date="2017-05-31T11:37:00Z">
              <w:rPr>
                <w:rStyle w:val="Hyperlink"/>
              </w:rPr>
            </w:rPrChange>
          </w:rPr>
          <w:delText>Figure 2 - The Model viewer for work order dispatch</w:delText>
        </w:r>
        <w:r w:rsidDel="00D900C6">
          <w:rPr>
            <w:webHidden/>
          </w:rPr>
          <w:tab/>
        </w:r>
        <w:r w:rsidR="00FF15FD" w:rsidDel="00D900C6">
          <w:rPr>
            <w:webHidden/>
          </w:rPr>
          <w:delText>6</w:delText>
        </w:r>
      </w:del>
    </w:p>
    <w:p w14:paraId="14552618" w14:textId="1822788C" w:rsidR="00E52210" w:rsidDel="00D900C6" w:rsidRDefault="00E52210">
      <w:pPr>
        <w:pStyle w:val="TableofFigures"/>
        <w:rPr>
          <w:del w:id="373" w:author="Doug A. Wood" w:date="2017-05-31T11:37:00Z"/>
          <w:rFonts w:asciiTheme="minorHAnsi" w:eastAsiaTheme="minorEastAsia" w:hAnsiTheme="minorHAnsi" w:cstheme="minorBidi"/>
          <w:sz w:val="22"/>
          <w:szCs w:val="22"/>
        </w:rPr>
      </w:pPr>
      <w:del w:id="374" w:author="Doug A. Wood" w:date="2017-05-31T11:37:00Z">
        <w:r w:rsidRPr="00D900C6" w:rsidDel="00D900C6">
          <w:rPr>
            <w:rFonts w:cs="Times New Roman"/>
            <w:rPrChange w:id="375" w:author="Doug A. Wood" w:date="2017-05-31T11:37:00Z">
              <w:rPr>
                <w:rStyle w:val="Hyperlink"/>
              </w:rPr>
            </w:rPrChange>
          </w:rPr>
          <w:delText>Figure 3 - Model files and locations</w:delText>
        </w:r>
        <w:r w:rsidDel="00D900C6">
          <w:rPr>
            <w:webHidden/>
          </w:rPr>
          <w:tab/>
        </w:r>
        <w:r w:rsidR="00FF15FD" w:rsidDel="00D900C6">
          <w:rPr>
            <w:webHidden/>
          </w:rPr>
          <w:delText>23</w:delText>
        </w:r>
      </w:del>
    </w:p>
    <w:p w14:paraId="21A32EF4" w14:textId="46A8E437" w:rsidR="00E52210" w:rsidDel="00D900C6" w:rsidRDefault="00E52210">
      <w:pPr>
        <w:pStyle w:val="TableofFigures"/>
        <w:rPr>
          <w:del w:id="376" w:author="Doug A. Wood" w:date="2017-05-31T11:37:00Z"/>
          <w:rFonts w:asciiTheme="minorHAnsi" w:eastAsiaTheme="minorEastAsia" w:hAnsiTheme="minorHAnsi" w:cstheme="minorBidi"/>
          <w:sz w:val="22"/>
          <w:szCs w:val="22"/>
        </w:rPr>
      </w:pPr>
      <w:del w:id="377" w:author="Doug A. Wood" w:date="2017-05-31T11:37:00Z">
        <w:r w:rsidRPr="00D900C6" w:rsidDel="00D900C6">
          <w:rPr>
            <w:rFonts w:cs="Times New Roman"/>
            <w:rPrChange w:id="378" w:author="Doug A. Wood" w:date="2017-05-31T11:37:00Z">
              <w:rPr>
                <w:rStyle w:val="Hyperlink"/>
              </w:rPr>
            </w:rPrChange>
          </w:rPr>
          <w:delText>Figure 4 - Edit Systems Dialog</w:delText>
        </w:r>
        <w:r w:rsidDel="00D900C6">
          <w:rPr>
            <w:webHidden/>
          </w:rPr>
          <w:tab/>
        </w:r>
        <w:r w:rsidR="00FF15FD" w:rsidDel="00D900C6">
          <w:rPr>
            <w:webHidden/>
          </w:rPr>
          <w:delText>27</w:delText>
        </w:r>
      </w:del>
    </w:p>
    <w:p w14:paraId="083A31E8" w14:textId="77777777" w:rsidR="001A2649" w:rsidRDefault="001A2649">
      <w:pPr>
        <w:pStyle w:val="TableofFigures"/>
      </w:pPr>
      <w:r>
        <w:fldChar w:fldCharType="end"/>
      </w:r>
    </w:p>
    <w:p w14:paraId="3B993420" w14:textId="77777777" w:rsidR="001A2649" w:rsidRDefault="001A2649">
      <w:pPr>
        <w:pStyle w:val="BodyText"/>
      </w:pPr>
    </w:p>
    <w:p w14:paraId="7F7174DB" w14:textId="77777777" w:rsidR="001A2649" w:rsidRDefault="001A2649">
      <w:pPr>
        <w:pStyle w:val="BodyText"/>
        <w:sectPr w:rsidR="001A2649" w:rsidSect="00B33E20">
          <w:pgSz w:w="12240" w:h="15840" w:code="1"/>
          <w:pgMar w:top="1440" w:right="1728" w:bottom="1440" w:left="1728" w:header="720" w:footer="720" w:gutter="0"/>
          <w:pgNumType w:fmt="lowerRoman"/>
          <w:cols w:space="720"/>
        </w:sectPr>
      </w:pPr>
    </w:p>
    <w:p w14:paraId="3E9CEF78" w14:textId="77777777" w:rsidR="001A2649" w:rsidRDefault="001A2649" w:rsidP="005C7CE1">
      <w:pPr>
        <w:pStyle w:val="BodyText"/>
        <w:ind w:left="0"/>
        <w:rPr>
          <w:b/>
          <w:sz w:val="40"/>
          <w:szCs w:val="40"/>
        </w:rPr>
      </w:pPr>
      <w:r w:rsidRPr="005C7CE1">
        <w:rPr>
          <w:b/>
          <w:sz w:val="40"/>
          <w:szCs w:val="40"/>
        </w:rPr>
        <w:lastRenderedPageBreak/>
        <w:t>Executive Summary</w:t>
      </w:r>
    </w:p>
    <w:p w14:paraId="259B9674" w14:textId="7BFBD591" w:rsidR="00796D42" w:rsidRDefault="001A2649" w:rsidP="005C7CE1">
      <w:pPr>
        <w:pStyle w:val="BodyText"/>
        <w:ind w:left="0"/>
        <w:rPr>
          <w:szCs w:val="20"/>
        </w:rPr>
      </w:pPr>
      <w:bookmarkStart w:id="379" w:name="OLE_LINK1"/>
      <w:bookmarkStart w:id="380" w:name="OLE_LINK2"/>
      <w:r w:rsidRPr="005C7CE1">
        <w:rPr>
          <w:szCs w:val="20"/>
        </w:rPr>
        <w:t>The Ma</w:t>
      </w:r>
      <w:r>
        <w:rPr>
          <w:szCs w:val="20"/>
        </w:rPr>
        <w:t>ximo®</w:t>
      </w:r>
      <w:r w:rsidRPr="005C7CE1">
        <w:rPr>
          <w:szCs w:val="20"/>
        </w:rPr>
        <w:t xml:space="preserve"> Extension</w:t>
      </w:r>
      <w:r>
        <w:rPr>
          <w:szCs w:val="20"/>
        </w:rPr>
        <w:t>s</w:t>
      </w:r>
      <w:r w:rsidRPr="005C7CE1">
        <w:rPr>
          <w:szCs w:val="20"/>
        </w:rPr>
        <w:t xml:space="preserve"> for Building Information Models (BIM) </w:t>
      </w:r>
      <w:r w:rsidR="009D459B">
        <w:rPr>
          <w:szCs w:val="20"/>
        </w:rPr>
        <w:t xml:space="preserve">- </w:t>
      </w:r>
      <w:r w:rsidR="00192214">
        <w:rPr>
          <w:szCs w:val="20"/>
        </w:rPr>
        <w:t xml:space="preserve">Autodesk Forge Viewer Plug-in </w:t>
      </w:r>
      <w:r w:rsidRPr="005C7CE1">
        <w:rPr>
          <w:szCs w:val="20"/>
        </w:rPr>
        <w:t>provide</w:t>
      </w:r>
      <w:r>
        <w:rPr>
          <w:szCs w:val="20"/>
        </w:rPr>
        <w:t>s</w:t>
      </w:r>
      <w:r w:rsidRPr="005C7CE1">
        <w:rPr>
          <w:szCs w:val="20"/>
        </w:rPr>
        <w:t xml:space="preserve"> support </w:t>
      </w:r>
      <w:r w:rsidR="00192214">
        <w:rPr>
          <w:szCs w:val="20"/>
        </w:rPr>
        <w:t xml:space="preserve">for utilizing the Autodesk Forge </w:t>
      </w:r>
      <w:r w:rsidR="004A6F1D">
        <w:rPr>
          <w:szCs w:val="20"/>
        </w:rPr>
        <w:t>V</w:t>
      </w:r>
      <w:r w:rsidR="00192214">
        <w:rPr>
          <w:szCs w:val="20"/>
        </w:rPr>
        <w:t>iewer in Maximo</w:t>
      </w:r>
      <w:r>
        <w:rPr>
          <w:szCs w:val="20"/>
        </w:rPr>
        <w:t>.</w:t>
      </w:r>
      <w:r w:rsidR="00192214">
        <w:rPr>
          <w:szCs w:val="20"/>
        </w:rPr>
        <w:t xml:space="preserve"> </w:t>
      </w:r>
      <w:r w:rsidR="00CD37C7">
        <w:rPr>
          <w:szCs w:val="20"/>
        </w:rPr>
        <w:t xml:space="preserve">It is most easily </w:t>
      </w:r>
      <w:r w:rsidR="00796D42">
        <w:rPr>
          <w:szCs w:val="20"/>
        </w:rPr>
        <w:t>utiliz</w:t>
      </w:r>
      <w:r w:rsidR="009D459B">
        <w:rPr>
          <w:szCs w:val="20"/>
        </w:rPr>
        <w:t>ed</w:t>
      </w:r>
      <w:r w:rsidR="00CD37C7">
        <w:rPr>
          <w:szCs w:val="20"/>
        </w:rPr>
        <w:t xml:space="preserve"> in conjunction with </w:t>
      </w:r>
      <w:proofErr w:type="spellStart"/>
      <w:r w:rsidR="00CD37C7">
        <w:rPr>
          <w:szCs w:val="20"/>
        </w:rPr>
        <w:t>COBie</w:t>
      </w:r>
      <w:proofErr w:type="spellEnd"/>
      <w:r w:rsidR="00CD37C7">
        <w:rPr>
          <w:szCs w:val="20"/>
        </w:rPr>
        <w:t xml:space="preserve"> data </w:t>
      </w:r>
      <w:r w:rsidR="009D459B">
        <w:rPr>
          <w:szCs w:val="20"/>
        </w:rPr>
        <w:t xml:space="preserve">that is </w:t>
      </w:r>
      <w:r w:rsidR="00CD37C7">
        <w:rPr>
          <w:szCs w:val="20"/>
        </w:rPr>
        <w:t xml:space="preserve">imported </w:t>
      </w:r>
      <w:r w:rsidR="009D459B">
        <w:rPr>
          <w:szCs w:val="20"/>
        </w:rPr>
        <w:t xml:space="preserve">in </w:t>
      </w:r>
      <w:r w:rsidR="00CD37C7">
        <w:rPr>
          <w:szCs w:val="20"/>
        </w:rPr>
        <w:t xml:space="preserve">the BIM Projects </w:t>
      </w:r>
      <w:r w:rsidR="00796D42">
        <w:rPr>
          <w:szCs w:val="20"/>
        </w:rPr>
        <w:t xml:space="preserve">application.  </w:t>
      </w:r>
    </w:p>
    <w:p w14:paraId="6E2903B0" w14:textId="77777777" w:rsidR="004A5BFB" w:rsidRDefault="004A5BFB" w:rsidP="00F91D00">
      <w:pPr>
        <w:pStyle w:val="BodyText"/>
        <w:ind w:left="0"/>
        <w:rPr>
          <w:szCs w:val="20"/>
        </w:rPr>
      </w:pPr>
    </w:p>
    <w:bookmarkEnd w:id="379"/>
    <w:bookmarkEnd w:id="380"/>
    <w:p w14:paraId="46FC73CF" w14:textId="77777777" w:rsidR="00F91D00" w:rsidRDefault="00F91D00" w:rsidP="00F91D00">
      <w:pPr>
        <w:pStyle w:val="BodyText"/>
        <w:ind w:left="0"/>
      </w:pPr>
      <w:r>
        <w:t>The Forge Viewer integration provides visualization of Building Information Model (BIM) data in the context of the Maximo Assets, Locations, and Work Order Tracking applications.  In this context, it provides the following features:</w:t>
      </w:r>
    </w:p>
    <w:p w14:paraId="5DF39CBF" w14:textId="77777777" w:rsidR="00F91D00" w:rsidRPr="00F91D00" w:rsidRDefault="00F91D00" w:rsidP="00F91D00">
      <w:pPr>
        <w:pStyle w:val="BodyText"/>
        <w:ind w:left="0"/>
        <w:rPr>
          <w:b/>
          <w:sz w:val="22"/>
          <w:szCs w:val="22"/>
        </w:rPr>
      </w:pPr>
      <w:r w:rsidRPr="00F91D00">
        <w:rPr>
          <w:b/>
          <w:sz w:val="22"/>
          <w:szCs w:val="22"/>
        </w:rPr>
        <w:t>Forge Service Administration</w:t>
      </w:r>
    </w:p>
    <w:p w14:paraId="65D12F57" w14:textId="77777777" w:rsidR="00F91D00" w:rsidRDefault="00F91D00" w:rsidP="00F91D00">
      <w:pPr>
        <w:rPr>
          <w:rFonts w:ascii="Arial" w:hAnsi="Arial" w:cs="Arial"/>
          <w:sz w:val="20"/>
          <w:szCs w:val="20"/>
        </w:rPr>
      </w:pPr>
      <w:r w:rsidRPr="00192214">
        <w:rPr>
          <w:rFonts w:ascii="Arial" w:hAnsi="Arial" w:cs="Arial"/>
          <w:sz w:val="20"/>
          <w:szCs w:val="20"/>
        </w:rPr>
        <w:t>A UI for adm</w:t>
      </w:r>
      <w:r>
        <w:rPr>
          <w:rFonts w:ascii="Arial" w:hAnsi="Arial" w:cs="Arial"/>
          <w:sz w:val="20"/>
          <w:szCs w:val="20"/>
        </w:rPr>
        <w:t>i</w:t>
      </w:r>
      <w:r w:rsidRPr="00192214">
        <w:rPr>
          <w:rFonts w:ascii="Arial" w:hAnsi="Arial" w:cs="Arial"/>
          <w:sz w:val="20"/>
          <w:szCs w:val="20"/>
        </w:rPr>
        <w:t>nis</w:t>
      </w:r>
      <w:r>
        <w:rPr>
          <w:rFonts w:ascii="Arial" w:hAnsi="Arial" w:cs="Arial"/>
          <w:sz w:val="20"/>
          <w:szCs w:val="20"/>
        </w:rPr>
        <w:t>ter</w:t>
      </w:r>
      <w:r w:rsidRPr="00192214">
        <w:rPr>
          <w:rFonts w:ascii="Arial" w:hAnsi="Arial" w:cs="Arial"/>
          <w:sz w:val="20"/>
          <w:szCs w:val="20"/>
        </w:rPr>
        <w:t>ing the Autodesk Forge service as used by Maximo</w:t>
      </w:r>
      <w:r>
        <w:rPr>
          <w:rFonts w:ascii="Arial" w:hAnsi="Arial" w:cs="Arial"/>
          <w:sz w:val="20"/>
          <w:szCs w:val="20"/>
        </w:rPr>
        <w:t xml:space="preserve"> including:</w:t>
      </w:r>
    </w:p>
    <w:p w14:paraId="25120249" w14:textId="77777777" w:rsidR="00F91D00" w:rsidRDefault="00F91D00" w:rsidP="00290201">
      <w:pPr>
        <w:numPr>
          <w:ilvl w:val="0"/>
          <w:numId w:val="46"/>
        </w:numPr>
        <w:tabs>
          <w:tab w:val="left" w:pos="360"/>
        </w:tabs>
        <w:spacing w:before="120" w:after="120"/>
        <w:ind w:left="720"/>
        <w:rPr>
          <w:rFonts w:ascii="Arial" w:hAnsi="Arial" w:cs="Arial"/>
          <w:sz w:val="20"/>
          <w:szCs w:val="20"/>
        </w:rPr>
      </w:pPr>
      <w:r>
        <w:rPr>
          <w:rFonts w:ascii="Arial" w:hAnsi="Arial" w:cs="Arial"/>
          <w:sz w:val="20"/>
          <w:szCs w:val="20"/>
        </w:rPr>
        <w:t>Managing storage containers (Autodesk Forge Buckets)</w:t>
      </w:r>
    </w:p>
    <w:p w14:paraId="3EEE70A7" w14:textId="77777777" w:rsidR="00F91D00" w:rsidRDefault="00F91D00" w:rsidP="00290201">
      <w:pPr>
        <w:numPr>
          <w:ilvl w:val="0"/>
          <w:numId w:val="46"/>
        </w:numPr>
        <w:tabs>
          <w:tab w:val="left" w:pos="360"/>
        </w:tabs>
        <w:spacing w:before="120" w:after="120"/>
        <w:ind w:left="720"/>
        <w:rPr>
          <w:rFonts w:ascii="Arial" w:hAnsi="Arial" w:cs="Arial"/>
          <w:sz w:val="20"/>
          <w:szCs w:val="20"/>
        </w:rPr>
      </w:pPr>
      <w:r>
        <w:rPr>
          <w:rFonts w:ascii="Arial" w:hAnsi="Arial" w:cs="Arial"/>
          <w:sz w:val="20"/>
          <w:szCs w:val="20"/>
        </w:rPr>
        <w:t>Uploading models to the Autodesk Forge service</w:t>
      </w:r>
    </w:p>
    <w:p w14:paraId="5C64911B" w14:textId="77777777" w:rsidR="00F91D00" w:rsidRDefault="00F91D00" w:rsidP="00290201">
      <w:pPr>
        <w:numPr>
          <w:ilvl w:val="0"/>
          <w:numId w:val="46"/>
        </w:numPr>
        <w:tabs>
          <w:tab w:val="left" w:pos="360"/>
        </w:tabs>
        <w:spacing w:before="120" w:after="120"/>
        <w:ind w:left="720"/>
        <w:rPr>
          <w:rFonts w:ascii="Arial" w:hAnsi="Arial" w:cs="Arial"/>
          <w:sz w:val="20"/>
          <w:szCs w:val="20"/>
        </w:rPr>
      </w:pPr>
      <w:r>
        <w:rPr>
          <w:rFonts w:ascii="Arial" w:hAnsi="Arial" w:cs="Arial"/>
          <w:sz w:val="20"/>
          <w:szCs w:val="20"/>
        </w:rPr>
        <w:t>Linking multi-part models</w:t>
      </w:r>
    </w:p>
    <w:p w14:paraId="191F9BDE" w14:textId="77777777" w:rsidR="00F91D00" w:rsidRDefault="00F91D00" w:rsidP="00290201">
      <w:pPr>
        <w:numPr>
          <w:ilvl w:val="0"/>
          <w:numId w:val="46"/>
        </w:numPr>
        <w:tabs>
          <w:tab w:val="left" w:pos="360"/>
        </w:tabs>
        <w:spacing w:before="120" w:after="120"/>
        <w:ind w:left="720"/>
        <w:rPr>
          <w:rFonts w:ascii="Arial" w:hAnsi="Arial" w:cs="Arial"/>
          <w:sz w:val="20"/>
          <w:szCs w:val="20"/>
        </w:rPr>
      </w:pPr>
      <w:r>
        <w:rPr>
          <w:rFonts w:ascii="Arial" w:hAnsi="Arial" w:cs="Arial"/>
          <w:sz w:val="20"/>
          <w:szCs w:val="20"/>
        </w:rPr>
        <w:t>Translating models into viewable formats</w:t>
      </w:r>
    </w:p>
    <w:p w14:paraId="6CAB4C11" w14:textId="77777777" w:rsidR="00F91D00" w:rsidRPr="00192214" w:rsidRDefault="00F91D00" w:rsidP="00F91D00">
      <w:pPr>
        <w:tabs>
          <w:tab w:val="left" w:pos="1440"/>
        </w:tabs>
        <w:spacing w:before="120" w:after="120"/>
        <w:rPr>
          <w:rFonts w:ascii="Arial" w:hAnsi="Arial" w:cs="Arial"/>
          <w:sz w:val="20"/>
          <w:szCs w:val="20"/>
        </w:rPr>
      </w:pPr>
    </w:p>
    <w:p w14:paraId="02921FC4" w14:textId="77777777" w:rsidR="00F91D00" w:rsidRPr="00F91D00" w:rsidRDefault="00F91D00" w:rsidP="00F91D00">
      <w:pPr>
        <w:pStyle w:val="BodyText"/>
        <w:ind w:left="0"/>
        <w:rPr>
          <w:b/>
          <w:sz w:val="22"/>
          <w:szCs w:val="22"/>
        </w:rPr>
      </w:pPr>
      <w:r w:rsidRPr="00F91D00">
        <w:rPr>
          <w:b/>
          <w:sz w:val="22"/>
          <w:szCs w:val="22"/>
        </w:rPr>
        <w:t>Maximo Integration</w:t>
      </w:r>
    </w:p>
    <w:p w14:paraId="3AD951C9" w14:textId="77777777" w:rsidR="00F91D00" w:rsidRDefault="00F91D00" w:rsidP="00290201">
      <w:pPr>
        <w:pStyle w:val="BodyText"/>
        <w:numPr>
          <w:ilvl w:val="1"/>
          <w:numId w:val="47"/>
        </w:numPr>
        <w:ind w:left="720"/>
      </w:pPr>
      <w:r>
        <w:t>Model file management - the viewer automatically displays the correct model file(s) for a selected Maximo location or asset.  If there are multiple models available, a list is provided, and most of the context is maintained when switching between models.</w:t>
      </w:r>
    </w:p>
    <w:p w14:paraId="3E234C9C" w14:textId="77777777" w:rsidR="00F91D00" w:rsidRDefault="00F91D00" w:rsidP="00290201">
      <w:pPr>
        <w:pStyle w:val="BodyText"/>
        <w:numPr>
          <w:ilvl w:val="1"/>
          <w:numId w:val="47"/>
        </w:numPr>
        <w:ind w:left="720"/>
      </w:pPr>
      <w:r>
        <w:t>Viewer context is synchronized to Maximo (locations and assets) - selecting a record in Maximo selects the corresponding item in the Viewer which zooms and centers the 3D model on that item.</w:t>
      </w:r>
    </w:p>
    <w:p w14:paraId="6B3EDD2D" w14:textId="77777777" w:rsidR="00F91D00" w:rsidRDefault="00F91D00" w:rsidP="00290201">
      <w:pPr>
        <w:pStyle w:val="BodyText"/>
        <w:numPr>
          <w:ilvl w:val="1"/>
          <w:numId w:val="47"/>
        </w:numPr>
        <w:ind w:left="720"/>
      </w:pPr>
      <w:r>
        <w:t>Maximo context is synchronized to the Viewer (locations and assets) - selecting an item in the Viewer causes the corresponding record in Maximo to become the current Maximo record</w:t>
      </w:r>
    </w:p>
    <w:p w14:paraId="65B805C0" w14:textId="77777777" w:rsidR="00F91D00" w:rsidRDefault="00F91D00" w:rsidP="00290201">
      <w:pPr>
        <w:pStyle w:val="BodyText"/>
        <w:numPr>
          <w:ilvl w:val="1"/>
          <w:numId w:val="47"/>
        </w:numPr>
        <w:ind w:left="720"/>
      </w:pPr>
      <w:r>
        <w:t>The Viewer can be used as an asset selection lookup anywhere in Maximo where an asset look-up menu is available.</w:t>
      </w:r>
    </w:p>
    <w:p w14:paraId="5FC18112" w14:textId="77777777" w:rsidR="00F91D00" w:rsidRDefault="00F91D00" w:rsidP="00290201">
      <w:pPr>
        <w:pStyle w:val="BodyText"/>
        <w:numPr>
          <w:ilvl w:val="1"/>
          <w:numId w:val="47"/>
        </w:numPr>
        <w:ind w:left="720"/>
      </w:pPr>
      <w:r>
        <w:t xml:space="preserve">The Viewer can be used to select a set of assets to add to a service request or work order. </w:t>
      </w:r>
    </w:p>
    <w:p w14:paraId="1D818614" w14:textId="77777777" w:rsidR="00F91D00" w:rsidRDefault="00F91D00" w:rsidP="00290201">
      <w:pPr>
        <w:pStyle w:val="BodyText"/>
        <w:numPr>
          <w:ilvl w:val="1"/>
          <w:numId w:val="47"/>
        </w:numPr>
        <w:ind w:left="720"/>
      </w:pPr>
      <w:r>
        <w:t>You can create service requests and work orders directly in the Viewer</w:t>
      </w:r>
    </w:p>
    <w:p w14:paraId="0D016E62" w14:textId="77777777" w:rsidR="00F91D00" w:rsidRDefault="00F91D00" w:rsidP="00290201">
      <w:pPr>
        <w:pStyle w:val="BodyText"/>
        <w:numPr>
          <w:ilvl w:val="1"/>
          <w:numId w:val="47"/>
        </w:numPr>
        <w:ind w:left="720"/>
      </w:pPr>
      <w:r>
        <w:t>You can search a facility for open work orders, preventative maintenance work, and service requests, and display all or a selected set of the search results as the selection set in the Viewer.</w:t>
      </w:r>
    </w:p>
    <w:p w14:paraId="0AF45329" w14:textId="77777777" w:rsidR="00F91D00" w:rsidRDefault="00F91D00" w:rsidP="00290201">
      <w:pPr>
        <w:pStyle w:val="BodyText"/>
        <w:numPr>
          <w:ilvl w:val="1"/>
          <w:numId w:val="47"/>
        </w:numPr>
        <w:ind w:left="720"/>
      </w:pPr>
      <w:r>
        <w:t>You can display members of Maximo systems in the Viewer - search from systems and zones either that are either defined for the facility, or for which the selected item is a member.  You can display all members of the system as the current selection or drill-down to any member of the system and select it in the Viewer.</w:t>
      </w:r>
    </w:p>
    <w:p w14:paraId="5A271027" w14:textId="77777777" w:rsidR="00F91D00" w:rsidRDefault="00F91D00" w:rsidP="00290201">
      <w:pPr>
        <w:pStyle w:val="BodyText"/>
        <w:numPr>
          <w:ilvl w:val="1"/>
          <w:numId w:val="47"/>
        </w:numPr>
        <w:ind w:left="720"/>
      </w:pPr>
      <w:r>
        <w:t>You can create and edit Maximo systems from the Viewer - the selection set in the Viewer can be used to either create a new system or be added as a sub-tree to an existing system.</w:t>
      </w:r>
    </w:p>
    <w:p w14:paraId="27A39437" w14:textId="77777777" w:rsidR="00F91D00" w:rsidRDefault="00F91D00" w:rsidP="00290201">
      <w:pPr>
        <w:pStyle w:val="BodyText"/>
        <w:numPr>
          <w:ilvl w:val="1"/>
          <w:numId w:val="47"/>
        </w:numPr>
        <w:ind w:left="720"/>
      </w:pPr>
      <w:r>
        <w:t>You can navigate through a multi-item selection set changing both the model view (zoom and center), and the current Maximo record to the current item in the set.</w:t>
      </w:r>
    </w:p>
    <w:p w14:paraId="4979D8F9" w14:textId="77777777" w:rsidR="00F91D00" w:rsidRDefault="00F91D00" w:rsidP="00290201">
      <w:pPr>
        <w:pStyle w:val="BodyText"/>
        <w:numPr>
          <w:ilvl w:val="1"/>
          <w:numId w:val="47"/>
        </w:numPr>
        <w:ind w:left="720"/>
      </w:pPr>
      <w:r>
        <w:lastRenderedPageBreak/>
        <w:t>You can markup a view in the Viewer, save the markup with a Work Order, and then display the markup any time the work order is viewed.</w:t>
      </w:r>
    </w:p>
    <w:p w14:paraId="62859DE0" w14:textId="77777777" w:rsidR="00F91D00" w:rsidRPr="00F91D00" w:rsidRDefault="00F91D00" w:rsidP="00F91D00">
      <w:pPr>
        <w:pStyle w:val="BodyText"/>
        <w:ind w:left="0"/>
        <w:rPr>
          <w:b/>
          <w:sz w:val="22"/>
          <w:szCs w:val="22"/>
        </w:rPr>
      </w:pPr>
      <w:r w:rsidRPr="00F91D00">
        <w:rPr>
          <w:b/>
          <w:sz w:val="22"/>
          <w:szCs w:val="22"/>
        </w:rPr>
        <w:t xml:space="preserve">Forge Viewer features that are exposed in the Viewer toolbar include: </w:t>
      </w:r>
    </w:p>
    <w:p w14:paraId="3B0676E9" w14:textId="77777777" w:rsidR="00F91D00" w:rsidRPr="0020661C" w:rsidRDefault="00F91D00" w:rsidP="00290201">
      <w:pPr>
        <w:pStyle w:val="BodyText"/>
        <w:numPr>
          <w:ilvl w:val="1"/>
          <w:numId w:val="48"/>
        </w:numPr>
        <w:ind w:left="720"/>
      </w:pPr>
      <w:r w:rsidRPr="0020661C">
        <w:t>Full 3D navigation</w:t>
      </w:r>
    </w:p>
    <w:p w14:paraId="020CAF00" w14:textId="77777777" w:rsidR="00F91D00" w:rsidRDefault="00F91D00" w:rsidP="00290201">
      <w:pPr>
        <w:pStyle w:val="BodyText"/>
        <w:numPr>
          <w:ilvl w:val="1"/>
          <w:numId w:val="48"/>
        </w:numPr>
        <w:ind w:left="720"/>
      </w:pPr>
      <w:r w:rsidRPr="0020661C">
        <w:t xml:space="preserve">Basic </w:t>
      </w:r>
      <w:r>
        <w:t>s</w:t>
      </w:r>
      <w:r w:rsidRPr="0020661C">
        <w:t>earch</w:t>
      </w:r>
    </w:p>
    <w:p w14:paraId="3BA24B1F" w14:textId="77777777" w:rsidR="00F91D00" w:rsidRDefault="00F91D00" w:rsidP="00290201">
      <w:pPr>
        <w:pStyle w:val="BodyText"/>
        <w:numPr>
          <w:ilvl w:val="1"/>
          <w:numId w:val="48"/>
        </w:numPr>
        <w:ind w:left="720"/>
      </w:pPr>
      <w:r>
        <w:t>Model properties</w:t>
      </w:r>
    </w:p>
    <w:p w14:paraId="5C28BFFA" w14:textId="77777777" w:rsidR="00F91D00" w:rsidRDefault="00F91D00" w:rsidP="00290201">
      <w:pPr>
        <w:pStyle w:val="BodyText"/>
        <w:numPr>
          <w:ilvl w:val="1"/>
          <w:numId w:val="48"/>
        </w:numPr>
        <w:ind w:left="720"/>
      </w:pPr>
      <w:r>
        <w:t>Model tree</w:t>
      </w:r>
    </w:p>
    <w:p w14:paraId="2259B0E4" w14:textId="04AB662D" w:rsidR="00F91D00" w:rsidRDefault="00F91D00" w:rsidP="00290201">
      <w:pPr>
        <w:pStyle w:val="BodyText"/>
        <w:numPr>
          <w:ilvl w:val="1"/>
          <w:numId w:val="48"/>
        </w:numPr>
        <w:ind w:left="720"/>
      </w:pPr>
      <w:r>
        <w:t>Sectioning of a model</w:t>
      </w:r>
    </w:p>
    <w:p w14:paraId="65E3D0D9" w14:textId="77777777" w:rsidR="00F91D00" w:rsidRDefault="00F91D00" w:rsidP="00290201">
      <w:pPr>
        <w:pStyle w:val="BodyText"/>
        <w:numPr>
          <w:ilvl w:val="1"/>
          <w:numId w:val="48"/>
        </w:numPr>
        <w:ind w:left="720"/>
      </w:pPr>
      <w:r>
        <w:t>Model walk through</w:t>
      </w:r>
    </w:p>
    <w:p w14:paraId="6FD0139C" w14:textId="77777777" w:rsidR="00F91D00" w:rsidRDefault="00F91D00" w:rsidP="00290201">
      <w:pPr>
        <w:pStyle w:val="BodyText"/>
        <w:numPr>
          <w:ilvl w:val="1"/>
          <w:numId w:val="48"/>
        </w:numPr>
        <w:ind w:left="720"/>
      </w:pPr>
      <w:r>
        <w:t>Save and restore views</w:t>
      </w:r>
    </w:p>
    <w:p w14:paraId="4CE53775" w14:textId="77777777" w:rsidR="001A2649" w:rsidRPr="003B65EF" w:rsidRDefault="001A2649" w:rsidP="003B65EF"/>
    <w:p w14:paraId="108D534E" w14:textId="2115C874" w:rsidR="001A2649" w:rsidRPr="0045291E" w:rsidRDefault="001A2649" w:rsidP="003B65EF">
      <w:pPr>
        <w:rPr>
          <w:rFonts w:ascii="Arial" w:hAnsi="Arial" w:cs="Arial"/>
          <w:sz w:val="20"/>
          <w:szCs w:val="20"/>
        </w:rPr>
      </w:pPr>
      <w:r w:rsidRPr="0045291E">
        <w:rPr>
          <w:rFonts w:ascii="Arial" w:hAnsi="Arial" w:cs="Arial"/>
          <w:sz w:val="20"/>
          <w:szCs w:val="20"/>
        </w:rPr>
        <w:t xml:space="preserve">For further discussion and participation please join our </w:t>
      </w:r>
      <w:r w:rsidR="00290201">
        <w:fldChar w:fldCharType="begin"/>
      </w:r>
      <w:r w:rsidR="00290201">
        <w:instrText xml:space="preserve"> HYPERLINK "http://www.ibm.com/developerworks/forums/forum.jspa?forumID=2981" </w:instrText>
      </w:r>
      <w:ins w:id="381" w:author="Doug A. Wood" w:date="2017-05-31T11:37:00Z"/>
      <w:r w:rsidR="00290201">
        <w:fldChar w:fldCharType="separate"/>
      </w:r>
      <w:r w:rsidRPr="0045291E">
        <w:rPr>
          <w:rStyle w:val="Hyperlink"/>
          <w:rFonts w:ascii="Arial" w:hAnsi="Arial" w:cs="Arial"/>
          <w:sz w:val="20"/>
          <w:szCs w:val="20"/>
        </w:rPr>
        <w:t>forum</w:t>
      </w:r>
      <w:r w:rsidR="00290201">
        <w:rPr>
          <w:rStyle w:val="Hyperlink"/>
          <w:rFonts w:ascii="Arial" w:hAnsi="Arial" w:cs="Arial"/>
          <w:sz w:val="20"/>
          <w:szCs w:val="20"/>
        </w:rPr>
        <w:fldChar w:fldCharType="end"/>
      </w:r>
      <w:r w:rsidRPr="0045291E">
        <w:rPr>
          <w:rFonts w:ascii="Arial" w:hAnsi="Arial" w:cs="Arial"/>
          <w:sz w:val="20"/>
          <w:szCs w:val="20"/>
        </w:rPr>
        <w:t xml:space="preserve"> and subscribe to the following groups located at </w:t>
      </w:r>
      <w:r w:rsidR="00290201">
        <w:fldChar w:fldCharType="begin"/>
      </w:r>
      <w:r w:rsidR="00290201">
        <w:instrText xml:space="preserve"> HYPERLINK "https://www.ibm.com/developerworks/servicemanagement/" </w:instrText>
      </w:r>
      <w:ins w:id="382" w:author="Doug A. Wood" w:date="2017-05-31T11:37:00Z"/>
      <w:r w:rsidR="00290201">
        <w:fldChar w:fldCharType="separate"/>
      </w:r>
      <w:r w:rsidRPr="0045291E">
        <w:rPr>
          <w:rStyle w:val="Hyperlink"/>
          <w:rFonts w:ascii="Arial" w:hAnsi="Arial" w:cs="Arial"/>
          <w:sz w:val="20"/>
          <w:szCs w:val="20"/>
        </w:rPr>
        <w:t>Service Management Connect Community</w:t>
      </w:r>
      <w:r w:rsidR="00290201">
        <w:rPr>
          <w:rStyle w:val="Hyperlink"/>
          <w:rFonts w:ascii="Arial" w:hAnsi="Arial" w:cs="Arial"/>
          <w:sz w:val="20"/>
          <w:szCs w:val="20"/>
        </w:rPr>
        <w:fldChar w:fldCharType="end"/>
      </w:r>
      <w:r w:rsidRPr="0045291E">
        <w:rPr>
          <w:rFonts w:ascii="Arial" w:hAnsi="Arial" w:cs="Arial"/>
          <w:sz w:val="20"/>
          <w:szCs w:val="20"/>
        </w:rPr>
        <w:t>.</w:t>
      </w:r>
    </w:p>
    <w:p w14:paraId="18C19BF9" w14:textId="5BB7CF00" w:rsidR="001A2649" w:rsidRPr="0045291E" w:rsidRDefault="00325C6B" w:rsidP="00290201">
      <w:pPr>
        <w:pStyle w:val="ListParagraph"/>
        <w:numPr>
          <w:ilvl w:val="0"/>
          <w:numId w:val="23"/>
        </w:numPr>
        <w:rPr>
          <w:rFonts w:ascii="Arial" w:hAnsi="Arial" w:cs="Arial"/>
          <w:sz w:val="20"/>
          <w:szCs w:val="20"/>
        </w:rPr>
      </w:pPr>
      <w:r>
        <w:fldChar w:fldCharType="begin"/>
      </w:r>
      <w:r>
        <w:instrText xml:space="preserve"> HYPERLINK "https://www.ibm.com/developerworks/servicemanagement/am/index.html" </w:instrText>
      </w:r>
      <w:ins w:id="383" w:author="Doug A. Wood" w:date="2017-05-31T11:37:00Z"/>
      <w:r>
        <w:fldChar w:fldCharType="separate"/>
      </w:r>
      <w:r w:rsidR="001A2649" w:rsidRPr="0045291E">
        <w:rPr>
          <w:rStyle w:val="Hyperlink"/>
          <w:rFonts w:ascii="Arial" w:hAnsi="Arial" w:cs="Arial"/>
          <w:sz w:val="20"/>
          <w:szCs w:val="20"/>
        </w:rPr>
        <w:t>Asset Management</w:t>
      </w:r>
      <w:r>
        <w:rPr>
          <w:rStyle w:val="Hyperlink"/>
          <w:rFonts w:ascii="Arial" w:hAnsi="Arial" w:cs="Arial"/>
          <w:sz w:val="20"/>
          <w:szCs w:val="20"/>
        </w:rPr>
        <w:fldChar w:fldCharType="end"/>
      </w:r>
    </w:p>
    <w:p w14:paraId="5689619E" w14:textId="358D0A11" w:rsidR="001A2649" w:rsidRPr="0045291E" w:rsidRDefault="001A2649" w:rsidP="00290201">
      <w:pPr>
        <w:pStyle w:val="ListParagraph"/>
        <w:numPr>
          <w:ilvl w:val="0"/>
          <w:numId w:val="23"/>
        </w:numPr>
        <w:rPr>
          <w:rFonts w:ascii="Arial" w:hAnsi="Arial" w:cs="Arial"/>
          <w:sz w:val="20"/>
          <w:szCs w:val="20"/>
        </w:rPr>
      </w:pPr>
      <w:r w:rsidRPr="0045291E">
        <w:rPr>
          <w:rFonts w:ascii="Arial" w:hAnsi="Arial" w:cs="Arial"/>
          <w:sz w:val="20"/>
          <w:szCs w:val="20"/>
        </w:rPr>
        <w:t xml:space="preserve"> </w:t>
      </w:r>
      <w:r w:rsidR="00325C6B">
        <w:fldChar w:fldCharType="begin"/>
      </w:r>
      <w:r w:rsidR="00325C6B">
        <w:instrText xml:space="preserve"> HYPERLINK "https://www.ibm.com/developerworks/servicemanagement/rfm/index.html" </w:instrText>
      </w:r>
      <w:ins w:id="384" w:author="Doug A. Wood" w:date="2017-05-31T11:37:00Z"/>
      <w:r w:rsidR="00325C6B">
        <w:fldChar w:fldCharType="separate"/>
      </w:r>
      <w:r w:rsidRPr="0045291E">
        <w:rPr>
          <w:rStyle w:val="Hyperlink"/>
          <w:rFonts w:ascii="Arial" w:hAnsi="Arial" w:cs="Arial"/>
          <w:sz w:val="20"/>
          <w:szCs w:val="20"/>
        </w:rPr>
        <w:t>Real Estate and Facilities Management</w:t>
      </w:r>
      <w:r w:rsidR="00325C6B">
        <w:rPr>
          <w:rStyle w:val="Hyperlink"/>
          <w:rFonts w:ascii="Arial" w:hAnsi="Arial" w:cs="Arial"/>
          <w:sz w:val="20"/>
          <w:szCs w:val="20"/>
        </w:rPr>
        <w:fldChar w:fldCharType="end"/>
      </w:r>
    </w:p>
    <w:p w14:paraId="6F72D325" w14:textId="5A27B6D5" w:rsidR="001A2649" w:rsidRDefault="001A2649" w:rsidP="003B65EF">
      <w:pPr>
        <w:pStyle w:val="BodyText"/>
        <w:ind w:left="0"/>
        <w:rPr>
          <w:b/>
          <w:bCs/>
          <w:sz w:val="40"/>
        </w:rPr>
      </w:pPr>
      <w:r>
        <w:rPr>
          <w:b/>
          <w:bCs/>
          <w:sz w:val="40"/>
        </w:rPr>
        <w:t>Change History</w:t>
      </w:r>
    </w:p>
    <w:p w14:paraId="231B3019" w14:textId="77777777" w:rsidR="00041FB7" w:rsidRDefault="00041FB7" w:rsidP="00290201">
      <w:pPr>
        <w:pStyle w:val="Heading4"/>
      </w:pPr>
      <w:r>
        <w:t xml:space="preserve">Version </w:t>
      </w:r>
      <w:r w:rsidR="00F1672A">
        <w:t>7.6.0.6</w:t>
      </w:r>
    </w:p>
    <w:p w14:paraId="6510FA15" w14:textId="77777777" w:rsidR="00796D42" w:rsidRPr="00796D42" w:rsidRDefault="0045291E" w:rsidP="0045291E">
      <w:pPr>
        <w:pStyle w:val="Base"/>
      </w:pPr>
      <w:r>
        <w:t>New</w:t>
      </w:r>
    </w:p>
    <w:p w14:paraId="214973DE" w14:textId="4AD5F833" w:rsidR="00452987" w:rsidRDefault="00452987" w:rsidP="00290201">
      <w:pPr>
        <w:pStyle w:val="Heading4"/>
      </w:pPr>
      <w:r>
        <w:t>Version 7.6.0.7</w:t>
      </w:r>
    </w:p>
    <w:p w14:paraId="0D9F8B95" w14:textId="6CFB9977" w:rsidR="00452987" w:rsidRDefault="00452987" w:rsidP="00325C6B">
      <w:pPr>
        <w:pStyle w:val="Base"/>
      </w:pPr>
      <w:r>
        <w:t>Update for new Model Management features for Redlining/Markup in Work Order Tracking app</w:t>
      </w:r>
      <w:r w:rsidR="00A038EE">
        <w:t>lication</w:t>
      </w:r>
      <w:r>
        <w:t>.</w:t>
      </w:r>
    </w:p>
    <w:p w14:paraId="3F6475DB" w14:textId="5DBF20DE" w:rsidR="00290201" w:rsidRDefault="00290201" w:rsidP="00290201">
      <w:pPr>
        <w:pStyle w:val="Heading4"/>
      </w:pPr>
      <w:r>
        <w:t>Version 7.6.0.8</w:t>
      </w:r>
    </w:p>
    <w:p w14:paraId="085CBD5E" w14:textId="7AB1FD62" w:rsidR="00290201" w:rsidRDefault="00290201" w:rsidP="00325C6B">
      <w:pPr>
        <w:pStyle w:val="Base"/>
      </w:pPr>
      <w:r>
        <w:t>Updates for Forge API changes</w:t>
      </w:r>
    </w:p>
    <w:p w14:paraId="3D68E3D2" w14:textId="77777777" w:rsidR="001A2649" w:rsidRDefault="001A2649" w:rsidP="006023BE">
      <w:pPr>
        <w:pStyle w:val="Heading1"/>
      </w:pPr>
      <w:bookmarkStart w:id="385" w:name="_Ref190853870"/>
      <w:bookmarkStart w:id="386" w:name="_Ref190853876"/>
      <w:bookmarkStart w:id="387" w:name="_Ref190853885"/>
      <w:bookmarkStart w:id="388" w:name="_Ref190853906"/>
      <w:bookmarkStart w:id="389" w:name="_Ref190853921"/>
      <w:bookmarkStart w:id="390" w:name="_Ref190853938"/>
      <w:bookmarkStart w:id="391" w:name="_Toc317518805"/>
      <w:bookmarkStart w:id="392" w:name="_Toc483993993"/>
      <w:r>
        <w:t>Overview</w:t>
      </w:r>
      <w:bookmarkEnd w:id="385"/>
      <w:bookmarkEnd w:id="386"/>
      <w:bookmarkEnd w:id="387"/>
      <w:bookmarkEnd w:id="388"/>
      <w:bookmarkEnd w:id="389"/>
      <w:bookmarkEnd w:id="390"/>
      <w:bookmarkEnd w:id="391"/>
      <w:bookmarkEnd w:id="392"/>
    </w:p>
    <w:p w14:paraId="7BF8C00F" w14:textId="2D02BDBB" w:rsidR="001A2649" w:rsidRDefault="001A2649" w:rsidP="009E6AA3">
      <w:pPr>
        <w:pStyle w:val="Heading2"/>
      </w:pPr>
      <w:bookmarkStart w:id="393" w:name="_Toc317518806"/>
      <w:bookmarkStart w:id="394" w:name="_Toc483993994"/>
      <w:r>
        <w:t xml:space="preserve">Utilizing </w:t>
      </w:r>
      <w:r w:rsidR="004B7905">
        <w:t>Building Information Modeling (</w:t>
      </w:r>
      <w:r>
        <w:t>BIM</w:t>
      </w:r>
      <w:r w:rsidR="004B7905">
        <w:t>)</w:t>
      </w:r>
      <w:r>
        <w:t xml:space="preserve"> models with Maximo</w:t>
      </w:r>
      <w:bookmarkEnd w:id="393"/>
      <w:bookmarkEnd w:id="394"/>
    </w:p>
    <w:p w14:paraId="10ECF850" w14:textId="31002BD7" w:rsidR="001A2649" w:rsidRDefault="001A2649" w:rsidP="0045291E">
      <w:pPr>
        <w:pStyle w:val="Base"/>
      </w:pPr>
      <w:r>
        <w:t xml:space="preserve">Building Information Models </w:t>
      </w:r>
      <w:r w:rsidR="004B7905">
        <w:t>are</w:t>
      </w:r>
      <w:r>
        <w:t xml:space="preserve"> an industry representation of a building that </w:t>
      </w:r>
      <w:r w:rsidR="004B7905">
        <w:t>are</w:t>
      </w:r>
      <w:r>
        <w:t xml:space="preserve"> used during the design and build phases of building construction.  Th</w:t>
      </w:r>
      <w:r w:rsidR="004B7905">
        <w:t>e</w:t>
      </w:r>
      <w:r>
        <w:t xml:space="preserve"> data model provides the information in its attributes to describe (in detail) the infrastructure of a building.  Th</w:t>
      </w:r>
      <w:r w:rsidR="004B7905">
        <w:t>e</w:t>
      </w:r>
      <w:r>
        <w:t xml:space="preserve"> </w:t>
      </w:r>
      <w:r w:rsidR="004B7905">
        <w:t xml:space="preserve">use of data models </w:t>
      </w:r>
      <w:r>
        <w:t xml:space="preserve">is becoming more frequently used by contractors and is part of the turnover of a building to the owner.  </w:t>
      </w:r>
      <w:r w:rsidR="004B7905">
        <w:t>A</w:t>
      </w:r>
      <w:r>
        <w:t xml:space="preserve"> model </w:t>
      </w:r>
      <w:r w:rsidR="004B7905">
        <w:t xml:space="preserve">that is </w:t>
      </w:r>
      <w:r>
        <w:t xml:space="preserve">provided at turnover is generally referred to as the “as built” state of the building.  </w:t>
      </w:r>
    </w:p>
    <w:p w14:paraId="6DFEC816" w14:textId="5608C757" w:rsidR="001A2649" w:rsidRDefault="001A2649" w:rsidP="008E58B4">
      <w:pPr>
        <w:pStyle w:val="BodyText"/>
      </w:pPr>
      <w:r>
        <w:t>Building owners who are commissioning a building into production need the information in this model to perform facilities management.  The process of loading this information into your maintenance products</w:t>
      </w:r>
      <w:r w:rsidR="004B7905">
        <w:t>,</w:t>
      </w:r>
      <w:r>
        <w:t xml:space="preserve"> </w:t>
      </w:r>
      <w:r w:rsidR="004B7905">
        <w:t xml:space="preserve">such as </w:t>
      </w:r>
      <w:r>
        <w:t>Maximo</w:t>
      </w:r>
      <w:r w:rsidR="004B7905">
        <w:t>,</w:t>
      </w:r>
      <w:r>
        <w:t xml:space="preserve"> is costly, time consuming, and may introduce errors.  The code contained in this package allows </w:t>
      </w:r>
      <w:r w:rsidR="004B7905">
        <w:t xml:space="preserve">you to </w:t>
      </w:r>
      <w:r>
        <w:t>automatic</w:t>
      </w:r>
      <w:r w:rsidR="004B7905">
        <w:t>ally</w:t>
      </w:r>
      <w:r>
        <w:t xml:space="preserve"> load the data in the BIM model into Maximo to begin the process of maintaining the building.  This state is referred to by “as maintained”.</w:t>
      </w:r>
    </w:p>
    <w:p w14:paraId="624EE894" w14:textId="7320D817" w:rsidR="001A2649" w:rsidRDefault="001A2649" w:rsidP="008E58B4">
      <w:pPr>
        <w:pStyle w:val="BodyText"/>
      </w:pPr>
      <w:r>
        <w:lastRenderedPageBreak/>
        <w:t xml:space="preserve"> </w:t>
      </w:r>
      <w:r w:rsidR="004B7905">
        <w:t xml:space="preserve">When </w:t>
      </w:r>
      <w:r>
        <w:t>the data is imported, this package provides 3D visualization of the full building model in context with the imported data.  This improves the efficiency of the maintenance</w:t>
      </w:r>
      <w:r w:rsidR="00006E41">
        <w:t>,</w:t>
      </w:r>
      <w:r>
        <w:t xml:space="preserve"> work planning</w:t>
      </w:r>
      <w:r w:rsidR="00006E41">
        <w:t>,</w:t>
      </w:r>
      <w:r>
        <w:t xml:space="preserve"> and execution process. </w:t>
      </w:r>
      <w:r w:rsidR="0020661C">
        <w:t>Finally,</w:t>
      </w:r>
      <w:r>
        <w:t xml:space="preserve"> the data, with any changes made during operations may be exported to update the model for a renovation project, or for use in other tools.</w:t>
      </w:r>
    </w:p>
    <w:p w14:paraId="083D67E3" w14:textId="77777777" w:rsidR="001A2649" w:rsidRDefault="001A2649" w:rsidP="009E6AA3">
      <w:pPr>
        <w:pStyle w:val="Heading2"/>
      </w:pPr>
      <w:bookmarkStart w:id="395" w:name="_Toc317518807"/>
      <w:bookmarkStart w:id="396" w:name="_Toc483993995"/>
      <w:r>
        <w:t>Supported Software</w:t>
      </w:r>
      <w:bookmarkEnd w:id="395"/>
      <w:bookmarkEnd w:id="396"/>
    </w:p>
    <w:p w14:paraId="1DE078C3" w14:textId="7EC80A8F" w:rsidR="00E52210" w:rsidRPr="00B67C04" w:rsidRDefault="00B67C04" w:rsidP="00E52210">
      <w:pPr>
        <w:ind w:left="720"/>
        <w:rPr>
          <w:rFonts w:ascii="Arial" w:hAnsi="Arial" w:cs="Arial"/>
          <w:sz w:val="22"/>
          <w:szCs w:val="22"/>
        </w:rPr>
      </w:pPr>
      <w:r>
        <w:rPr>
          <w:rFonts w:ascii="Arial" w:hAnsi="Arial" w:cs="Arial"/>
          <w:sz w:val="20"/>
          <w:szCs w:val="20"/>
        </w:rPr>
        <w:t xml:space="preserve">The Maximo BIM </w:t>
      </w:r>
      <w:r w:rsidR="0045291E">
        <w:rPr>
          <w:rFonts w:ascii="Arial" w:hAnsi="Arial" w:cs="Arial"/>
          <w:sz w:val="20"/>
          <w:szCs w:val="20"/>
        </w:rPr>
        <w:t xml:space="preserve">Forge </w:t>
      </w:r>
      <w:r w:rsidR="004B7905">
        <w:rPr>
          <w:rFonts w:ascii="Arial" w:hAnsi="Arial" w:cs="Arial"/>
          <w:sz w:val="20"/>
          <w:szCs w:val="20"/>
        </w:rPr>
        <w:t>V</w:t>
      </w:r>
      <w:r w:rsidR="0045291E">
        <w:rPr>
          <w:rFonts w:ascii="Arial" w:hAnsi="Arial" w:cs="Arial"/>
          <w:sz w:val="20"/>
          <w:szCs w:val="20"/>
        </w:rPr>
        <w:t>iewer Plug-</w:t>
      </w:r>
      <w:r w:rsidR="00F16589">
        <w:rPr>
          <w:rFonts w:ascii="Arial" w:hAnsi="Arial" w:cs="Arial"/>
          <w:sz w:val="20"/>
          <w:szCs w:val="20"/>
        </w:rPr>
        <w:t>i</w:t>
      </w:r>
      <w:r w:rsidR="0045291E">
        <w:rPr>
          <w:rFonts w:ascii="Arial" w:hAnsi="Arial" w:cs="Arial"/>
          <w:sz w:val="20"/>
          <w:szCs w:val="20"/>
        </w:rPr>
        <w:t xml:space="preserve">n </w:t>
      </w:r>
      <w:r>
        <w:rPr>
          <w:rFonts w:ascii="Arial" w:hAnsi="Arial" w:cs="Arial"/>
          <w:sz w:val="20"/>
          <w:szCs w:val="20"/>
        </w:rPr>
        <w:t>is offered as tri</w:t>
      </w:r>
      <w:r w:rsidR="004B7905">
        <w:rPr>
          <w:rFonts w:ascii="Arial" w:hAnsi="Arial" w:cs="Arial"/>
          <w:sz w:val="20"/>
          <w:szCs w:val="20"/>
        </w:rPr>
        <w:t>a</w:t>
      </w:r>
      <w:r>
        <w:rPr>
          <w:rFonts w:ascii="Arial" w:hAnsi="Arial" w:cs="Arial"/>
          <w:sz w:val="20"/>
          <w:szCs w:val="20"/>
        </w:rPr>
        <w:t>l software</w:t>
      </w:r>
      <w:r w:rsidR="00422A26">
        <w:rPr>
          <w:rFonts w:ascii="Arial" w:hAnsi="Arial" w:cs="Arial"/>
          <w:sz w:val="20"/>
          <w:szCs w:val="20"/>
        </w:rPr>
        <w:t xml:space="preserve"> which</w:t>
      </w:r>
      <w:r w:rsidRPr="00B67C04">
        <w:rPr>
          <w:rFonts w:ascii="Arial" w:hAnsi="Arial" w:cs="Arial"/>
          <w:sz w:val="20"/>
          <w:szCs w:val="20"/>
        </w:rPr>
        <w:t xml:space="preserve"> is not supported by the IBM Maximo support program; however, support is available directly from the IBM Maximo development team for as long as the software is available for download on the ISM Library.  Send all support questions and feedback </w:t>
      </w:r>
      <w:r w:rsidR="00E52210" w:rsidRPr="00B67C04">
        <w:rPr>
          <w:rFonts w:ascii="Arial" w:hAnsi="Arial" w:cs="Arial"/>
          <w:sz w:val="20"/>
          <w:szCs w:val="20"/>
        </w:rPr>
        <w:t xml:space="preserve">to: </w:t>
      </w:r>
      <w:r w:rsidR="00290201">
        <w:fldChar w:fldCharType="begin"/>
      </w:r>
      <w:r w:rsidR="00290201">
        <w:instrText xml:space="preserve"> HYPERLINK "mailto:maxbim@ca.ibm.com" </w:instrText>
      </w:r>
      <w:ins w:id="397" w:author="Doug A. Wood" w:date="2017-05-31T11:37:00Z"/>
      <w:r w:rsidR="00290201">
        <w:fldChar w:fldCharType="separate"/>
      </w:r>
      <w:r w:rsidR="00E52210" w:rsidRPr="00B67C04">
        <w:rPr>
          <w:rStyle w:val="Hyperlink"/>
          <w:rFonts w:ascii="Arial" w:hAnsi="Arial" w:cs="Arial"/>
          <w:sz w:val="20"/>
          <w:szCs w:val="20"/>
        </w:rPr>
        <w:t>maxbim@ca.ibm.com</w:t>
      </w:r>
      <w:r w:rsidR="00290201">
        <w:rPr>
          <w:rStyle w:val="Hyperlink"/>
          <w:rFonts w:ascii="Arial" w:hAnsi="Arial" w:cs="Arial"/>
          <w:sz w:val="20"/>
          <w:szCs w:val="20"/>
        </w:rPr>
        <w:fldChar w:fldCharType="end"/>
      </w:r>
    </w:p>
    <w:p w14:paraId="36C71514" w14:textId="389F9D5A" w:rsidR="001A2649" w:rsidRPr="00B67C04" w:rsidRDefault="001A2649" w:rsidP="00E52210">
      <w:pPr>
        <w:ind w:left="720"/>
        <w:rPr>
          <w:rFonts w:ascii="Arial" w:hAnsi="Arial" w:cs="Arial"/>
          <w:sz w:val="22"/>
          <w:szCs w:val="22"/>
        </w:rPr>
      </w:pPr>
    </w:p>
    <w:p w14:paraId="0E808127" w14:textId="2A8D92DB" w:rsidR="005A4FBA" w:rsidRDefault="001A2649" w:rsidP="009B4484">
      <w:pPr>
        <w:pStyle w:val="BodyText"/>
      </w:pPr>
      <w:r w:rsidRPr="009B4484">
        <w:rPr>
          <w:b/>
        </w:rPr>
        <w:t>Maximo</w:t>
      </w:r>
      <w:r>
        <w:rPr>
          <w:b/>
        </w:rPr>
        <w:t>™</w:t>
      </w:r>
      <w:r>
        <w:t xml:space="preserve">:  </w:t>
      </w:r>
      <w:r w:rsidR="00422A26">
        <w:t>Officially s</w:t>
      </w:r>
      <w:r w:rsidR="005A4FBA">
        <w:t xml:space="preserve">upported Maximo versions are </w:t>
      </w:r>
      <w:r w:rsidR="00192214">
        <w:t>7.6.0.6</w:t>
      </w:r>
      <w:r w:rsidR="005A4FBA">
        <w:t xml:space="preserve"> and up</w:t>
      </w:r>
      <w:r w:rsidR="00422A26">
        <w:t>wards</w:t>
      </w:r>
      <w:r w:rsidR="005A4FBA">
        <w:t xml:space="preserve">. </w:t>
      </w:r>
    </w:p>
    <w:p w14:paraId="72E76352" w14:textId="14262CC4" w:rsidR="00777005" w:rsidRPr="00777005" w:rsidRDefault="00422A26" w:rsidP="009B4484">
      <w:pPr>
        <w:pStyle w:val="BodyText"/>
      </w:pPr>
      <w:r>
        <w:rPr>
          <w:b/>
        </w:rPr>
        <w:t>Autodesk</w:t>
      </w:r>
      <w:r w:rsidR="00DF6408">
        <w:rPr>
          <w:b/>
        </w:rPr>
        <w:t xml:space="preserve"> </w:t>
      </w:r>
      <w:r w:rsidR="008A0CA2">
        <w:rPr>
          <w:b/>
        </w:rPr>
        <w:t>Forge</w:t>
      </w:r>
      <w:r w:rsidR="00DF6408">
        <w:rPr>
          <w:b/>
        </w:rPr>
        <w:t xml:space="preserve"> </w:t>
      </w:r>
      <w:r>
        <w:rPr>
          <w:b/>
        </w:rPr>
        <w:t>V</w:t>
      </w:r>
      <w:r w:rsidR="00DF6408">
        <w:rPr>
          <w:b/>
        </w:rPr>
        <w:t xml:space="preserve">iewer: </w:t>
      </w:r>
      <w:r w:rsidR="00777005" w:rsidRPr="00777005">
        <w:t xml:space="preserve">The </w:t>
      </w:r>
      <w:r>
        <w:t xml:space="preserve">Autodesk </w:t>
      </w:r>
      <w:r w:rsidR="008A0CA2">
        <w:t>Forge</w:t>
      </w:r>
      <w:r w:rsidR="00DF6408">
        <w:t xml:space="preserve"> </w:t>
      </w:r>
      <w:r>
        <w:t>V</w:t>
      </w:r>
      <w:r w:rsidR="00DF6408">
        <w:t>iewer</w:t>
      </w:r>
      <w:r w:rsidR="00777005">
        <w:t xml:space="preserve"> is a cloud</w:t>
      </w:r>
      <w:r>
        <w:t>-</w:t>
      </w:r>
      <w:r w:rsidR="00777005">
        <w:t xml:space="preserve">based </w:t>
      </w:r>
      <w:r>
        <w:t>V</w:t>
      </w:r>
      <w:r w:rsidR="00777005">
        <w:t>iewer. To u</w:t>
      </w:r>
      <w:r>
        <w:t>s</w:t>
      </w:r>
      <w:r w:rsidR="00777005">
        <w:t xml:space="preserve">e </w:t>
      </w:r>
      <w:r w:rsidR="0045291E">
        <w:t xml:space="preserve">it </w:t>
      </w:r>
      <w:r w:rsidR="00777005">
        <w:t>in Maximo</w:t>
      </w:r>
      <w:r>
        <w:t>,</w:t>
      </w:r>
      <w:r w:rsidR="00777005">
        <w:t xml:space="preserve"> a subscription from Autodesk is required. The </w:t>
      </w:r>
      <w:r w:rsidR="008A0CA2">
        <w:t>Forge</w:t>
      </w:r>
      <w:r w:rsidR="00DF6408">
        <w:t xml:space="preserve"> </w:t>
      </w:r>
      <w:r>
        <w:t>V</w:t>
      </w:r>
      <w:r w:rsidR="00DF6408">
        <w:t>iewer</w:t>
      </w:r>
      <w:r w:rsidR="00777005">
        <w:t xml:space="preserve"> requires a browser that supports </w:t>
      </w:r>
      <w:proofErr w:type="spellStart"/>
      <w:r w:rsidR="00777005">
        <w:t>WebGL</w:t>
      </w:r>
      <w:proofErr w:type="spellEnd"/>
      <w:r w:rsidR="00777005">
        <w:t xml:space="preserve">.  Tested browsers include:  </w:t>
      </w:r>
      <w:r w:rsidR="00CD37C7">
        <w:t>Microsoft</w:t>
      </w:r>
      <w:r w:rsidR="00777005">
        <w:t xml:space="preserve"> Edge</w:t>
      </w:r>
      <w:r>
        <w:t>,</w:t>
      </w:r>
      <w:r w:rsidR="00777005">
        <w:t xml:space="preserve"> Internet Explorer 11, Firefox v42.0, </w:t>
      </w:r>
      <w:r>
        <w:t xml:space="preserve">and </w:t>
      </w:r>
      <w:r w:rsidR="00777005">
        <w:t>Chrome v47.0.</w:t>
      </w:r>
    </w:p>
    <w:p w14:paraId="31DA3CCC" w14:textId="77777777" w:rsidR="001A2649" w:rsidRDefault="001A2649" w:rsidP="009E6AA3">
      <w:pPr>
        <w:pStyle w:val="Heading2"/>
      </w:pPr>
      <w:bookmarkStart w:id="398" w:name="_Toc317518808"/>
      <w:bookmarkStart w:id="399" w:name="_Toc483993996"/>
      <w:r>
        <w:t>Features</w:t>
      </w:r>
      <w:bookmarkEnd w:id="398"/>
      <w:bookmarkEnd w:id="399"/>
    </w:p>
    <w:p w14:paraId="1C5B2944" w14:textId="4303C56F" w:rsidR="001A2649" w:rsidRDefault="001A2649" w:rsidP="008251FA">
      <w:pPr>
        <w:pStyle w:val="BodyText"/>
      </w:pPr>
      <w:r>
        <w:t xml:space="preserve">The </w:t>
      </w:r>
      <w:r w:rsidR="00CD37C7">
        <w:t>Forge</w:t>
      </w:r>
      <w:r>
        <w:t xml:space="preserve"> </w:t>
      </w:r>
      <w:r w:rsidR="00422A26">
        <w:t>V</w:t>
      </w:r>
      <w:r>
        <w:t xml:space="preserve">iewer </w:t>
      </w:r>
      <w:r w:rsidR="00CD37C7">
        <w:t xml:space="preserve">integration </w:t>
      </w:r>
      <w:r>
        <w:t xml:space="preserve">provides visualization of Building Information Model (BIM) data in the context of the Maximo Assets, Locations, and </w:t>
      </w:r>
      <w:r w:rsidR="00422A26">
        <w:t>W</w:t>
      </w:r>
      <w:r>
        <w:t xml:space="preserve">ork </w:t>
      </w:r>
      <w:r w:rsidR="00422A26">
        <w:t>O</w:t>
      </w:r>
      <w:r>
        <w:t xml:space="preserve">rder </w:t>
      </w:r>
      <w:r w:rsidR="00422A26">
        <w:t>T</w:t>
      </w:r>
      <w:r>
        <w:t>racking applications.  In this context</w:t>
      </w:r>
      <w:r w:rsidR="00422A26">
        <w:t>,</w:t>
      </w:r>
      <w:r>
        <w:t xml:space="preserve"> it provides the following features:</w:t>
      </w:r>
    </w:p>
    <w:p w14:paraId="67A91E2B" w14:textId="77777777" w:rsidR="00332825" w:rsidRPr="00F91D00" w:rsidRDefault="00332825" w:rsidP="00F91D00">
      <w:pPr>
        <w:pStyle w:val="BodyText"/>
        <w:rPr>
          <w:b/>
          <w:sz w:val="22"/>
          <w:szCs w:val="22"/>
        </w:rPr>
      </w:pPr>
      <w:r w:rsidRPr="00F91D00">
        <w:rPr>
          <w:b/>
          <w:sz w:val="22"/>
          <w:szCs w:val="22"/>
        </w:rPr>
        <w:t>Forge Service Administration</w:t>
      </w:r>
    </w:p>
    <w:p w14:paraId="5DF74B75" w14:textId="77777777" w:rsidR="00332825" w:rsidRDefault="00332825" w:rsidP="00332825">
      <w:pPr>
        <w:ind w:left="1080"/>
        <w:rPr>
          <w:rFonts w:ascii="Arial" w:hAnsi="Arial" w:cs="Arial"/>
          <w:sz w:val="20"/>
          <w:szCs w:val="20"/>
        </w:rPr>
      </w:pPr>
      <w:r w:rsidRPr="00192214">
        <w:rPr>
          <w:rFonts w:ascii="Arial" w:hAnsi="Arial" w:cs="Arial"/>
          <w:sz w:val="20"/>
          <w:szCs w:val="20"/>
        </w:rPr>
        <w:t>A UI for adm</w:t>
      </w:r>
      <w:r>
        <w:rPr>
          <w:rFonts w:ascii="Arial" w:hAnsi="Arial" w:cs="Arial"/>
          <w:sz w:val="20"/>
          <w:szCs w:val="20"/>
        </w:rPr>
        <w:t>i</w:t>
      </w:r>
      <w:r w:rsidRPr="00192214">
        <w:rPr>
          <w:rFonts w:ascii="Arial" w:hAnsi="Arial" w:cs="Arial"/>
          <w:sz w:val="20"/>
          <w:szCs w:val="20"/>
        </w:rPr>
        <w:t>nis</w:t>
      </w:r>
      <w:r>
        <w:rPr>
          <w:rFonts w:ascii="Arial" w:hAnsi="Arial" w:cs="Arial"/>
          <w:sz w:val="20"/>
          <w:szCs w:val="20"/>
        </w:rPr>
        <w:t>ter</w:t>
      </w:r>
      <w:r w:rsidRPr="00192214">
        <w:rPr>
          <w:rFonts w:ascii="Arial" w:hAnsi="Arial" w:cs="Arial"/>
          <w:sz w:val="20"/>
          <w:szCs w:val="20"/>
        </w:rPr>
        <w:t>ing the Autodesk Forge service as used by Maximo</w:t>
      </w:r>
      <w:r>
        <w:rPr>
          <w:rFonts w:ascii="Arial" w:hAnsi="Arial" w:cs="Arial"/>
          <w:sz w:val="20"/>
          <w:szCs w:val="20"/>
        </w:rPr>
        <w:t xml:space="preserve"> including:</w:t>
      </w:r>
    </w:p>
    <w:p w14:paraId="7316C0A9" w14:textId="77777777" w:rsidR="00332825" w:rsidRDefault="00332825" w:rsidP="00290201">
      <w:pPr>
        <w:numPr>
          <w:ilvl w:val="0"/>
          <w:numId w:val="45"/>
        </w:numPr>
        <w:tabs>
          <w:tab w:val="left" w:pos="1440"/>
        </w:tabs>
        <w:spacing w:before="120" w:after="120"/>
        <w:ind w:left="1440"/>
        <w:rPr>
          <w:rFonts w:ascii="Arial" w:hAnsi="Arial" w:cs="Arial"/>
          <w:sz w:val="20"/>
          <w:szCs w:val="20"/>
        </w:rPr>
      </w:pPr>
      <w:r>
        <w:rPr>
          <w:rFonts w:ascii="Arial" w:hAnsi="Arial" w:cs="Arial"/>
          <w:sz w:val="20"/>
          <w:szCs w:val="20"/>
        </w:rPr>
        <w:t>Managing storage containers (Autodesk Forge Buckets)</w:t>
      </w:r>
    </w:p>
    <w:p w14:paraId="4AEA0895" w14:textId="77777777" w:rsidR="00332825" w:rsidRDefault="00332825" w:rsidP="00290201">
      <w:pPr>
        <w:numPr>
          <w:ilvl w:val="0"/>
          <w:numId w:val="45"/>
        </w:numPr>
        <w:tabs>
          <w:tab w:val="left" w:pos="1440"/>
        </w:tabs>
        <w:spacing w:before="120" w:after="120"/>
        <w:ind w:left="1440"/>
        <w:rPr>
          <w:rFonts w:ascii="Arial" w:hAnsi="Arial" w:cs="Arial"/>
          <w:sz w:val="20"/>
          <w:szCs w:val="20"/>
        </w:rPr>
      </w:pPr>
      <w:r>
        <w:rPr>
          <w:rFonts w:ascii="Arial" w:hAnsi="Arial" w:cs="Arial"/>
          <w:sz w:val="20"/>
          <w:szCs w:val="20"/>
        </w:rPr>
        <w:t>Uploading models to the Autodesk Forge service</w:t>
      </w:r>
    </w:p>
    <w:p w14:paraId="0F581945" w14:textId="77777777" w:rsidR="00332825" w:rsidRDefault="00332825" w:rsidP="00290201">
      <w:pPr>
        <w:numPr>
          <w:ilvl w:val="0"/>
          <w:numId w:val="45"/>
        </w:numPr>
        <w:tabs>
          <w:tab w:val="left" w:pos="1440"/>
        </w:tabs>
        <w:spacing w:before="120" w:after="120"/>
        <w:ind w:left="1440"/>
        <w:rPr>
          <w:rFonts w:ascii="Arial" w:hAnsi="Arial" w:cs="Arial"/>
          <w:sz w:val="20"/>
          <w:szCs w:val="20"/>
        </w:rPr>
      </w:pPr>
      <w:r>
        <w:rPr>
          <w:rFonts w:ascii="Arial" w:hAnsi="Arial" w:cs="Arial"/>
          <w:sz w:val="20"/>
          <w:szCs w:val="20"/>
        </w:rPr>
        <w:t>Linking multi-part models</w:t>
      </w:r>
    </w:p>
    <w:p w14:paraId="41CE1713" w14:textId="46FC83A1" w:rsidR="00332825" w:rsidRDefault="00332825" w:rsidP="00290201">
      <w:pPr>
        <w:numPr>
          <w:ilvl w:val="0"/>
          <w:numId w:val="45"/>
        </w:numPr>
        <w:tabs>
          <w:tab w:val="left" w:pos="1440"/>
        </w:tabs>
        <w:spacing w:before="120" w:after="120"/>
        <w:ind w:left="1440"/>
        <w:rPr>
          <w:rFonts w:ascii="Arial" w:hAnsi="Arial" w:cs="Arial"/>
          <w:sz w:val="20"/>
          <w:szCs w:val="20"/>
        </w:rPr>
      </w:pPr>
      <w:r>
        <w:rPr>
          <w:rFonts w:ascii="Arial" w:hAnsi="Arial" w:cs="Arial"/>
          <w:sz w:val="20"/>
          <w:szCs w:val="20"/>
        </w:rPr>
        <w:t>Translating models into viewable formats</w:t>
      </w:r>
    </w:p>
    <w:p w14:paraId="60529659" w14:textId="77777777" w:rsidR="00657D92" w:rsidRPr="00192214" w:rsidRDefault="00657D92" w:rsidP="00657D92">
      <w:pPr>
        <w:tabs>
          <w:tab w:val="left" w:pos="1440"/>
        </w:tabs>
        <w:spacing w:before="120" w:after="120"/>
        <w:ind w:left="1080"/>
        <w:rPr>
          <w:rFonts w:ascii="Arial" w:hAnsi="Arial" w:cs="Arial"/>
          <w:sz w:val="20"/>
          <w:szCs w:val="20"/>
        </w:rPr>
      </w:pPr>
    </w:p>
    <w:p w14:paraId="704AD04B" w14:textId="77777777" w:rsidR="001A2649" w:rsidRPr="00F91D00" w:rsidRDefault="001A2649" w:rsidP="00F91D00">
      <w:pPr>
        <w:pStyle w:val="BodyText"/>
        <w:rPr>
          <w:b/>
          <w:sz w:val="22"/>
          <w:szCs w:val="22"/>
        </w:rPr>
      </w:pPr>
      <w:r w:rsidRPr="00F91D00">
        <w:rPr>
          <w:b/>
          <w:sz w:val="22"/>
          <w:szCs w:val="22"/>
        </w:rPr>
        <w:t>Maximo Integration</w:t>
      </w:r>
    </w:p>
    <w:p w14:paraId="0125CF1A" w14:textId="27AEE98B" w:rsidR="001A2649" w:rsidRDefault="001A2649" w:rsidP="005A27CE">
      <w:pPr>
        <w:pStyle w:val="BodyText"/>
        <w:numPr>
          <w:ilvl w:val="1"/>
          <w:numId w:val="21"/>
        </w:numPr>
        <w:ind w:left="1440"/>
      </w:pPr>
      <w:r>
        <w:t xml:space="preserve">Model file management - </w:t>
      </w:r>
      <w:r w:rsidR="00422A26">
        <w:t>t</w:t>
      </w:r>
      <w:r>
        <w:t>he viewer automatically displays the correct model file(s) for a selected Maximo location or asset.  If there are multiple models available, a list is provide</w:t>
      </w:r>
      <w:r w:rsidR="006D4F57">
        <w:t>d</w:t>
      </w:r>
      <w:r w:rsidR="00422A26">
        <w:t>,</w:t>
      </w:r>
      <w:r>
        <w:t xml:space="preserve"> and most </w:t>
      </w:r>
      <w:r w:rsidR="006E01DE">
        <w:t xml:space="preserve">of the </w:t>
      </w:r>
      <w:r>
        <w:t>context is maintained when switching between models</w:t>
      </w:r>
      <w:r w:rsidR="00422A26">
        <w:t>.</w:t>
      </w:r>
    </w:p>
    <w:p w14:paraId="2286C3AE" w14:textId="32A416E5" w:rsidR="001A2649" w:rsidRDefault="001A2649" w:rsidP="005A27CE">
      <w:pPr>
        <w:pStyle w:val="BodyText"/>
        <w:numPr>
          <w:ilvl w:val="1"/>
          <w:numId w:val="21"/>
        </w:numPr>
        <w:ind w:left="1440"/>
      </w:pPr>
      <w:r>
        <w:t>Viewer context is synchronized to Maximo (</w:t>
      </w:r>
      <w:r w:rsidR="00422A26">
        <w:t>l</w:t>
      </w:r>
      <w:r>
        <w:t>ocations and assets)</w:t>
      </w:r>
      <w:r w:rsidR="00422A26">
        <w:t xml:space="preserve"> </w:t>
      </w:r>
      <w:r>
        <w:t xml:space="preserve">- </w:t>
      </w:r>
      <w:r w:rsidR="00422A26">
        <w:t>s</w:t>
      </w:r>
      <w:r>
        <w:t xml:space="preserve">electing a record in Maximo selects the corresponding item in the </w:t>
      </w:r>
      <w:r w:rsidR="00422A26">
        <w:t>V</w:t>
      </w:r>
      <w:r>
        <w:t>iew</w:t>
      </w:r>
      <w:r w:rsidR="00422A26">
        <w:t>er</w:t>
      </w:r>
      <w:r>
        <w:t xml:space="preserve"> </w:t>
      </w:r>
      <w:r w:rsidR="00422A26">
        <w:t xml:space="preserve">which </w:t>
      </w:r>
      <w:r>
        <w:t xml:space="preserve">zooms and centers the </w:t>
      </w:r>
      <w:r w:rsidR="00422A26">
        <w:t xml:space="preserve">3D model </w:t>
      </w:r>
      <w:r>
        <w:t>on that item.</w:t>
      </w:r>
    </w:p>
    <w:p w14:paraId="270DBCA3" w14:textId="1ACC8129" w:rsidR="001A2649" w:rsidRDefault="001A2649" w:rsidP="005A27CE">
      <w:pPr>
        <w:pStyle w:val="BodyText"/>
        <w:numPr>
          <w:ilvl w:val="1"/>
          <w:numId w:val="21"/>
        </w:numPr>
        <w:ind w:left="1440"/>
      </w:pPr>
      <w:r>
        <w:t xml:space="preserve">Maximo context is synchronized to the </w:t>
      </w:r>
      <w:r w:rsidR="00422A26">
        <w:t>V</w:t>
      </w:r>
      <w:r w:rsidR="006811A0">
        <w:t>iewer (</w:t>
      </w:r>
      <w:r w:rsidR="00422A26">
        <w:t>l</w:t>
      </w:r>
      <w:r>
        <w:t xml:space="preserve">ocations and assets) - </w:t>
      </w:r>
      <w:r w:rsidR="008357DE">
        <w:t>s</w:t>
      </w:r>
      <w:r>
        <w:t xml:space="preserve">electing an item in the </w:t>
      </w:r>
      <w:r w:rsidR="001B0F50">
        <w:t>V</w:t>
      </w:r>
      <w:r>
        <w:t>iewer causes the corresponding record in Maximo to become the current Maximo record</w:t>
      </w:r>
    </w:p>
    <w:p w14:paraId="550A70B3" w14:textId="4B1EFB2B" w:rsidR="001A2649" w:rsidRDefault="001A2649" w:rsidP="005A27CE">
      <w:pPr>
        <w:pStyle w:val="BodyText"/>
        <w:numPr>
          <w:ilvl w:val="1"/>
          <w:numId w:val="21"/>
        </w:numPr>
        <w:ind w:left="1440"/>
      </w:pPr>
      <w:r>
        <w:t xml:space="preserve">The </w:t>
      </w:r>
      <w:r w:rsidR="001B0F50">
        <w:t>V</w:t>
      </w:r>
      <w:r>
        <w:t xml:space="preserve">iewer </w:t>
      </w:r>
      <w:r w:rsidR="001B0F50">
        <w:t>can</w:t>
      </w:r>
      <w:r>
        <w:t xml:space="preserve"> be used as an asset selection lookup anywhere in Maximo </w:t>
      </w:r>
      <w:r w:rsidR="001B0F50">
        <w:t>where</w:t>
      </w:r>
      <w:r>
        <w:t xml:space="preserve"> an asset look-up menu </w:t>
      </w:r>
      <w:r w:rsidR="001B0F50">
        <w:t>is available</w:t>
      </w:r>
      <w:r>
        <w:t>.</w:t>
      </w:r>
    </w:p>
    <w:p w14:paraId="0C925D0F" w14:textId="6B94AD2E" w:rsidR="001A2649" w:rsidRDefault="001A2649" w:rsidP="005A27CE">
      <w:pPr>
        <w:pStyle w:val="BodyText"/>
        <w:numPr>
          <w:ilvl w:val="1"/>
          <w:numId w:val="21"/>
        </w:numPr>
        <w:ind w:left="1440"/>
      </w:pPr>
      <w:r>
        <w:t xml:space="preserve">The </w:t>
      </w:r>
      <w:r w:rsidR="001B0F50">
        <w:t>V</w:t>
      </w:r>
      <w:r>
        <w:t xml:space="preserve">iewer </w:t>
      </w:r>
      <w:r w:rsidR="001B0F50">
        <w:t xml:space="preserve">can </w:t>
      </w:r>
      <w:r>
        <w:t xml:space="preserve">be used to select a set of assets to add to a </w:t>
      </w:r>
      <w:r w:rsidR="001B0F50">
        <w:t xml:space="preserve">service request or </w:t>
      </w:r>
      <w:r>
        <w:t>work order</w:t>
      </w:r>
      <w:r w:rsidR="001B0F50">
        <w:t>.</w:t>
      </w:r>
      <w:r>
        <w:t xml:space="preserve"> </w:t>
      </w:r>
    </w:p>
    <w:p w14:paraId="6608B1F5" w14:textId="48C954E4" w:rsidR="001A2649" w:rsidRDefault="001B0F50" w:rsidP="005A27CE">
      <w:pPr>
        <w:pStyle w:val="BodyText"/>
        <w:numPr>
          <w:ilvl w:val="1"/>
          <w:numId w:val="21"/>
        </w:numPr>
        <w:ind w:left="1440"/>
      </w:pPr>
      <w:r>
        <w:t>You can c</w:t>
      </w:r>
      <w:r w:rsidR="001A2649">
        <w:t xml:space="preserve">reate </w:t>
      </w:r>
      <w:r>
        <w:t xml:space="preserve">service requests and </w:t>
      </w:r>
      <w:r w:rsidR="001A2649">
        <w:t>work orders directly</w:t>
      </w:r>
      <w:r>
        <w:t xml:space="preserve"> in</w:t>
      </w:r>
      <w:r w:rsidR="001A2649">
        <w:t xml:space="preserve"> the </w:t>
      </w:r>
      <w:r>
        <w:t>V</w:t>
      </w:r>
      <w:r w:rsidR="001A2649">
        <w:t>iewer</w:t>
      </w:r>
    </w:p>
    <w:p w14:paraId="769FF5F8" w14:textId="6ECA8F68" w:rsidR="001A2649" w:rsidRDefault="001B0F50" w:rsidP="005A27CE">
      <w:pPr>
        <w:pStyle w:val="BodyText"/>
        <w:numPr>
          <w:ilvl w:val="1"/>
          <w:numId w:val="21"/>
        </w:numPr>
        <w:ind w:left="1440"/>
      </w:pPr>
      <w:r>
        <w:lastRenderedPageBreak/>
        <w:t>You can s</w:t>
      </w:r>
      <w:r w:rsidR="001A2649">
        <w:t xml:space="preserve">earch </w:t>
      </w:r>
      <w:r>
        <w:t xml:space="preserve">a </w:t>
      </w:r>
      <w:r w:rsidR="001A2649">
        <w:t>facility for open work orders, preventative maintenance work</w:t>
      </w:r>
      <w:r>
        <w:t>,</w:t>
      </w:r>
      <w:r w:rsidR="001A2649">
        <w:t xml:space="preserve"> and service requests, </w:t>
      </w:r>
      <w:r>
        <w:t xml:space="preserve">and </w:t>
      </w:r>
      <w:r w:rsidR="001A2649">
        <w:t xml:space="preserve">display all or a selected set of the search results as the selection set in the </w:t>
      </w:r>
      <w:r>
        <w:t>V</w:t>
      </w:r>
      <w:r w:rsidR="001A2649">
        <w:t>iewer.</w:t>
      </w:r>
    </w:p>
    <w:p w14:paraId="71AC0F7F" w14:textId="1F27B833" w:rsidR="001A2649" w:rsidRDefault="001B0F50" w:rsidP="005A27CE">
      <w:pPr>
        <w:pStyle w:val="BodyText"/>
        <w:numPr>
          <w:ilvl w:val="1"/>
          <w:numId w:val="21"/>
        </w:numPr>
        <w:ind w:left="1440"/>
      </w:pPr>
      <w:r>
        <w:t>You can d</w:t>
      </w:r>
      <w:r w:rsidR="001A2649">
        <w:t xml:space="preserve">isplay members of Maximo systems in the </w:t>
      </w:r>
      <w:r>
        <w:t>V</w:t>
      </w:r>
      <w:r w:rsidR="001A2649">
        <w:t xml:space="preserve">iewer - </w:t>
      </w:r>
      <w:r>
        <w:t>s</w:t>
      </w:r>
      <w:r w:rsidR="001A2649">
        <w:t xml:space="preserve">earch from systems and zones either </w:t>
      </w:r>
      <w:r>
        <w:t xml:space="preserve">that are either </w:t>
      </w:r>
      <w:r w:rsidR="001A2649">
        <w:t xml:space="preserve">defined for the facility, or for which the selected item is a member.  </w:t>
      </w:r>
      <w:r>
        <w:t>You can d</w:t>
      </w:r>
      <w:r w:rsidR="001A2649">
        <w:t>isplay all members of the system as the current selection or drill</w:t>
      </w:r>
      <w:r>
        <w:t>-</w:t>
      </w:r>
      <w:r w:rsidR="001A2649">
        <w:t xml:space="preserve">down to any member of the system and select it in the </w:t>
      </w:r>
      <w:r>
        <w:t>V</w:t>
      </w:r>
      <w:r w:rsidR="001A2649">
        <w:t>iewer.</w:t>
      </w:r>
    </w:p>
    <w:p w14:paraId="70DB6442" w14:textId="262F993E" w:rsidR="001A2649" w:rsidRDefault="001B0F50" w:rsidP="005A27CE">
      <w:pPr>
        <w:pStyle w:val="BodyText"/>
        <w:numPr>
          <w:ilvl w:val="1"/>
          <w:numId w:val="21"/>
        </w:numPr>
        <w:ind w:left="1440"/>
      </w:pPr>
      <w:r>
        <w:t>You can c</w:t>
      </w:r>
      <w:r w:rsidR="001A2649">
        <w:t xml:space="preserve">reate and </w:t>
      </w:r>
      <w:r>
        <w:t>e</w:t>
      </w:r>
      <w:r w:rsidR="001A2649">
        <w:t xml:space="preserve">dit Maximo systems from the </w:t>
      </w:r>
      <w:r>
        <w:t>V</w:t>
      </w:r>
      <w:r w:rsidR="001A2649">
        <w:t xml:space="preserve">iewer - </w:t>
      </w:r>
      <w:r>
        <w:t>t</w:t>
      </w:r>
      <w:r w:rsidR="001A2649">
        <w:t xml:space="preserve">he selection set in the </w:t>
      </w:r>
      <w:r>
        <w:t>V</w:t>
      </w:r>
      <w:r w:rsidR="001A2649">
        <w:t>iewer can be used to either create a new system or be added as a sub-tree to an existing system</w:t>
      </w:r>
      <w:r>
        <w:t>.</w:t>
      </w:r>
    </w:p>
    <w:p w14:paraId="2BA23230" w14:textId="6BEC8E27" w:rsidR="001A2649" w:rsidRDefault="001B0F50" w:rsidP="005A27CE">
      <w:pPr>
        <w:pStyle w:val="BodyText"/>
        <w:numPr>
          <w:ilvl w:val="1"/>
          <w:numId w:val="21"/>
        </w:numPr>
        <w:ind w:left="1440"/>
      </w:pPr>
      <w:r>
        <w:t>You can</w:t>
      </w:r>
      <w:r w:rsidR="001A2649">
        <w:t xml:space="preserve"> </w:t>
      </w:r>
      <w:r>
        <w:t xml:space="preserve">navigate </w:t>
      </w:r>
      <w:r w:rsidR="001A2649">
        <w:t>through a multi-item selection set changing both the model view (zoom and center), and the current Maximo record to the current item in the set.</w:t>
      </w:r>
    </w:p>
    <w:p w14:paraId="228A4B41" w14:textId="58194675" w:rsidR="001C4080" w:rsidRDefault="001C4080" w:rsidP="005A27CE">
      <w:pPr>
        <w:pStyle w:val="BodyText"/>
        <w:numPr>
          <w:ilvl w:val="1"/>
          <w:numId w:val="21"/>
        </w:numPr>
        <w:ind w:left="1440"/>
      </w:pPr>
      <w:r>
        <w:t>You can markup a view in the Viewer</w:t>
      </w:r>
      <w:r w:rsidR="006E01DE">
        <w:t xml:space="preserve">, </w:t>
      </w:r>
      <w:r>
        <w:t xml:space="preserve">save the markup with a Work Order, </w:t>
      </w:r>
      <w:r w:rsidR="006E01DE">
        <w:t xml:space="preserve">and </w:t>
      </w:r>
      <w:r>
        <w:t xml:space="preserve">then display the markup any time the </w:t>
      </w:r>
      <w:r w:rsidR="006E01DE">
        <w:t>w</w:t>
      </w:r>
      <w:r>
        <w:t xml:space="preserve">ork </w:t>
      </w:r>
      <w:r w:rsidR="006E01DE">
        <w:t>o</w:t>
      </w:r>
      <w:r>
        <w:t>rder is viewed</w:t>
      </w:r>
      <w:r w:rsidR="006E01DE">
        <w:t>.</w:t>
      </w:r>
    </w:p>
    <w:p w14:paraId="086C18CF" w14:textId="782A14BD" w:rsidR="006811A0" w:rsidRPr="00F91D00" w:rsidRDefault="008A0CA2" w:rsidP="00F91D00">
      <w:pPr>
        <w:pStyle w:val="BodyText"/>
        <w:rPr>
          <w:b/>
          <w:sz w:val="22"/>
          <w:szCs w:val="22"/>
        </w:rPr>
      </w:pPr>
      <w:r w:rsidRPr="00F91D00">
        <w:rPr>
          <w:b/>
          <w:sz w:val="22"/>
          <w:szCs w:val="22"/>
        </w:rPr>
        <w:t>Forge</w:t>
      </w:r>
      <w:r w:rsidR="004B1A72" w:rsidRPr="00F91D00">
        <w:rPr>
          <w:b/>
          <w:sz w:val="22"/>
          <w:szCs w:val="22"/>
        </w:rPr>
        <w:t xml:space="preserve"> Viewer features </w:t>
      </w:r>
      <w:r w:rsidR="001B0F50" w:rsidRPr="00F91D00">
        <w:rPr>
          <w:b/>
          <w:sz w:val="22"/>
          <w:szCs w:val="22"/>
        </w:rPr>
        <w:t xml:space="preserve">that are </w:t>
      </w:r>
      <w:r w:rsidR="004B1A72" w:rsidRPr="00F91D00">
        <w:rPr>
          <w:b/>
          <w:sz w:val="22"/>
          <w:szCs w:val="22"/>
        </w:rPr>
        <w:t xml:space="preserve">exposed </w:t>
      </w:r>
      <w:r w:rsidR="001B0F50" w:rsidRPr="00F91D00">
        <w:rPr>
          <w:b/>
          <w:sz w:val="22"/>
          <w:szCs w:val="22"/>
        </w:rPr>
        <w:t xml:space="preserve">in </w:t>
      </w:r>
      <w:r w:rsidR="004B1A72" w:rsidRPr="00F91D00">
        <w:rPr>
          <w:b/>
          <w:sz w:val="22"/>
          <w:szCs w:val="22"/>
        </w:rPr>
        <w:t xml:space="preserve">the </w:t>
      </w:r>
      <w:r w:rsidR="001B0F50" w:rsidRPr="00F91D00">
        <w:rPr>
          <w:b/>
          <w:sz w:val="22"/>
          <w:szCs w:val="22"/>
        </w:rPr>
        <w:t>V</w:t>
      </w:r>
      <w:r w:rsidR="004B1A72" w:rsidRPr="00F91D00">
        <w:rPr>
          <w:b/>
          <w:sz w:val="22"/>
          <w:szCs w:val="22"/>
        </w:rPr>
        <w:t>iewer toolbar</w:t>
      </w:r>
      <w:r w:rsidR="001B0F50" w:rsidRPr="00F91D00">
        <w:rPr>
          <w:b/>
          <w:sz w:val="22"/>
          <w:szCs w:val="22"/>
        </w:rPr>
        <w:t xml:space="preserve"> include: </w:t>
      </w:r>
    </w:p>
    <w:p w14:paraId="3600679C" w14:textId="77777777" w:rsidR="006811A0" w:rsidRPr="0020661C" w:rsidRDefault="006811A0" w:rsidP="005A27CE">
      <w:pPr>
        <w:pStyle w:val="BodyText"/>
        <w:numPr>
          <w:ilvl w:val="1"/>
          <w:numId w:val="21"/>
        </w:numPr>
        <w:tabs>
          <w:tab w:val="left" w:pos="720"/>
        </w:tabs>
        <w:ind w:left="1440"/>
      </w:pPr>
      <w:r w:rsidRPr="0020661C">
        <w:t>Full 3D navigation</w:t>
      </w:r>
    </w:p>
    <w:p w14:paraId="48939E2B" w14:textId="4E8D7C46" w:rsidR="006811A0" w:rsidRDefault="006811A0" w:rsidP="005A27CE">
      <w:pPr>
        <w:pStyle w:val="BodyText"/>
        <w:numPr>
          <w:ilvl w:val="1"/>
          <w:numId w:val="21"/>
        </w:numPr>
        <w:tabs>
          <w:tab w:val="left" w:pos="720"/>
        </w:tabs>
        <w:ind w:left="1440"/>
      </w:pPr>
      <w:r w:rsidRPr="0020661C">
        <w:t xml:space="preserve">Basic </w:t>
      </w:r>
      <w:r w:rsidR="001B0F50">
        <w:t>s</w:t>
      </w:r>
      <w:r w:rsidRPr="0020661C">
        <w:t>earch</w:t>
      </w:r>
    </w:p>
    <w:p w14:paraId="6227B0EF" w14:textId="24E56E36" w:rsidR="006811A0" w:rsidRDefault="006811A0" w:rsidP="005A27CE">
      <w:pPr>
        <w:pStyle w:val="BodyText"/>
        <w:numPr>
          <w:ilvl w:val="1"/>
          <w:numId w:val="21"/>
        </w:numPr>
        <w:tabs>
          <w:tab w:val="left" w:pos="720"/>
        </w:tabs>
        <w:ind w:left="1440"/>
      </w:pPr>
      <w:r>
        <w:t xml:space="preserve">Model </w:t>
      </w:r>
      <w:r w:rsidR="001B0F50">
        <w:t>p</w:t>
      </w:r>
      <w:r>
        <w:t>roperties</w:t>
      </w:r>
    </w:p>
    <w:p w14:paraId="27BBAE72" w14:textId="10C1CCDC" w:rsidR="006811A0" w:rsidRDefault="006811A0" w:rsidP="005A27CE">
      <w:pPr>
        <w:pStyle w:val="BodyText"/>
        <w:numPr>
          <w:ilvl w:val="1"/>
          <w:numId w:val="21"/>
        </w:numPr>
        <w:tabs>
          <w:tab w:val="left" w:pos="720"/>
        </w:tabs>
        <w:ind w:left="1440"/>
      </w:pPr>
      <w:r>
        <w:t xml:space="preserve">Model </w:t>
      </w:r>
      <w:r w:rsidR="001B0F50">
        <w:t>t</w:t>
      </w:r>
      <w:r>
        <w:t>ree</w:t>
      </w:r>
    </w:p>
    <w:p w14:paraId="66201B49" w14:textId="10245836" w:rsidR="006811A0" w:rsidRDefault="006811A0" w:rsidP="005A27CE">
      <w:pPr>
        <w:pStyle w:val="BodyText"/>
        <w:numPr>
          <w:ilvl w:val="1"/>
          <w:numId w:val="21"/>
        </w:numPr>
        <w:tabs>
          <w:tab w:val="left" w:pos="720"/>
        </w:tabs>
        <w:ind w:left="1440"/>
      </w:pPr>
      <w:r>
        <w:t xml:space="preserve">Sectioning of </w:t>
      </w:r>
      <w:r w:rsidR="001B0F50">
        <w:t xml:space="preserve">a </w:t>
      </w:r>
      <w:r>
        <w:t>model</w:t>
      </w:r>
    </w:p>
    <w:p w14:paraId="78C3B17B" w14:textId="339AD18E" w:rsidR="006811A0" w:rsidRDefault="006811A0" w:rsidP="005A27CE">
      <w:pPr>
        <w:pStyle w:val="BodyText"/>
        <w:numPr>
          <w:ilvl w:val="1"/>
          <w:numId w:val="21"/>
        </w:numPr>
        <w:tabs>
          <w:tab w:val="left" w:pos="720"/>
        </w:tabs>
        <w:ind w:left="1440"/>
      </w:pPr>
      <w:r>
        <w:t>Model walk thr</w:t>
      </w:r>
      <w:r w:rsidR="001B0F50">
        <w:t>ough</w:t>
      </w:r>
    </w:p>
    <w:p w14:paraId="067CC674" w14:textId="5565F10D" w:rsidR="00CD37C7" w:rsidRDefault="00CD37C7" w:rsidP="005A27CE">
      <w:pPr>
        <w:pStyle w:val="BodyText"/>
        <w:numPr>
          <w:ilvl w:val="1"/>
          <w:numId w:val="21"/>
        </w:numPr>
        <w:tabs>
          <w:tab w:val="left" w:pos="720"/>
        </w:tabs>
        <w:ind w:left="1440"/>
      </w:pPr>
      <w:r>
        <w:t>Save and restore views</w:t>
      </w:r>
    </w:p>
    <w:p w14:paraId="5E9FFBB0" w14:textId="77777777" w:rsidR="001A2649" w:rsidRDefault="001A2649" w:rsidP="008F3530">
      <w:pPr>
        <w:pStyle w:val="BodyText"/>
        <w:ind w:left="0"/>
        <w:rPr>
          <w:noProof/>
        </w:rPr>
      </w:pPr>
    </w:p>
    <w:p w14:paraId="3A876BC6" w14:textId="77777777" w:rsidR="00515BEA" w:rsidRDefault="008D6CFA" w:rsidP="008D6CFA">
      <w:pPr>
        <w:pStyle w:val="BodyText"/>
        <w:ind w:left="-1080"/>
      </w:pPr>
      <w:r>
        <w:rPr>
          <w:noProof/>
        </w:rPr>
        <w:lastRenderedPageBreak/>
        <w:drawing>
          <wp:inline distT="0" distB="0" distL="0" distR="0" wp14:anchorId="38EB714A" wp14:editId="3B65F854">
            <wp:extent cx="7073660" cy="50580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98504" cy="5075786"/>
                    </a:xfrm>
                    <a:prstGeom prst="rect">
                      <a:avLst/>
                    </a:prstGeom>
                  </pic:spPr>
                </pic:pic>
              </a:graphicData>
            </a:graphic>
          </wp:inline>
        </w:drawing>
      </w:r>
    </w:p>
    <w:p w14:paraId="783E66CA" w14:textId="7ED6D557" w:rsidR="001A2649" w:rsidRDefault="001A2649" w:rsidP="00BB3B6B">
      <w:pPr>
        <w:pStyle w:val="Caption"/>
      </w:pPr>
      <w:bookmarkStart w:id="400" w:name="_Toc317518853"/>
      <w:bookmarkStart w:id="401" w:name="_Toc483994036"/>
      <w:r>
        <w:t xml:space="preserve">Figure </w:t>
      </w:r>
      <w:fldSimple w:instr=" SEQ Figure \* ARABIC ">
        <w:r w:rsidR="00365163">
          <w:rPr>
            <w:noProof/>
          </w:rPr>
          <w:t>1</w:t>
        </w:r>
      </w:fldSimple>
      <w:r>
        <w:t xml:space="preserve"> – Model viewer embedded into the Maximo Locations application</w:t>
      </w:r>
      <w:bookmarkEnd w:id="400"/>
      <w:bookmarkEnd w:id="401"/>
    </w:p>
    <w:p w14:paraId="0CFA47C0" w14:textId="77777777" w:rsidR="001A2649" w:rsidRDefault="001A2649" w:rsidP="008F3530">
      <w:pPr>
        <w:pStyle w:val="BodyText"/>
      </w:pPr>
      <w:r>
        <w:t>In addition, the 3D model can be used in conjunction with the normal Maximo lookup mechanism to provide direct visual selection of assets from a building model.</w:t>
      </w:r>
    </w:p>
    <w:p w14:paraId="789F47AB" w14:textId="77777777" w:rsidR="001A2649" w:rsidRDefault="001A2649" w:rsidP="008F3530">
      <w:pPr>
        <w:pStyle w:val="BodyText"/>
        <w:ind w:left="0"/>
        <w:rPr>
          <w:noProof/>
        </w:rPr>
      </w:pPr>
    </w:p>
    <w:p w14:paraId="118D70CC" w14:textId="77777777" w:rsidR="00394EE8" w:rsidRDefault="008D6CFA" w:rsidP="008D6CFA">
      <w:pPr>
        <w:pStyle w:val="BodyText"/>
        <w:ind w:left="-900"/>
      </w:pPr>
      <w:r w:rsidRPr="008D6CFA">
        <w:rPr>
          <w:noProof/>
        </w:rPr>
        <w:lastRenderedPageBreak/>
        <w:drawing>
          <wp:inline distT="0" distB="0" distL="0" distR="0" wp14:anchorId="51F47D31" wp14:editId="2B739000">
            <wp:extent cx="6797615" cy="459616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04458" cy="4600790"/>
                    </a:xfrm>
                    <a:prstGeom prst="rect">
                      <a:avLst/>
                    </a:prstGeom>
                    <a:noFill/>
                    <a:ln>
                      <a:noFill/>
                    </a:ln>
                  </pic:spPr>
                </pic:pic>
              </a:graphicData>
            </a:graphic>
          </wp:inline>
        </w:drawing>
      </w:r>
    </w:p>
    <w:p w14:paraId="7A2CF761" w14:textId="0BF214B6" w:rsidR="001A2649" w:rsidRPr="008F3530" w:rsidRDefault="001A2649" w:rsidP="00BB3B6B">
      <w:pPr>
        <w:pStyle w:val="Caption"/>
      </w:pPr>
      <w:bookmarkStart w:id="402" w:name="_Toc317518854"/>
      <w:bookmarkStart w:id="403" w:name="_Toc483994037"/>
      <w:r>
        <w:t xml:space="preserve">Figure </w:t>
      </w:r>
      <w:fldSimple w:instr=" SEQ Figure \* ARABIC ">
        <w:r w:rsidR="00365163">
          <w:rPr>
            <w:noProof/>
          </w:rPr>
          <w:t>2</w:t>
        </w:r>
      </w:fldSimple>
      <w:r>
        <w:t xml:space="preserve"> - The Model viewer </w:t>
      </w:r>
      <w:bookmarkEnd w:id="402"/>
      <w:r w:rsidR="00641AA8">
        <w:t>for work order dispatch</w:t>
      </w:r>
      <w:bookmarkEnd w:id="403"/>
    </w:p>
    <w:p w14:paraId="2A1B4A10" w14:textId="77777777" w:rsidR="001A2649" w:rsidRDefault="001A2649" w:rsidP="009E6AA3">
      <w:pPr>
        <w:pStyle w:val="Heading2"/>
      </w:pPr>
      <w:bookmarkStart w:id="404" w:name="_Toc317518811"/>
      <w:bookmarkStart w:id="405" w:name="_Toc483993997"/>
      <w:r>
        <w:t>Known Limitations</w:t>
      </w:r>
      <w:bookmarkEnd w:id="404"/>
      <w:bookmarkEnd w:id="405"/>
    </w:p>
    <w:p w14:paraId="73F50B2C" w14:textId="465DE2C0" w:rsidR="001F6406" w:rsidRDefault="001F6406" w:rsidP="005A27CE">
      <w:pPr>
        <w:pStyle w:val="BodyText"/>
        <w:numPr>
          <w:ilvl w:val="0"/>
          <w:numId w:val="20"/>
        </w:numPr>
      </w:pPr>
      <w:r>
        <w:t xml:space="preserve">In the </w:t>
      </w:r>
      <w:r w:rsidR="008A0CA2">
        <w:t>Forge</w:t>
      </w:r>
      <w:r>
        <w:t xml:space="preserve"> View</w:t>
      </w:r>
      <w:r w:rsidR="00CE6544">
        <w:t>er</w:t>
      </w:r>
      <w:r>
        <w:t xml:space="preserve">, large models </w:t>
      </w:r>
      <w:r w:rsidR="00394909">
        <w:t xml:space="preserve">can </w:t>
      </w:r>
      <w:r>
        <w:t xml:space="preserve">generate out of memory errors </w:t>
      </w:r>
      <w:r w:rsidR="005C2CFF">
        <w:t>especially in</w:t>
      </w:r>
      <w:r w:rsidR="002963D1">
        <w:t xml:space="preserve"> </w:t>
      </w:r>
      <w:r>
        <w:t>browsers on low memory devices</w:t>
      </w:r>
      <w:r w:rsidR="002963D1">
        <w:t>,</w:t>
      </w:r>
      <w:r>
        <w:t xml:space="preserve"> such as tablets.</w:t>
      </w:r>
      <w:r w:rsidR="00041FB7">
        <w:t xml:space="preserve"> This </w:t>
      </w:r>
      <w:r w:rsidR="002963D1">
        <w:t xml:space="preserve">can </w:t>
      </w:r>
      <w:r w:rsidR="00041FB7">
        <w:t>manifest as a console error message or a browser crash</w:t>
      </w:r>
      <w:r w:rsidR="002963D1">
        <w:t>.</w:t>
      </w:r>
    </w:p>
    <w:p w14:paraId="1ABA7C24" w14:textId="1E40FDFE" w:rsidR="004E10CC" w:rsidRDefault="004E10CC" w:rsidP="005A27CE">
      <w:pPr>
        <w:pStyle w:val="BodyText"/>
        <w:numPr>
          <w:ilvl w:val="0"/>
          <w:numId w:val="20"/>
        </w:numPr>
      </w:pPr>
      <w:r>
        <w:t xml:space="preserve">For the </w:t>
      </w:r>
      <w:r w:rsidR="0045291E">
        <w:t>Forge</w:t>
      </w:r>
      <w:r>
        <w:t xml:space="preserve"> Storage Management</w:t>
      </w:r>
      <w:r w:rsidR="002963D1">
        <w:t>,</w:t>
      </w:r>
      <w:r>
        <w:t xml:space="preserve"> </w:t>
      </w:r>
      <w:r w:rsidR="002963D1">
        <w:t>r</w:t>
      </w:r>
      <w:r>
        <w:t>ights granted on storage to other IDs do not in fact grant them rights.</w:t>
      </w:r>
    </w:p>
    <w:p w14:paraId="7F392CF1" w14:textId="0872645A" w:rsidR="00AB59BB" w:rsidRDefault="00AB59BB" w:rsidP="005A27CE">
      <w:pPr>
        <w:pStyle w:val="BodyText"/>
        <w:numPr>
          <w:ilvl w:val="0"/>
          <w:numId w:val="20"/>
        </w:numPr>
      </w:pPr>
      <w:r>
        <w:t xml:space="preserve">In the Work Order Tracking application, if the side menu is open, the </w:t>
      </w:r>
      <w:r w:rsidR="002963D1">
        <w:t>V</w:t>
      </w:r>
      <w:r>
        <w:t xml:space="preserve">iewer displays </w:t>
      </w:r>
      <w:r w:rsidR="00F16589">
        <w:t xml:space="preserve">incorrectly </w:t>
      </w:r>
      <w:r>
        <w:t xml:space="preserve">on top of the navigation trees.  When the side menu is closed, the </w:t>
      </w:r>
      <w:r w:rsidR="002963D1">
        <w:t>V</w:t>
      </w:r>
      <w:r>
        <w:t>iewer displays correctly.</w:t>
      </w:r>
    </w:p>
    <w:p w14:paraId="411B08A6" w14:textId="5ED6D472" w:rsidR="007D3AB3" w:rsidRDefault="00BB459F" w:rsidP="005A27CE">
      <w:pPr>
        <w:pStyle w:val="BodyText"/>
        <w:numPr>
          <w:ilvl w:val="0"/>
          <w:numId w:val="20"/>
        </w:numPr>
      </w:pPr>
      <w:r>
        <w:t xml:space="preserve">On Windows, zooming the browser or using display setting of other than %100 font and app size cause the </w:t>
      </w:r>
      <w:r w:rsidR="006E01DE">
        <w:t>V</w:t>
      </w:r>
      <w:r>
        <w:t>iewer to be incorrectly positioned in the Work Order Tracking app</w:t>
      </w:r>
      <w:r w:rsidR="006E01DE">
        <w:t>lication.</w:t>
      </w:r>
    </w:p>
    <w:p w14:paraId="4F7E1EC6" w14:textId="77777777" w:rsidR="00F45652" w:rsidRDefault="00F45652" w:rsidP="001E46AB">
      <w:pPr>
        <w:pStyle w:val="Heading1"/>
      </w:pPr>
      <w:bookmarkStart w:id="406" w:name="_Toc317518821"/>
      <w:bookmarkStart w:id="407" w:name="_Toc483993998"/>
      <w:r>
        <w:t>Model Administration</w:t>
      </w:r>
      <w:bookmarkEnd w:id="407"/>
    </w:p>
    <w:p w14:paraId="346F6A45" w14:textId="0C7F27EE" w:rsidR="003B30DF" w:rsidRDefault="003B30DF" w:rsidP="003B30DF">
      <w:pPr>
        <w:pStyle w:val="BodyText"/>
      </w:pPr>
      <w:r>
        <w:t xml:space="preserve">Model administration is performed from the Manage BIM </w:t>
      </w:r>
      <w:r w:rsidR="00FA4182">
        <w:t>V</w:t>
      </w:r>
      <w:r>
        <w:t xml:space="preserve">iewer application </w:t>
      </w:r>
      <w:r w:rsidR="00FA4182">
        <w:t xml:space="preserve">which is </w:t>
      </w:r>
      <w:r>
        <w:t>found under the B</w:t>
      </w:r>
      <w:r w:rsidR="00FA4182">
        <w:t>u</w:t>
      </w:r>
      <w:r>
        <w:t>il</w:t>
      </w:r>
      <w:r w:rsidR="00FA4182">
        <w:t>d</w:t>
      </w:r>
      <w:r>
        <w:t>ing Information Models</w:t>
      </w:r>
      <w:r w:rsidR="00FA4182">
        <w:t xml:space="preserve"> module.</w:t>
      </w:r>
    </w:p>
    <w:p w14:paraId="314CB8D3" w14:textId="052B977A" w:rsidR="00DB5818" w:rsidRDefault="00DB5818" w:rsidP="003B30DF">
      <w:pPr>
        <w:pStyle w:val="BodyText"/>
      </w:pPr>
      <w:r>
        <w:lastRenderedPageBreak/>
        <w:t xml:space="preserve">There are 4 or 5 steps required to view a model with the Forge </w:t>
      </w:r>
      <w:r w:rsidR="00FA4182">
        <w:t>V</w:t>
      </w:r>
      <w:r>
        <w:t>iewer from within Maximo, depending on the complexity of the mode</w:t>
      </w:r>
      <w:r w:rsidR="00A217A4">
        <w:t>l</w:t>
      </w:r>
      <w:r>
        <w:t>:</w:t>
      </w:r>
    </w:p>
    <w:p w14:paraId="675B55BC" w14:textId="07701B06" w:rsidR="00DB5818" w:rsidRDefault="00DB5818" w:rsidP="00290201">
      <w:pPr>
        <w:pStyle w:val="BodyText"/>
        <w:numPr>
          <w:ilvl w:val="0"/>
          <w:numId w:val="30"/>
        </w:numPr>
      </w:pPr>
      <w:r>
        <w:t>Create one or more storage container</w:t>
      </w:r>
      <w:r w:rsidR="006E01DE">
        <w:t>s</w:t>
      </w:r>
      <w:r>
        <w:t xml:space="preserve"> in the Forge service to hold the model files</w:t>
      </w:r>
      <w:r w:rsidR="00FA4182">
        <w:t xml:space="preserve">. For the purpose of a demo, only one storage container is required. If you manage models for multiple companies, you should </w:t>
      </w:r>
      <w:r w:rsidR="00BB459F">
        <w:t>create additional container to organize you models and to apply Maximo security to groups of models.</w:t>
      </w:r>
    </w:p>
    <w:p w14:paraId="35F4FA65" w14:textId="20643934" w:rsidR="00DB5818" w:rsidRDefault="00DB5818" w:rsidP="00290201">
      <w:pPr>
        <w:pStyle w:val="BodyText"/>
        <w:numPr>
          <w:ilvl w:val="0"/>
          <w:numId w:val="30"/>
        </w:numPr>
      </w:pPr>
      <w:r>
        <w:t xml:space="preserve">Uploaded the model files(s) to the </w:t>
      </w:r>
      <w:r w:rsidR="00FA4182">
        <w:t>F</w:t>
      </w:r>
      <w:r>
        <w:t>orge service.</w:t>
      </w:r>
    </w:p>
    <w:p w14:paraId="1236BA27" w14:textId="3FF3358A" w:rsidR="00DB5818" w:rsidRDefault="00DB5818" w:rsidP="00290201">
      <w:pPr>
        <w:pStyle w:val="BodyText"/>
        <w:numPr>
          <w:ilvl w:val="0"/>
          <w:numId w:val="30"/>
        </w:numPr>
      </w:pPr>
      <w:r>
        <w:t>If the model is multi-part, associate the linked parts with the master part.</w:t>
      </w:r>
    </w:p>
    <w:p w14:paraId="58902C41" w14:textId="52E363C4" w:rsidR="00DB5818" w:rsidRDefault="00DB5818" w:rsidP="00290201">
      <w:pPr>
        <w:pStyle w:val="BodyText"/>
        <w:numPr>
          <w:ilvl w:val="0"/>
          <w:numId w:val="30"/>
        </w:numPr>
      </w:pPr>
      <w:r>
        <w:t xml:space="preserve">Request </w:t>
      </w:r>
      <w:r w:rsidR="00F16589">
        <w:t xml:space="preserve">that </w:t>
      </w:r>
      <w:r>
        <w:t xml:space="preserve">the Forge service translate the model into </w:t>
      </w:r>
      <w:r w:rsidR="00FA4182">
        <w:t xml:space="preserve">a </w:t>
      </w:r>
      <w:r>
        <w:t>viewable format</w:t>
      </w:r>
      <w:r w:rsidR="006E01DE">
        <w:t>.</w:t>
      </w:r>
    </w:p>
    <w:p w14:paraId="2DFE9B65" w14:textId="3FD04682" w:rsidR="00DB5818" w:rsidRDefault="00DB5818" w:rsidP="00290201">
      <w:pPr>
        <w:pStyle w:val="BodyText"/>
        <w:numPr>
          <w:ilvl w:val="0"/>
          <w:numId w:val="30"/>
        </w:numPr>
      </w:pPr>
      <w:r>
        <w:t xml:space="preserve">Associate the viewable model with the Maximo location for the </w:t>
      </w:r>
      <w:r w:rsidR="00FA4182">
        <w:t>f</w:t>
      </w:r>
      <w:r>
        <w:t xml:space="preserve">acility </w:t>
      </w:r>
      <w:r w:rsidR="00F16589">
        <w:t xml:space="preserve">that is </w:t>
      </w:r>
      <w:r>
        <w:t xml:space="preserve">represented by the model.  This location is typically created </w:t>
      </w:r>
      <w:r w:rsidR="00FA4182">
        <w:t xml:space="preserve">using </w:t>
      </w:r>
      <w:r>
        <w:t xml:space="preserve">a </w:t>
      </w:r>
      <w:proofErr w:type="spellStart"/>
      <w:r>
        <w:t>COBie</w:t>
      </w:r>
      <w:proofErr w:type="spellEnd"/>
      <w:r>
        <w:t xml:space="preserve"> import</w:t>
      </w:r>
      <w:r w:rsidR="00FA4182">
        <w:t xml:space="preserve"> in the BIM Projects application.</w:t>
      </w:r>
    </w:p>
    <w:p w14:paraId="1B9C4D1B" w14:textId="77777777" w:rsidR="00DB5818" w:rsidRDefault="000F2B8D" w:rsidP="00DB5818">
      <w:pPr>
        <w:pStyle w:val="BodyText"/>
      </w:pPr>
      <w:r>
        <w:t>Some of the above steps may have been performed outside the current Maximo instance.  If so, steps 1, 2, and 4 can be replaced by linking to existing objects in the Forge service.</w:t>
      </w:r>
    </w:p>
    <w:p w14:paraId="12CBF5D3" w14:textId="0E8D5BB0" w:rsidR="00A93BB6" w:rsidRDefault="00A93BB6" w:rsidP="00325C6B">
      <w:pPr>
        <w:pStyle w:val="Heading4"/>
      </w:pPr>
      <w:r>
        <w:t>Linking Maximo records with Forge Service records</w:t>
      </w:r>
    </w:p>
    <w:p w14:paraId="39179CA5" w14:textId="77777777" w:rsidR="00065132" w:rsidRDefault="00325C6B" w:rsidP="00F15ED5">
      <w:pPr>
        <w:pStyle w:val="BodyText"/>
      </w:pPr>
      <w:r>
        <w:t xml:space="preserve">The Forge Service objects described below: storage container, model file, and model </w:t>
      </w:r>
      <w:proofErr w:type="spellStart"/>
      <w:r>
        <w:t>viewables</w:t>
      </w:r>
      <w:proofErr w:type="spellEnd"/>
      <w:r>
        <w:t xml:space="preserve">, are each composite </w:t>
      </w:r>
      <w:proofErr w:type="gramStart"/>
      <w:r>
        <w:t>objects</w:t>
      </w:r>
      <w:proofErr w:type="gramEnd"/>
      <w:r>
        <w:t>.  That is some of the data for each object resides in the Forge Service and some of the data resides in the Maximo database. Each Maximo database record has a reference or link to the Forge Service portion of the data.</w:t>
      </w:r>
      <w:r w:rsidR="00A93BB6">
        <w:t xml:space="preserve"> </w:t>
      </w:r>
    </w:p>
    <w:p w14:paraId="70C6B347" w14:textId="2AF425D5" w:rsidR="00065132" w:rsidRDefault="00065132" w:rsidP="00F15ED5">
      <w:pPr>
        <w:pStyle w:val="BodyText"/>
      </w:pPr>
      <w:r>
        <w:rPr>
          <w:noProof/>
        </w:rPr>
        <w:drawing>
          <wp:inline distT="0" distB="0" distL="0" distR="0" wp14:anchorId="646B7E45" wp14:editId="02BE3CD4">
            <wp:extent cx="4282440" cy="2026920"/>
            <wp:effectExtent l="0" t="0" r="381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2440" cy="2026920"/>
                    </a:xfrm>
                    <a:prstGeom prst="rect">
                      <a:avLst/>
                    </a:prstGeom>
                    <a:noFill/>
                  </pic:spPr>
                </pic:pic>
              </a:graphicData>
            </a:graphic>
          </wp:inline>
        </w:drawing>
      </w:r>
    </w:p>
    <w:p w14:paraId="5523530A" w14:textId="6C6EC69F" w:rsidR="00A93BB6" w:rsidRDefault="00A93BB6" w:rsidP="00F15ED5">
      <w:pPr>
        <w:pStyle w:val="BodyText"/>
      </w:pPr>
      <w:r>
        <w:t>When Forge Service objects are created though the current Maximo instance</w:t>
      </w:r>
      <w:r w:rsidR="006E01DE">
        <w:t>,</w:t>
      </w:r>
      <w:r>
        <w:t xml:space="preserve"> the Maximo record and the Forge Service object are created at the same time and the linking is transparent to the user. </w:t>
      </w:r>
      <w:r w:rsidR="00EE0506">
        <w:t>However,</w:t>
      </w:r>
      <w:r>
        <w:t xml:space="preserve"> if the Forge Service </w:t>
      </w:r>
      <w:r w:rsidR="006E01DE">
        <w:t>o</w:t>
      </w:r>
      <w:r>
        <w:t xml:space="preserve">bjects are created through some other application including other Maximo instance such as a test or development server, </w:t>
      </w:r>
      <w:r w:rsidR="00EE0506">
        <w:t xml:space="preserve">Then the Maximo part of the data still needs to be created, and it must be manually linked to a Forge service object. </w:t>
      </w:r>
    </w:p>
    <w:p w14:paraId="1A81437B" w14:textId="77777777" w:rsidR="00065132" w:rsidRDefault="00065132" w:rsidP="00065132">
      <w:pPr>
        <w:pStyle w:val="Heading4"/>
      </w:pPr>
      <w:bookmarkStart w:id="408" w:name="_Ref438818435"/>
      <w:bookmarkStart w:id="409" w:name="_Ref438818443"/>
      <w:r>
        <w:t>Model data and the Autodesk Forge service</w:t>
      </w:r>
    </w:p>
    <w:p w14:paraId="6C069122" w14:textId="77777777" w:rsidR="00065132" w:rsidRDefault="00065132" w:rsidP="00065132">
      <w:pPr>
        <w:pStyle w:val="BodyText"/>
      </w:pPr>
      <w:r>
        <w:t xml:space="preserve">Some model information such as site and organization data is stored in Maximo. Other information is retrieved from the Autodesk Forge service each time a record is loaded from the Maximo database.  </w:t>
      </w:r>
    </w:p>
    <w:p w14:paraId="52FAC22E" w14:textId="4807F0F9" w:rsidR="00065132" w:rsidRDefault="00065132" w:rsidP="00065132">
      <w:pPr>
        <w:pStyle w:val="BodyText"/>
      </w:pPr>
      <w:r>
        <w:t xml:space="preserve"> As the Autodesk Forge Service, may not always be reachable or models in the cloud may be altered outside of Maximo, each record that is linked to the Autodesk Forge service data includes an Online checkbox.  </w:t>
      </w:r>
    </w:p>
    <w:p w14:paraId="78F85039" w14:textId="61ECB6A4" w:rsidR="00065132" w:rsidRDefault="00065132" w:rsidP="00065132">
      <w:pPr>
        <w:pStyle w:val="BodyText"/>
      </w:pPr>
      <w:r>
        <w:lastRenderedPageBreak/>
        <w:t>When the Online check box is checked, the Autodesk component of the data was successfully retrieved. Each record also includes a Last Error field that is populated with any error data either from attempting to access the Autodesk Forge service, or returned from it.</w:t>
      </w:r>
    </w:p>
    <w:p w14:paraId="61978983" w14:textId="77777777" w:rsidR="00F45652" w:rsidRDefault="00F45652" w:rsidP="00711DE7">
      <w:pPr>
        <w:pStyle w:val="Heading2"/>
      </w:pPr>
      <w:bookmarkStart w:id="410" w:name="_Ref478977060"/>
      <w:bookmarkStart w:id="411" w:name="_Ref478977064"/>
      <w:bookmarkStart w:id="412" w:name="_Toc483993999"/>
      <w:r>
        <w:t>Managing Model Storage</w:t>
      </w:r>
      <w:bookmarkEnd w:id="408"/>
      <w:bookmarkEnd w:id="409"/>
      <w:bookmarkEnd w:id="410"/>
      <w:bookmarkEnd w:id="411"/>
      <w:bookmarkEnd w:id="412"/>
    </w:p>
    <w:p w14:paraId="0D835B8E" w14:textId="51F1C5AC" w:rsidR="003B30DF" w:rsidRPr="003B30DF" w:rsidRDefault="003B30DF" w:rsidP="003B30DF">
      <w:pPr>
        <w:pStyle w:val="BodyText"/>
      </w:pPr>
      <w:r>
        <w:t>The Forge service uses storage contain</w:t>
      </w:r>
      <w:r w:rsidR="00580601">
        <w:t>er</w:t>
      </w:r>
      <w:r>
        <w:t>s (</w:t>
      </w:r>
      <w:r w:rsidR="00580601">
        <w:t>c</w:t>
      </w:r>
      <w:r>
        <w:t>alled bucket</w:t>
      </w:r>
      <w:r w:rsidR="00580601">
        <w:t>s</w:t>
      </w:r>
      <w:r>
        <w:t xml:space="preserve"> by Forge) to store any model files </w:t>
      </w:r>
      <w:r w:rsidR="00580601">
        <w:t xml:space="preserve">that are </w:t>
      </w:r>
      <w:r>
        <w:t xml:space="preserve">uploaded to the service.  A storage </w:t>
      </w:r>
      <w:r w:rsidR="00580601">
        <w:t>c</w:t>
      </w:r>
      <w:r>
        <w:t>ontainer is similar to a directory in a file system.  To u</w:t>
      </w:r>
      <w:r w:rsidR="00580601">
        <w:t>s</w:t>
      </w:r>
      <w:r>
        <w:t>e the Forge service</w:t>
      </w:r>
      <w:r w:rsidR="007D51AF">
        <w:t>,</w:t>
      </w:r>
      <w:r>
        <w:t xml:space="preserve"> </w:t>
      </w:r>
      <w:r w:rsidR="008B705C">
        <w:t>you</w:t>
      </w:r>
      <w:r w:rsidR="007D51AF">
        <w:t xml:space="preserve"> must </w:t>
      </w:r>
      <w:r w:rsidR="00580601">
        <w:t xml:space="preserve">create </w:t>
      </w:r>
      <w:r w:rsidR="007D51AF">
        <w:t>at least one storage container</w:t>
      </w:r>
      <w:r w:rsidR="00580601">
        <w:t>.</w:t>
      </w:r>
    </w:p>
    <w:p w14:paraId="035C1ED2" w14:textId="0E65F7B9" w:rsidR="00F45652" w:rsidRDefault="00F45652" w:rsidP="00F45652">
      <w:pPr>
        <w:pStyle w:val="BodyText"/>
      </w:pPr>
      <w:r>
        <w:t>To manage model storage containers</w:t>
      </w:r>
      <w:r w:rsidR="00580601">
        <w:t>, navigate to the Manage BIM Viewer application.</w:t>
      </w:r>
      <w:r>
        <w:t xml:space="preserve"> </w:t>
      </w:r>
    </w:p>
    <w:p w14:paraId="001715AA" w14:textId="3770A73E" w:rsidR="00F45652" w:rsidRDefault="00580601" w:rsidP="00F45652">
      <w:pPr>
        <w:pStyle w:val="BodyText"/>
      </w:pPr>
      <w:r>
        <w:t xml:space="preserve">Navigate to </w:t>
      </w:r>
      <w:r w:rsidR="00F45652">
        <w:t>Select Actions</w:t>
      </w:r>
      <w:r>
        <w:t xml:space="preserve"> </w:t>
      </w:r>
      <w:r w:rsidR="00F45652">
        <w:t>&gt;</w:t>
      </w:r>
      <w:r>
        <w:t xml:space="preserve"> </w:t>
      </w:r>
      <w:r w:rsidR="00F45652">
        <w:t xml:space="preserve">Manage </w:t>
      </w:r>
      <w:r w:rsidR="000F2B8D">
        <w:t xml:space="preserve">Autodesk Forge </w:t>
      </w:r>
      <w:r>
        <w:t>S</w:t>
      </w:r>
      <w:r w:rsidR="000F2B8D">
        <w:t>ervice</w:t>
      </w:r>
      <w:r>
        <w:t xml:space="preserve"> </w:t>
      </w:r>
      <w:r w:rsidR="00F45652">
        <w:t>&gt;</w:t>
      </w:r>
      <w:r>
        <w:t xml:space="preserve"> </w:t>
      </w:r>
      <w:r w:rsidR="00F45652">
        <w:t>Manage Model Storage</w:t>
      </w:r>
      <w:r>
        <w:t>.</w:t>
      </w:r>
    </w:p>
    <w:p w14:paraId="10A6D727" w14:textId="77777777" w:rsidR="00F45652" w:rsidRDefault="00A217A4" w:rsidP="00D900C6">
      <w:pPr>
        <w:pStyle w:val="Heading4"/>
        <w:keepNext w:val="0"/>
        <w:ind w:left="-806"/>
        <w:pPrChange w:id="413" w:author="Doug A. Wood" w:date="2017-05-31T11:39:00Z">
          <w:pPr>
            <w:pStyle w:val="Heading4"/>
            <w:ind w:left="-810"/>
          </w:pPr>
        </w:pPrChange>
      </w:pPr>
      <w:r>
        <w:rPr>
          <w:noProof/>
        </w:rPr>
        <w:drawing>
          <wp:inline distT="0" distB="0" distL="0" distR="0" wp14:anchorId="0B68299E" wp14:editId="36114F2B">
            <wp:extent cx="6602818" cy="5733868"/>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14444" cy="5743964"/>
                    </a:xfrm>
                    <a:prstGeom prst="rect">
                      <a:avLst/>
                    </a:prstGeom>
                  </pic:spPr>
                </pic:pic>
              </a:graphicData>
            </a:graphic>
          </wp:inline>
        </w:drawing>
      </w:r>
    </w:p>
    <w:p w14:paraId="6B98B614" w14:textId="0EAA2AD7" w:rsidR="00F45652" w:rsidRDefault="00F45652" w:rsidP="00711DE7">
      <w:pPr>
        <w:pStyle w:val="Heading3"/>
      </w:pPr>
      <w:bookmarkStart w:id="414" w:name="_Ref478507721"/>
      <w:bookmarkStart w:id="415" w:name="_Toc483994000"/>
      <w:r>
        <w:lastRenderedPageBreak/>
        <w:t>Creating a storage container:</w:t>
      </w:r>
      <w:bookmarkEnd w:id="414"/>
      <w:bookmarkEnd w:id="415"/>
    </w:p>
    <w:p w14:paraId="5C8E0CA0" w14:textId="4267E495" w:rsidR="00F45652" w:rsidRDefault="00F45652" w:rsidP="00290201">
      <w:pPr>
        <w:pStyle w:val="BodyText"/>
        <w:numPr>
          <w:ilvl w:val="0"/>
          <w:numId w:val="39"/>
        </w:numPr>
      </w:pPr>
      <w:r>
        <w:t xml:space="preserve">To create a storage container, </w:t>
      </w:r>
      <w:r w:rsidR="0020053B">
        <w:t xml:space="preserve">in the Manage Model Storage dialog </w:t>
      </w:r>
      <w:r>
        <w:t xml:space="preserve">select </w:t>
      </w:r>
      <w:r w:rsidR="0020053B">
        <w:t xml:space="preserve">the </w:t>
      </w:r>
      <w:r>
        <w:t>Create Storage</w:t>
      </w:r>
      <w:r w:rsidR="0020053B">
        <w:t xml:space="preserve"> button.</w:t>
      </w:r>
    </w:p>
    <w:p w14:paraId="50874B63" w14:textId="77777777" w:rsidR="00F45652" w:rsidRDefault="00A217A4" w:rsidP="00F45652">
      <w:pPr>
        <w:pStyle w:val="BodyText"/>
      </w:pPr>
      <w:r>
        <w:rPr>
          <w:noProof/>
        </w:rPr>
        <w:drawing>
          <wp:inline distT="0" distB="0" distL="0" distR="0" wp14:anchorId="5116E402" wp14:editId="76361430">
            <wp:extent cx="3810000" cy="2876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0000" cy="2876550"/>
                    </a:xfrm>
                    <a:prstGeom prst="rect">
                      <a:avLst/>
                    </a:prstGeom>
                  </pic:spPr>
                </pic:pic>
              </a:graphicData>
            </a:graphic>
          </wp:inline>
        </w:drawing>
      </w:r>
    </w:p>
    <w:p w14:paraId="7163F911" w14:textId="6D3EEBD2" w:rsidR="00A217A4" w:rsidRDefault="0020053B" w:rsidP="00290201">
      <w:pPr>
        <w:pStyle w:val="BodyText"/>
        <w:numPr>
          <w:ilvl w:val="0"/>
          <w:numId w:val="39"/>
        </w:numPr>
      </w:pPr>
      <w:r w:rsidRPr="009E57F6">
        <w:t xml:space="preserve">Specify a </w:t>
      </w:r>
      <w:r w:rsidR="00A217A4" w:rsidRPr="009E57F6">
        <w:t>Region</w:t>
      </w:r>
      <w:r>
        <w:rPr>
          <w:b/>
        </w:rPr>
        <w:t>.</w:t>
      </w:r>
      <w:r w:rsidR="00A217A4">
        <w:t xml:space="preserve"> Containers may be created in the US or the EMEA region of the Forge service. </w:t>
      </w:r>
      <w:r w:rsidR="00711DE7">
        <w:t>If no region is specified, US is used.</w:t>
      </w:r>
    </w:p>
    <w:p w14:paraId="2356F4CB" w14:textId="2AB6043A" w:rsidR="00711DE7" w:rsidRDefault="0020053B" w:rsidP="00290201">
      <w:pPr>
        <w:pStyle w:val="BodyText"/>
        <w:numPr>
          <w:ilvl w:val="0"/>
          <w:numId w:val="39"/>
        </w:numPr>
      </w:pPr>
      <w:r w:rsidRPr="009E57F6">
        <w:t xml:space="preserve">Optional: </w:t>
      </w:r>
      <w:r w:rsidR="00711DE7" w:rsidRPr="009E57F6">
        <w:t>S</w:t>
      </w:r>
      <w:r w:rsidRPr="009E57F6">
        <w:t>pecify a s</w:t>
      </w:r>
      <w:r w:rsidR="00711DE7" w:rsidRPr="009E57F6">
        <w:t xml:space="preserve">ite and </w:t>
      </w:r>
      <w:r w:rsidRPr="009E57F6">
        <w:t>o</w:t>
      </w:r>
      <w:r w:rsidR="00711DE7" w:rsidRPr="009E57F6">
        <w:t>rganization</w:t>
      </w:r>
      <w:r>
        <w:rPr>
          <w:b/>
        </w:rPr>
        <w:t>.</w:t>
      </w:r>
      <w:r w:rsidR="00711DE7">
        <w:t xml:space="preserve"> A Maximo </w:t>
      </w:r>
      <w:r>
        <w:t>o</w:t>
      </w:r>
      <w:r w:rsidR="00711DE7">
        <w:t>rg</w:t>
      </w:r>
      <w:r>
        <w:t>a</w:t>
      </w:r>
      <w:r w:rsidR="00711DE7">
        <w:t>n</w:t>
      </w:r>
      <w:r>
        <w:t>iz</w:t>
      </w:r>
      <w:r w:rsidR="00711DE7">
        <w:t xml:space="preserve">ation or </w:t>
      </w:r>
      <w:r>
        <w:t>s</w:t>
      </w:r>
      <w:r w:rsidR="00711DE7">
        <w:t xml:space="preserve">ite and </w:t>
      </w:r>
      <w:r w:rsidR="00984D77">
        <w:t>Organization can</w:t>
      </w:r>
      <w:r w:rsidR="00DF5AE7">
        <w:t xml:space="preserve"> </w:t>
      </w:r>
      <w:r w:rsidR="00711DE7">
        <w:t xml:space="preserve">be associated with a storage container.  Within the current Maximo instance, access to the </w:t>
      </w:r>
      <w:r w:rsidR="00AF2989">
        <w:t>storage container</w:t>
      </w:r>
      <w:r w:rsidR="00711DE7">
        <w:t xml:space="preserve"> is restricted to Maximo users that have rights to the listed </w:t>
      </w:r>
      <w:r w:rsidR="00DF5AE7">
        <w:t>s</w:t>
      </w:r>
      <w:r w:rsidR="00711DE7">
        <w:t xml:space="preserve">ite and </w:t>
      </w:r>
      <w:r w:rsidR="00DF5AE7">
        <w:t>o</w:t>
      </w:r>
      <w:r w:rsidR="00711DE7">
        <w:t xml:space="preserve">rganization.  Models loaded into the container and </w:t>
      </w:r>
      <w:proofErr w:type="spellStart"/>
      <w:r w:rsidR="00711DE7">
        <w:t>viewable</w:t>
      </w:r>
      <w:r w:rsidR="009E57F6">
        <w:t>s</w:t>
      </w:r>
      <w:proofErr w:type="spellEnd"/>
      <w:r w:rsidR="00711DE7">
        <w:t xml:space="preserve"> derived from the model must have the same or more narrow restrictions.  Ultimately any location </w:t>
      </w:r>
      <w:r w:rsidR="00DF5AE7">
        <w:t xml:space="preserve">that is </w:t>
      </w:r>
      <w:r w:rsidR="00711DE7">
        <w:t xml:space="preserve">associated with a viewable model must meet the site and organization restriction </w:t>
      </w:r>
      <w:r w:rsidR="00DF5AE7">
        <w:t xml:space="preserve">that is specified </w:t>
      </w:r>
      <w:r w:rsidR="00711DE7">
        <w:t>on the storage container.  However, if the storage container is access</w:t>
      </w:r>
      <w:r w:rsidR="00AF2989">
        <w:t>ed</w:t>
      </w:r>
      <w:r w:rsidR="00711DE7">
        <w:t xml:space="preserve"> outside of Maximo, or linked to a different Maximo instance, the restrictions are not carried over.</w:t>
      </w:r>
    </w:p>
    <w:p w14:paraId="59F9CDB6" w14:textId="05BD37F7" w:rsidR="00F45652" w:rsidRDefault="00711DE7" w:rsidP="00290201">
      <w:pPr>
        <w:pStyle w:val="BodyText"/>
        <w:numPr>
          <w:ilvl w:val="0"/>
          <w:numId w:val="39"/>
        </w:numPr>
      </w:pPr>
      <w:r w:rsidRPr="009E57F6">
        <w:t>S</w:t>
      </w:r>
      <w:r w:rsidR="00DF5AE7" w:rsidRPr="009E57F6">
        <w:t>pecify a s</w:t>
      </w:r>
      <w:r w:rsidR="00F45652" w:rsidRPr="009E57F6">
        <w:t xml:space="preserve">torage </w:t>
      </w:r>
      <w:r w:rsidR="00DF5AE7" w:rsidRPr="009E57F6">
        <w:t>c</w:t>
      </w:r>
      <w:r w:rsidR="00F45652" w:rsidRPr="009E57F6">
        <w:t>ontainer name</w:t>
      </w:r>
      <w:r w:rsidR="008B705C">
        <w:t xml:space="preserve"> and description</w:t>
      </w:r>
      <w:r w:rsidR="00DF5AE7">
        <w:rPr>
          <w:b/>
        </w:rPr>
        <w:t>.</w:t>
      </w:r>
      <w:r w:rsidR="00F45652">
        <w:t xml:space="preserve">  Names must be unique across the </w:t>
      </w:r>
      <w:r w:rsidR="00DF5AE7">
        <w:t xml:space="preserve">Autodesk </w:t>
      </w:r>
      <w:r w:rsidR="007D51AF">
        <w:t>Forge service</w:t>
      </w:r>
      <w:r w:rsidR="00F45652">
        <w:t xml:space="preserve"> including all Autodesk </w:t>
      </w:r>
      <w:r w:rsidR="007D51AF">
        <w:t>Forge</w:t>
      </w:r>
      <w:r w:rsidR="00F45652">
        <w:t xml:space="preserve"> users. To facilitate this, Maximo can append your Autodesk </w:t>
      </w:r>
      <w:r w:rsidR="007D51AF">
        <w:t xml:space="preserve">Forge </w:t>
      </w:r>
      <w:r w:rsidR="00452987">
        <w:t xml:space="preserve">service </w:t>
      </w:r>
      <w:r w:rsidR="00F45652">
        <w:t xml:space="preserve">key to your storage container name. If you select this option, only the base name is displayed </w:t>
      </w:r>
      <w:r w:rsidR="00E67773">
        <w:t>o</w:t>
      </w:r>
      <w:r w:rsidR="00F45652">
        <w:t xml:space="preserve">n the UI.  If you don’t select this option, it is highly recommended that </w:t>
      </w:r>
      <w:r w:rsidR="00A770D2">
        <w:t xml:space="preserve">you </w:t>
      </w:r>
      <w:r w:rsidR="00F45652">
        <w:t>include some unique string that is associated with you company or organization</w:t>
      </w:r>
      <w:r w:rsidR="00A770D2">
        <w:t>,</w:t>
      </w:r>
      <w:r w:rsidR="00F45652">
        <w:t xml:space="preserve"> such as a registered domain name</w:t>
      </w:r>
      <w:r w:rsidR="00A770D2">
        <w:t>, in your storage container names</w:t>
      </w:r>
      <w:r w:rsidR="00F45652">
        <w:t xml:space="preserve">. </w:t>
      </w:r>
    </w:p>
    <w:p w14:paraId="5AECF6A4" w14:textId="172F0750" w:rsidR="005C2CFF" w:rsidRDefault="005C2CFF" w:rsidP="00290201">
      <w:pPr>
        <w:pStyle w:val="BodyText"/>
        <w:numPr>
          <w:ilvl w:val="0"/>
          <w:numId w:val="39"/>
        </w:numPr>
      </w:pPr>
      <w:r>
        <w:t xml:space="preserve">Unless you design your own strategy to </w:t>
      </w:r>
      <w:r w:rsidR="005E1300">
        <w:t>e</w:t>
      </w:r>
      <w:r>
        <w:t>nsure your storage names are unique across the entire Forge Service, you should leave the Append Service key checkbox checked.</w:t>
      </w:r>
    </w:p>
    <w:p w14:paraId="5F55A146" w14:textId="76C3A40A" w:rsidR="00F45652" w:rsidRDefault="008B705C" w:rsidP="00290201">
      <w:pPr>
        <w:pStyle w:val="BodyText"/>
        <w:numPr>
          <w:ilvl w:val="0"/>
          <w:numId w:val="39"/>
        </w:numPr>
      </w:pPr>
      <w:r w:rsidRPr="009E57F6">
        <w:t>Select the desired r</w:t>
      </w:r>
      <w:r w:rsidR="00711DE7" w:rsidRPr="009E57F6">
        <w:t xml:space="preserve">etention </w:t>
      </w:r>
      <w:r w:rsidRPr="009E57F6">
        <w:t>p</w:t>
      </w:r>
      <w:r w:rsidR="00711DE7" w:rsidRPr="009E57F6">
        <w:t>olicy</w:t>
      </w:r>
      <w:r>
        <w:t xml:space="preserve"> and click OK</w:t>
      </w:r>
      <w:r w:rsidRPr="009E57F6">
        <w:t>.</w:t>
      </w:r>
      <w:r>
        <w:rPr>
          <w:b/>
        </w:rPr>
        <w:t xml:space="preserve"> </w:t>
      </w:r>
      <w:r w:rsidR="00711DE7">
        <w:t xml:space="preserve"> </w:t>
      </w:r>
      <w:r w:rsidR="00F45652">
        <w:t>There are three types of storage containers:</w:t>
      </w:r>
    </w:p>
    <w:p w14:paraId="7318D251" w14:textId="2D752C7D" w:rsidR="00F45652" w:rsidRDefault="00F45652" w:rsidP="00F45652">
      <w:pPr>
        <w:pStyle w:val="BodyText"/>
        <w:tabs>
          <w:tab w:val="left" w:pos="1260"/>
        </w:tabs>
        <w:ind w:left="1260"/>
      </w:pPr>
      <w:r w:rsidRPr="00E22B78">
        <w:rPr>
          <w:b/>
        </w:rPr>
        <w:t>Transient:</w:t>
      </w:r>
      <w:r>
        <w:t xml:space="preserve"> Model files are retained </w:t>
      </w:r>
      <w:r w:rsidR="00A770D2">
        <w:t xml:space="preserve">only </w:t>
      </w:r>
      <w:r>
        <w:t xml:space="preserve">for 24 hours </w:t>
      </w:r>
    </w:p>
    <w:p w14:paraId="1A49701A" w14:textId="46F04EB9" w:rsidR="00F45652" w:rsidRDefault="00F45652" w:rsidP="00F45652">
      <w:pPr>
        <w:pStyle w:val="BodyText"/>
        <w:tabs>
          <w:tab w:val="left" w:pos="1260"/>
        </w:tabs>
        <w:ind w:left="1260"/>
      </w:pPr>
      <w:r w:rsidRPr="00E22B78">
        <w:rPr>
          <w:b/>
        </w:rPr>
        <w:t>Temporary:</w:t>
      </w:r>
      <w:r>
        <w:t xml:space="preserve"> Model files are retained </w:t>
      </w:r>
      <w:r w:rsidR="00A770D2">
        <w:t xml:space="preserve">only </w:t>
      </w:r>
      <w:r>
        <w:t>for 30 days</w:t>
      </w:r>
    </w:p>
    <w:p w14:paraId="0E5E66E5" w14:textId="77777777" w:rsidR="00F45652" w:rsidRDefault="00F45652" w:rsidP="00F45652">
      <w:pPr>
        <w:pStyle w:val="BodyText"/>
        <w:tabs>
          <w:tab w:val="left" w:pos="1260"/>
          <w:tab w:val="left" w:pos="7620"/>
        </w:tabs>
        <w:ind w:left="1260"/>
      </w:pPr>
      <w:r w:rsidRPr="00E22B78">
        <w:rPr>
          <w:b/>
        </w:rPr>
        <w:t>Permanent:</w:t>
      </w:r>
      <w:r>
        <w:t xml:space="preserve"> Model files are retained until they are deleted.</w:t>
      </w:r>
      <w:r>
        <w:tab/>
      </w:r>
    </w:p>
    <w:p w14:paraId="569E23AD" w14:textId="638F746A" w:rsidR="00F45652" w:rsidRDefault="00F45652" w:rsidP="00F45652">
      <w:pPr>
        <w:pStyle w:val="BodyText"/>
      </w:pPr>
      <w:r w:rsidRPr="00AF2989">
        <w:rPr>
          <w:b/>
        </w:rPr>
        <w:t>Note:</w:t>
      </w:r>
      <w:r>
        <w:t xml:space="preserve"> If a model has been translated to a viewable </w:t>
      </w:r>
      <w:r w:rsidR="00060F63">
        <w:t xml:space="preserve">format </w:t>
      </w:r>
      <w:r>
        <w:t xml:space="preserve">and is then remove, including through its storage period expiring, the viewable </w:t>
      </w:r>
      <w:r w:rsidR="001B19ED">
        <w:t xml:space="preserve">format </w:t>
      </w:r>
      <w:r>
        <w:t>is not removed.</w:t>
      </w:r>
    </w:p>
    <w:p w14:paraId="0BCB7E71" w14:textId="265DF3E6" w:rsidR="00F45652" w:rsidRDefault="00F45652" w:rsidP="00F45652">
      <w:pPr>
        <w:pStyle w:val="BodyText"/>
      </w:pPr>
      <w:r>
        <w:lastRenderedPageBreak/>
        <w:t xml:space="preserve">Maximo site security </w:t>
      </w:r>
      <w:r w:rsidR="001B19ED">
        <w:t>can</w:t>
      </w:r>
      <w:r>
        <w:t xml:space="preserve"> be applied to storage containers by selecting an </w:t>
      </w:r>
      <w:r w:rsidR="001B19ED">
        <w:t>o</w:t>
      </w:r>
      <w:r>
        <w:t>rganization</w:t>
      </w:r>
      <w:r w:rsidR="001B19ED">
        <w:t>,</w:t>
      </w:r>
      <w:r>
        <w:t xml:space="preserve"> or a </w:t>
      </w:r>
      <w:r w:rsidR="001B19ED">
        <w:t>s</w:t>
      </w:r>
      <w:r>
        <w:t xml:space="preserve">ite and an </w:t>
      </w:r>
      <w:r w:rsidR="001B19ED">
        <w:t>o</w:t>
      </w:r>
      <w:r>
        <w:t xml:space="preserve">rganization. If either is specified, only users that have rights to the </w:t>
      </w:r>
      <w:r w:rsidR="001B19ED">
        <w:t>s</w:t>
      </w:r>
      <w:r>
        <w:t xml:space="preserve">ite or </w:t>
      </w:r>
      <w:r w:rsidR="001B19ED">
        <w:t>o</w:t>
      </w:r>
      <w:r>
        <w:t xml:space="preserve">rganization can </w:t>
      </w:r>
      <w:r w:rsidR="001B19ED">
        <w:t>view</w:t>
      </w:r>
      <w:r>
        <w:t xml:space="preserve"> the storage container</w:t>
      </w:r>
      <w:r w:rsidR="008B705C">
        <w:t xml:space="preserve"> </w:t>
      </w:r>
      <w:r w:rsidR="007D51AF">
        <w:t>in Maximo</w:t>
      </w:r>
      <w:r>
        <w:t>.</w:t>
      </w:r>
    </w:p>
    <w:p w14:paraId="18BE5952" w14:textId="77777777" w:rsidR="00F45652" w:rsidRDefault="00F45652" w:rsidP="00F45652">
      <w:pPr>
        <w:pStyle w:val="Heading4"/>
      </w:pPr>
      <w:r>
        <w:t>Linking to a storage container</w:t>
      </w:r>
    </w:p>
    <w:p w14:paraId="59754EF7" w14:textId="3BE735EA" w:rsidR="00F45652" w:rsidRDefault="00F45652" w:rsidP="00F45652">
      <w:pPr>
        <w:pStyle w:val="BodyText"/>
      </w:pPr>
      <w:r>
        <w:t xml:space="preserve">If a storage container already exists, for example: it was created for use with TRIRIGA, </w:t>
      </w:r>
      <w:r w:rsidR="00AF2989">
        <w:t>or</w:t>
      </w:r>
      <w:r w:rsidR="00A1341F">
        <w:t xml:space="preserve"> it was created in a development deployment and now needs to be moved to production</w:t>
      </w:r>
      <w:r w:rsidR="001B19ED">
        <w:t>,</w:t>
      </w:r>
      <w:r w:rsidR="00A1341F">
        <w:t xml:space="preserve"> </w:t>
      </w:r>
      <w:r>
        <w:t xml:space="preserve">it </w:t>
      </w:r>
      <w:r w:rsidR="001B19ED">
        <w:t xml:space="preserve">can </w:t>
      </w:r>
      <w:r>
        <w:t>also be used by Maximo by linking to it.</w:t>
      </w:r>
    </w:p>
    <w:p w14:paraId="04635212" w14:textId="7D6281FD" w:rsidR="00F45652" w:rsidRDefault="00F45652" w:rsidP="00290201">
      <w:pPr>
        <w:pStyle w:val="BodyText"/>
        <w:numPr>
          <w:ilvl w:val="0"/>
          <w:numId w:val="40"/>
        </w:numPr>
      </w:pPr>
      <w:r>
        <w:t xml:space="preserve">To link to </w:t>
      </w:r>
      <w:r w:rsidR="001B19ED">
        <w:t xml:space="preserve">an </w:t>
      </w:r>
      <w:r>
        <w:t>existing storage</w:t>
      </w:r>
      <w:r w:rsidR="001B19ED">
        <w:t xml:space="preserve"> container</w:t>
      </w:r>
      <w:r>
        <w:t xml:space="preserve">, select </w:t>
      </w:r>
      <w:r w:rsidR="001B19ED">
        <w:t xml:space="preserve">the </w:t>
      </w:r>
      <w:r>
        <w:t>Link to Storage</w:t>
      </w:r>
      <w:r w:rsidR="001B19ED">
        <w:t xml:space="preserve"> button in the Manage Model Storage dialog.</w:t>
      </w:r>
    </w:p>
    <w:p w14:paraId="71502513" w14:textId="77777777" w:rsidR="00F45652" w:rsidRDefault="00184DD3" w:rsidP="00F45652">
      <w:pPr>
        <w:pStyle w:val="BodyText"/>
      </w:pPr>
      <w:r>
        <w:rPr>
          <w:noProof/>
        </w:rPr>
        <w:drawing>
          <wp:inline distT="0" distB="0" distL="0" distR="0" wp14:anchorId="13B1721F" wp14:editId="1973CC55">
            <wp:extent cx="4695825" cy="2457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95825" cy="2457450"/>
                    </a:xfrm>
                    <a:prstGeom prst="rect">
                      <a:avLst/>
                    </a:prstGeom>
                  </pic:spPr>
                </pic:pic>
              </a:graphicData>
            </a:graphic>
          </wp:inline>
        </w:drawing>
      </w:r>
    </w:p>
    <w:p w14:paraId="3BA4F0EA" w14:textId="502E1B99" w:rsidR="00785C87" w:rsidRDefault="00785C87" w:rsidP="00290201">
      <w:pPr>
        <w:pStyle w:val="BodyText"/>
        <w:numPr>
          <w:ilvl w:val="0"/>
          <w:numId w:val="40"/>
        </w:numPr>
      </w:pPr>
      <w:r w:rsidRPr="00452987">
        <w:t>Specify a region</w:t>
      </w:r>
      <w:r>
        <w:rPr>
          <w:b/>
        </w:rPr>
        <w:t xml:space="preserve">. </w:t>
      </w:r>
      <w:r w:rsidRPr="00184DD3">
        <w:t xml:space="preserve">The region is used to filter the storage container name </w:t>
      </w:r>
      <w:r>
        <w:t xml:space="preserve">in the </w:t>
      </w:r>
      <w:r w:rsidRPr="00184DD3">
        <w:t>lookup list.</w:t>
      </w:r>
      <w:r>
        <w:t xml:space="preserve"> It is only possible to view a list for a single region.  If no region is specified, the US is used by default.</w:t>
      </w:r>
    </w:p>
    <w:p w14:paraId="2AAB2E02" w14:textId="03588C29" w:rsidR="00F45652" w:rsidRDefault="008B705C" w:rsidP="00290201">
      <w:pPr>
        <w:pStyle w:val="BodyText"/>
        <w:numPr>
          <w:ilvl w:val="0"/>
          <w:numId w:val="40"/>
        </w:numPr>
      </w:pPr>
      <w:r>
        <w:t xml:space="preserve">Optional: </w:t>
      </w:r>
      <w:r w:rsidR="001B19ED">
        <w:t>You can specify a s</w:t>
      </w:r>
      <w:r w:rsidR="00F45652">
        <w:t xml:space="preserve">ite and </w:t>
      </w:r>
      <w:r w:rsidR="001B19ED">
        <w:t>o</w:t>
      </w:r>
      <w:r w:rsidR="00F45652">
        <w:t xml:space="preserve">rganization </w:t>
      </w:r>
      <w:r w:rsidR="001B19ED">
        <w:t xml:space="preserve">therefore, </w:t>
      </w:r>
      <w:r w:rsidR="00F45652">
        <w:t>restricti</w:t>
      </w:r>
      <w:r w:rsidR="001B19ED">
        <w:t>ng</w:t>
      </w:r>
      <w:r w:rsidR="00F45652">
        <w:t xml:space="preserve"> </w:t>
      </w:r>
      <w:r w:rsidR="001B19ED">
        <w:t>the access</w:t>
      </w:r>
      <w:r w:rsidR="00F45652">
        <w:t xml:space="preserve"> as </w:t>
      </w:r>
      <w:r w:rsidR="001B19ED">
        <w:t>indicated previously</w:t>
      </w:r>
      <w:r w:rsidR="00F45652">
        <w:t>.</w:t>
      </w:r>
    </w:p>
    <w:p w14:paraId="61486238" w14:textId="7705ABFA" w:rsidR="00785C87" w:rsidRDefault="00785C87" w:rsidP="00290201">
      <w:pPr>
        <w:pStyle w:val="BodyText"/>
        <w:numPr>
          <w:ilvl w:val="0"/>
          <w:numId w:val="40"/>
        </w:numPr>
      </w:pPr>
      <w:r w:rsidRPr="00452987">
        <w:t>Specify a storage container name</w:t>
      </w:r>
      <w:r>
        <w:rPr>
          <w:b/>
        </w:rPr>
        <w:t>.</w:t>
      </w:r>
      <w:r>
        <w:t xml:space="preserve"> In the lookup, the storage container name may be selected from a list of all storage containers in the selected region that are not already registered in Maximo. Otherwise, you can manually enter a name. </w:t>
      </w:r>
    </w:p>
    <w:p w14:paraId="0410CFFB" w14:textId="4B23A27D" w:rsidR="00F45652" w:rsidRDefault="001B19ED" w:rsidP="00290201">
      <w:pPr>
        <w:pStyle w:val="BodyText"/>
        <w:numPr>
          <w:ilvl w:val="0"/>
          <w:numId w:val="40"/>
        </w:numPr>
      </w:pPr>
      <w:r>
        <w:t xml:space="preserve">The </w:t>
      </w:r>
      <w:r w:rsidR="00452987">
        <w:t xml:space="preserve">service </w:t>
      </w:r>
      <w:r>
        <w:t>key that is configured for Maximo does not need to own the</w:t>
      </w:r>
      <w:r w:rsidR="00F45652">
        <w:t xml:space="preserve"> storage container, however</w:t>
      </w:r>
      <w:r w:rsidR="00785C87">
        <w:t>,</w:t>
      </w:r>
      <w:r w:rsidR="00F45652">
        <w:t xml:space="preserve"> that key must have rights to access </w:t>
      </w:r>
      <w:r>
        <w:t>the specific storage container</w:t>
      </w:r>
      <w:r w:rsidR="00F45652">
        <w:t>.</w:t>
      </w:r>
    </w:p>
    <w:p w14:paraId="0D13B33A" w14:textId="47CF7C08" w:rsidR="00785C87" w:rsidRDefault="00785C87" w:rsidP="00290201">
      <w:pPr>
        <w:pStyle w:val="BodyText"/>
        <w:numPr>
          <w:ilvl w:val="0"/>
          <w:numId w:val="40"/>
        </w:numPr>
      </w:pPr>
      <w:r>
        <w:t>Click OK.</w:t>
      </w:r>
    </w:p>
    <w:p w14:paraId="0441305F" w14:textId="5324538D" w:rsidR="00F45652" w:rsidRDefault="00F45652" w:rsidP="00F45652">
      <w:pPr>
        <w:pStyle w:val="BodyText"/>
      </w:pPr>
      <w:r>
        <w:t xml:space="preserve">Note: you </w:t>
      </w:r>
      <w:r w:rsidR="00785C87">
        <w:t>can</w:t>
      </w:r>
      <w:r>
        <w:t xml:space="preserve"> link to</w:t>
      </w:r>
      <w:r w:rsidR="00AF2989">
        <w:t xml:space="preserve"> the</w:t>
      </w:r>
      <w:r>
        <w:t xml:space="preserve"> same storage multiple times to appl</w:t>
      </w:r>
      <w:r w:rsidR="001B19ED">
        <w:t>y</w:t>
      </w:r>
      <w:r>
        <w:t xml:space="preserve"> different </w:t>
      </w:r>
      <w:r w:rsidR="001B19ED">
        <w:t>s</w:t>
      </w:r>
      <w:r>
        <w:t>ite or organization restrictions.</w:t>
      </w:r>
    </w:p>
    <w:p w14:paraId="53E96216" w14:textId="77777777" w:rsidR="00184DD3" w:rsidRDefault="00184DD3" w:rsidP="00F45652">
      <w:pPr>
        <w:pStyle w:val="BodyText"/>
      </w:pPr>
    </w:p>
    <w:p w14:paraId="3B64C675" w14:textId="77777777" w:rsidR="00F45652" w:rsidRDefault="00F45652" w:rsidP="00711DE7">
      <w:pPr>
        <w:pStyle w:val="Heading3"/>
      </w:pPr>
      <w:bookmarkStart w:id="416" w:name="_Toc483994001"/>
      <w:r>
        <w:t xml:space="preserve">Unlinking a </w:t>
      </w:r>
      <w:r w:rsidR="00165A60">
        <w:t>S</w:t>
      </w:r>
      <w:r>
        <w:t xml:space="preserve">torage </w:t>
      </w:r>
      <w:r w:rsidR="00165A60">
        <w:t>C</w:t>
      </w:r>
      <w:r>
        <w:t>ontainer</w:t>
      </w:r>
      <w:bookmarkEnd w:id="416"/>
    </w:p>
    <w:p w14:paraId="241E56A4" w14:textId="7C105E56" w:rsidR="00F45652" w:rsidRDefault="00F45652" w:rsidP="00F45652">
      <w:pPr>
        <w:pStyle w:val="BodyText"/>
      </w:pPr>
      <w:r>
        <w:t xml:space="preserve">A storage container may be unlinked from Maximo by selecting the unlink icon </w:t>
      </w:r>
      <w:r>
        <w:rPr>
          <w:noProof/>
        </w:rPr>
        <w:drawing>
          <wp:inline distT="0" distB="0" distL="0" distR="0" wp14:anchorId="0A728DC8" wp14:editId="67B5EE45">
            <wp:extent cx="279365" cy="279365"/>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ink.png"/>
                    <pic:cNvPicPr/>
                  </pic:nvPicPr>
                  <pic:blipFill>
                    <a:blip r:embed="rId26">
                      <a:extLst>
                        <a:ext uri="{28A0092B-C50C-407E-A947-70E740481C1C}">
                          <a14:useLocalDpi xmlns:a14="http://schemas.microsoft.com/office/drawing/2010/main" val="0"/>
                        </a:ext>
                      </a:extLst>
                    </a:blip>
                    <a:stretch>
                      <a:fillRect/>
                    </a:stretch>
                  </pic:blipFill>
                  <pic:spPr>
                    <a:xfrm>
                      <a:off x="0" y="0"/>
                      <a:ext cx="279365" cy="279365"/>
                    </a:xfrm>
                    <a:prstGeom prst="rect">
                      <a:avLst/>
                    </a:prstGeom>
                  </pic:spPr>
                </pic:pic>
              </a:graphicData>
            </a:graphic>
          </wp:inline>
        </w:drawing>
      </w:r>
      <w:r>
        <w:t xml:space="preserve">.  Unlinking </w:t>
      </w:r>
      <w:r w:rsidR="001B19ED">
        <w:t xml:space="preserve">a </w:t>
      </w:r>
      <w:r>
        <w:t xml:space="preserve">storage </w:t>
      </w:r>
      <w:r w:rsidR="001B19ED">
        <w:t xml:space="preserve">container </w:t>
      </w:r>
      <w:r>
        <w:t>makes it unavailable for further use in Maximo.  It does not remove any model files from the storage container nor does it remove any models that are in the container from the list of model</w:t>
      </w:r>
      <w:r w:rsidR="001B19ED">
        <w:t>s</w:t>
      </w:r>
      <w:r>
        <w:t xml:space="preserve"> </w:t>
      </w:r>
      <w:r w:rsidR="001B19ED">
        <w:t xml:space="preserve">that are available </w:t>
      </w:r>
      <w:r>
        <w:t xml:space="preserve">in Maximo. </w:t>
      </w:r>
    </w:p>
    <w:p w14:paraId="53665CDB" w14:textId="77777777" w:rsidR="001B19ED" w:rsidRDefault="001B19ED" w:rsidP="00F45652">
      <w:pPr>
        <w:pStyle w:val="BodyText"/>
      </w:pPr>
    </w:p>
    <w:p w14:paraId="3AEE86C7" w14:textId="77777777" w:rsidR="00BA435D" w:rsidRDefault="00165A60" w:rsidP="00BA435D">
      <w:pPr>
        <w:pStyle w:val="Heading3"/>
      </w:pPr>
      <w:bookmarkStart w:id="417" w:name="_Toc483994002"/>
      <w:r>
        <w:lastRenderedPageBreak/>
        <w:t>Deleting a Storage Container:</w:t>
      </w:r>
      <w:bookmarkEnd w:id="417"/>
      <w:r>
        <w:t xml:space="preserve">  </w:t>
      </w:r>
    </w:p>
    <w:p w14:paraId="6BB558C8" w14:textId="4EEEB774" w:rsidR="00165A60" w:rsidRDefault="00165A60" w:rsidP="00F45652">
      <w:pPr>
        <w:pStyle w:val="BodyText"/>
      </w:pPr>
      <w:r>
        <w:t xml:space="preserve">A storage container </w:t>
      </w:r>
      <w:r w:rsidR="001B19ED">
        <w:t xml:space="preserve">can </w:t>
      </w:r>
      <w:r>
        <w:t>be deleted. Deleting a storage container also delete</w:t>
      </w:r>
      <w:r w:rsidR="001B19ED">
        <w:t>s</w:t>
      </w:r>
      <w:r>
        <w:t xml:space="preserve"> everything </w:t>
      </w:r>
      <w:r w:rsidR="001B19ED">
        <w:t xml:space="preserve">that is </w:t>
      </w:r>
      <w:r>
        <w:t>stored in it</w:t>
      </w:r>
      <w:r w:rsidRPr="00165A60">
        <w:rPr>
          <w:b/>
        </w:rPr>
        <w:t xml:space="preserve">.  This </w:t>
      </w:r>
      <w:r w:rsidR="001B19ED">
        <w:rPr>
          <w:b/>
        </w:rPr>
        <w:t xml:space="preserve">process </w:t>
      </w:r>
      <w:r w:rsidRPr="00165A60">
        <w:rPr>
          <w:b/>
        </w:rPr>
        <w:t>CANNOT be undone</w:t>
      </w:r>
      <w:r>
        <w:t>. Models and Viewable</w:t>
      </w:r>
      <w:r w:rsidR="001B19ED">
        <w:t xml:space="preserve"> format</w:t>
      </w:r>
      <w:r w:rsidR="00785C87">
        <w:t xml:space="preserve"> </w:t>
      </w:r>
      <w:r>
        <w:t xml:space="preserve">listings in Maximo that reference objects in the container are also deleted. </w:t>
      </w:r>
    </w:p>
    <w:p w14:paraId="271BDE5A" w14:textId="7A796E41" w:rsidR="00165A60" w:rsidRDefault="001B19ED" w:rsidP="00F45652">
      <w:pPr>
        <w:pStyle w:val="BodyText"/>
      </w:pPr>
      <w:r>
        <w:t>.</w:t>
      </w:r>
    </w:p>
    <w:p w14:paraId="4A844E17" w14:textId="355D5B6A" w:rsidR="00184E17" w:rsidRDefault="00184E17" w:rsidP="00F45652">
      <w:pPr>
        <w:pStyle w:val="BodyText"/>
      </w:pPr>
      <w:r>
        <w:t xml:space="preserve">You must </w:t>
      </w:r>
      <w:r w:rsidR="00785899">
        <w:t>select</w:t>
      </w:r>
      <w:r>
        <w:t xml:space="preserve"> all three checkboxes to acknowledge that all items can be deleted before the delete action </w:t>
      </w:r>
      <w:r w:rsidR="00785899">
        <w:t>is</w:t>
      </w:r>
      <w:r>
        <w:t xml:space="preserve"> performed.</w:t>
      </w:r>
    </w:p>
    <w:p w14:paraId="732DF989" w14:textId="77777777" w:rsidR="00165A60" w:rsidRDefault="00BA435D" w:rsidP="00F45652">
      <w:pPr>
        <w:pStyle w:val="BodyText"/>
      </w:pPr>
      <w:r>
        <w:rPr>
          <w:noProof/>
        </w:rPr>
        <w:drawing>
          <wp:inline distT="0" distB="0" distL="0" distR="0" wp14:anchorId="4982CB3F" wp14:editId="39BC053B">
            <wp:extent cx="3886200" cy="2809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6200" cy="2809875"/>
                    </a:xfrm>
                    <a:prstGeom prst="rect">
                      <a:avLst/>
                    </a:prstGeom>
                  </pic:spPr>
                </pic:pic>
              </a:graphicData>
            </a:graphic>
          </wp:inline>
        </w:drawing>
      </w:r>
    </w:p>
    <w:p w14:paraId="45CAEA9D" w14:textId="77777777" w:rsidR="00F45652" w:rsidRDefault="00F45652" w:rsidP="00165A60">
      <w:pPr>
        <w:pStyle w:val="Heading2"/>
      </w:pPr>
      <w:bookmarkStart w:id="418" w:name="_Toc483994003"/>
      <w:r>
        <w:t>Rights</w:t>
      </w:r>
      <w:bookmarkEnd w:id="418"/>
    </w:p>
    <w:p w14:paraId="14976DF7" w14:textId="7DA667C8" w:rsidR="00F45652" w:rsidRDefault="00F45652" w:rsidP="00F45652">
      <w:pPr>
        <w:pStyle w:val="BodyText"/>
      </w:pPr>
      <w:r>
        <w:t xml:space="preserve">Rights to a storage container may be granted to other </w:t>
      </w:r>
      <w:r w:rsidR="00452987">
        <w:t xml:space="preserve">service </w:t>
      </w:r>
      <w:r>
        <w:t xml:space="preserve">keys. To grant rights, </w:t>
      </w:r>
      <w:r w:rsidR="004201C7">
        <w:t xml:space="preserve">in the Manage Model </w:t>
      </w:r>
      <w:r w:rsidR="00ED4117">
        <w:t xml:space="preserve">Storage dialog, </w:t>
      </w:r>
      <w:r w:rsidR="004201C7">
        <w:t xml:space="preserve">click </w:t>
      </w:r>
      <w:r>
        <w:t xml:space="preserve">the Grant Access button. </w:t>
      </w:r>
    </w:p>
    <w:p w14:paraId="106269E9" w14:textId="77777777" w:rsidR="00F45652" w:rsidRDefault="00F45652" w:rsidP="00F45652">
      <w:pPr>
        <w:pStyle w:val="BodyText"/>
      </w:pPr>
      <w:r>
        <w:rPr>
          <w:noProof/>
        </w:rPr>
        <w:drawing>
          <wp:inline distT="0" distB="0" distL="0" distR="0" wp14:anchorId="7D217E00" wp14:editId="08EBB07A">
            <wp:extent cx="3476625" cy="184785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476625" cy="1847850"/>
                    </a:xfrm>
                    <a:prstGeom prst="rect">
                      <a:avLst/>
                    </a:prstGeom>
                  </pic:spPr>
                </pic:pic>
              </a:graphicData>
            </a:graphic>
          </wp:inline>
        </w:drawing>
      </w:r>
    </w:p>
    <w:p w14:paraId="2A85C692" w14:textId="378DC585" w:rsidR="00F45652" w:rsidRDefault="004C64F0" w:rsidP="00290201">
      <w:pPr>
        <w:pStyle w:val="BodyText"/>
        <w:numPr>
          <w:ilvl w:val="0"/>
          <w:numId w:val="41"/>
        </w:numPr>
      </w:pPr>
      <w:r>
        <w:t>For the Service ID, s</w:t>
      </w:r>
      <w:r w:rsidR="00F45652">
        <w:t xml:space="preserve">pecify an Autodesk </w:t>
      </w:r>
      <w:r w:rsidR="000F2B8D">
        <w:t xml:space="preserve">Forge service </w:t>
      </w:r>
      <w:r w:rsidR="00F45652">
        <w:t xml:space="preserve">key.  The Autodesk </w:t>
      </w:r>
      <w:r w:rsidR="000F2B8D">
        <w:t>Forge</w:t>
      </w:r>
      <w:r w:rsidR="00F45652">
        <w:t xml:space="preserve"> service provides no indication </w:t>
      </w:r>
      <w:r w:rsidR="00B93503">
        <w:t>of whether</w:t>
      </w:r>
      <w:r w:rsidR="00F45652">
        <w:t xml:space="preserve"> a service key is valid or not.</w:t>
      </w:r>
    </w:p>
    <w:p w14:paraId="691F87FB" w14:textId="1E4AA7DE" w:rsidR="00F45652" w:rsidRDefault="00F50CAB" w:rsidP="00290201">
      <w:pPr>
        <w:pStyle w:val="BodyText"/>
        <w:numPr>
          <w:ilvl w:val="0"/>
          <w:numId w:val="41"/>
        </w:numPr>
      </w:pPr>
      <w:r>
        <w:t xml:space="preserve">Specify an access level: </w:t>
      </w:r>
      <w:r w:rsidR="009351C1">
        <w:t xml:space="preserve">The options are </w:t>
      </w:r>
      <w:r w:rsidR="00F45652">
        <w:t>full or read only.</w:t>
      </w:r>
    </w:p>
    <w:p w14:paraId="79B0AA2E" w14:textId="3116C3F2" w:rsidR="00F45652" w:rsidRDefault="00F45652" w:rsidP="00F45652">
      <w:pPr>
        <w:pStyle w:val="BodyText"/>
      </w:pPr>
      <w:r>
        <w:t xml:space="preserve">To remove access, </w:t>
      </w:r>
      <w:r w:rsidR="009052F4">
        <w:t xml:space="preserve">click </w:t>
      </w:r>
      <w:r>
        <w:t>the trash can to delete the row.  The row is deleted immediately</w:t>
      </w:r>
      <w:r w:rsidR="00A14A26">
        <w:t>.</w:t>
      </w:r>
    </w:p>
    <w:p w14:paraId="097DAC89" w14:textId="77777777" w:rsidR="00A14A26" w:rsidRPr="00A92FAA" w:rsidRDefault="00A14A26" w:rsidP="00F45652">
      <w:pPr>
        <w:pStyle w:val="BodyText"/>
      </w:pPr>
      <w:r>
        <w:t>Actual rights granted are currently very limited.</w:t>
      </w:r>
    </w:p>
    <w:p w14:paraId="3550C722" w14:textId="77777777" w:rsidR="00F45652" w:rsidRDefault="00F45652" w:rsidP="00184DD3">
      <w:pPr>
        <w:pStyle w:val="Heading2"/>
      </w:pPr>
      <w:bookmarkStart w:id="419" w:name="_Ref430353248"/>
      <w:bookmarkStart w:id="420" w:name="_Toc483994004"/>
      <w:r>
        <w:lastRenderedPageBreak/>
        <w:t>Managing Model Files</w:t>
      </w:r>
      <w:bookmarkEnd w:id="419"/>
      <w:bookmarkEnd w:id="420"/>
    </w:p>
    <w:p w14:paraId="76F42223" w14:textId="47755530" w:rsidR="00F45652" w:rsidRPr="000E5DA8" w:rsidRDefault="00F45652" w:rsidP="00F45652">
      <w:pPr>
        <w:pStyle w:val="BodyText"/>
      </w:pPr>
      <w:r>
        <w:t xml:space="preserve">Any type of file </w:t>
      </w:r>
      <w:r w:rsidR="00534D05">
        <w:t>can</w:t>
      </w:r>
      <w:r>
        <w:t xml:space="preserve"> be uploaded to a storage container. However</w:t>
      </w:r>
      <w:r w:rsidR="006A03FD">
        <w:t>,</w:t>
      </w:r>
      <w:r>
        <w:t xml:space="preserve"> only those </w:t>
      </w:r>
      <w:r w:rsidR="00BC708D">
        <w:t xml:space="preserve">file types </w:t>
      </w:r>
      <w:r>
        <w:t>that can be translated into viewable format are of interest here.</w:t>
      </w:r>
    </w:p>
    <w:p w14:paraId="0ECEA12A" w14:textId="0D327694" w:rsidR="00F45652" w:rsidRDefault="00290201" w:rsidP="00290201">
      <w:pPr>
        <w:pStyle w:val="Heading4"/>
        <w:keepNext w:val="0"/>
        <w:ind w:left="-720"/>
        <w:pPrChange w:id="421" w:author="Doug A. Wood" w:date="2017-05-31T11:12:00Z">
          <w:pPr>
            <w:pStyle w:val="Heading4"/>
            <w:ind w:left="-720"/>
          </w:pPr>
        </w:pPrChange>
      </w:pPr>
      <w:r>
        <w:rPr>
          <w:noProof/>
        </w:rPr>
        <w:drawing>
          <wp:inline distT="0" distB="0" distL="0" distR="0" wp14:anchorId="63FBD1F9" wp14:editId="4589BBCA">
            <wp:extent cx="6551983" cy="5048250"/>
            <wp:effectExtent l="0" t="0" r="127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2951" cy="5064406"/>
                    </a:xfrm>
                    <a:prstGeom prst="rect">
                      <a:avLst/>
                    </a:prstGeom>
                  </pic:spPr>
                </pic:pic>
              </a:graphicData>
            </a:graphic>
          </wp:inline>
        </w:drawing>
      </w:r>
    </w:p>
    <w:p w14:paraId="280972E5" w14:textId="77777777" w:rsidR="00F45652" w:rsidRDefault="00F45652" w:rsidP="00BA435D">
      <w:pPr>
        <w:pStyle w:val="Heading3"/>
      </w:pPr>
      <w:bookmarkStart w:id="422" w:name="_Toc483994005"/>
      <w:r>
        <w:lastRenderedPageBreak/>
        <w:t>Upload Model</w:t>
      </w:r>
      <w:bookmarkEnd w:id="422"/>
    </w:p>
    <w:p w14:paraId="0D897C3C" w14:textId="5039093D" w:rsidR="00F45652" w:rsidRPr="00144C33" w:rsidRDefault="00A14A26" w:rsidP="00290201">
      <w:pPr>
        <w:pStyle w:val="BodyText"/>
        <w:keepNext/>
        <w:numPr>
          <w:ilvl w:val="0"/>
          <w:numId w:val="32"/>
        </w:numPr>
        <w:pPrChange w:id="423" w:author="Doug A. Wood" w:date="2017-05-31T11:12:00Z">
          <w:pPr>
            <w:pStyle w:val="BodyText"/>
            <w:numPr>
              <w:numId w:val="32"/>
            </w:numPr>
            <w:ind w:left="1080" w:hanging="360"/>
          </w:pPr>
        </w:pPrChange>
      </w:pPr>
      <w:r>
        <w:t>To up</w:t>
      </w:r>
      <w:r w:rsidR="00F45652">
        <w:t xml:space="preserve">load a model file, </w:t>
      </w:r>
      <w:r w:rsidR="00C02A42">
        <w:t xml:space="preserve">click </w:t>
      </w:r>
      <w:r w:rsidR="00F45652">
        <w:t>the Upload Model button.</w:t>
      </w:r>
    </w:p>
    <w:p w14:paraId="6E6FB062" w14:textId="77777777" w:rsidR="00F45652" w:rsidRDefault="00F45652" w:rsidP="00FA2F4A">
      <w:pPr>
        <w:pStyle w:val="BodyText"/>
        <w:widowControl w:val="0"/>
      </w:pPr>
      <w:r>
        <w:rPr>
          <w:noProof/>
        </w:rPr>
        <w:drawing>
          <wp:inline distT="0" distB="0" distL="0" distR="0" wp14:anchorId="345049B5" wp14:editId="07286259">
            <wp:extent cx="4743450" cy="3219450"/>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3219450"/>
                    </a:xfrm>
                    <a:prstGeom prst="rect">
                      <a:avLst/>
                    </a:prstGeom>
                  </pic:spPr>
                </pic:pic>
              </a:graphicData>
            </a:graphic>
          </wp:inline>
        </w:drawing>
      </w:r>
    </w:p>
    <w:p w14:paraId="4DCE8E58" w14:textId="3E9EC95F" w:rsidR="00F45652" w:rsidRDefault="00F91D00" w:rsidP="00290201">
      <w:pPr>
        <w:pStyle w:val="BodyText"/>
        <w:numPr>
          <w:ilvl w:val="0"/>
          <w:numId w:val="32"/>
        </w:numPr>
      </w:pPr>
      <w:r>
        <w:t>Specify an organization or a site and organization if you want to restrict access to the model.</w:t>
      </w:r>
      <w:r w:rsidR="00FA2F4A">
        <w:t xml:space="preserve">  If you specify either, then the list of storage containers is filtered </w:t>
      </w:r>
      <w:r w:rsidR="008912C4">
        <w:t xml:space="preserve">to </w:t>
      </w:r>
      <w:r w:rsidR="00FA2F4A">
        <w:t>only show those with origination or site and organization matching what you specified.</w:t>
      </w:r>
      <w:r w:rsidR="00F45652">
        <w:t xml:space="preserve"> Changing the </w:t>
      </w:r>
      <w:r w:rsidR="002333D2">
        <w:t>s</w:t>
      </w:r>
      <w:r w:rsidR="00F45652">
        <w:t xml:space="preserve">ite or </w:t>
      </w:r>
      <w:r w:rsidR="002333D2">
        <w:t>o</w:t>
      </w:r>
      <w:r w:rsidR="00F45652">
        <w:t xml:space="preserve">rganization after the storage container has been selected clears the </w:t>
      </w:r>
      <w:r w:rsidR="00BC708D">
        <w:t>S</w:t>
      </w:r>
      <w:r w:rsidR="00F45652">
        <w:t xml:space="preserve">torage </w:t>
      </w:r>
      <w:r w:rsidR="00BC708D">
        <w:t>C</w:t>
      </w:r>
      <w:r w:rsidR="00F45652">
        <w:t xml:space="preserve">ontainer </w:t>
      </w:r>
      <w:r w:rsidR="00BC708D">
        <w:t xml:space="preserve">Name field </w:t>
      </w:r>
      <w:r w:rsidR="00F45652">
        <w:t xml:space="preserve">so </w:t>
      </w:r>
      <w:r w:rsidR="002333D2">
        <w:t>s</w:t>
      </w:r>
      <w:r w:rsidR="00F45652">
        <w:t xml:space="preserve">ite and </w:t>
      </w:r>
      <w:r w:rsidR="002333D2">
        <w:t>o</w:t>
      </w:r>
      <w:r w:rsidR="00F45652">
        <w:t>rganization restrictions are enforced.</w:t>
      </w:r>
    </w:p>
    <w:p w14:paraId="0837B1CB" w14:textId="32321CDC" w:rsidR="00F45652" w:rsidRDefault="006153BB" w:rsidP="00290201">
      <w:pPr>
        <w:pStyle w:val="BodyText"/>
        <w:numPr>
          <w:ilvl w:val="0"/>
          <w:numId w:val="32"/>
        </w:numPr>
      </w:pPr>
      <w:r>
        <w:t xml:space="preserve">Specify a storage container name and description. The name should be the same unique name that you previously used to create a storage container. </w:t>
      </w:r>
      <w:r w:rsidR="00F45652">
        <w:t xml:space="preserve">The </w:t>
      </w:r>
      <w:r w:rsidR="002333D2">
        <w:t>m</w:t>
      </w:r>
      <w:r w:rsidR="00F45652">
        <w:t xml:space="preserve">odel </w:t>
      </w:r>
      <w:r w:rsidR="002333D2">
        <w:t>n</w:t>
      </w:r>
      <w:r w:rsidR="00F45652">
        <w:t xml:space="preserve">ame is the base filename name and extension </w:t>
      </w:r>
      <w:r w:rsidR="00FA2F4A">
        <w:t xml:space="preserve">converted </w:t>
      </w:r>
      <w:r w:rsidR="00F45652">
        <w:t xml:space="preserve">to lower case.  If model parts are to be linked (See below) the base file names </w:t>
      </w:r>
      <w:r w:rsidR="002333D2">
        <w:t xml:space="preserve">that are </w:t>
      </w:r>
      <w:r w:rsidR="00F45652">
        <w:t xml:space="preserve">used must be the same as the </w:t>
      </w:r>
      <w:r w:rsidR="00A14A26">
        <w:t xml:space="preserve">file names </w:t>
      </w:r>
      <w:r w:rsidR="002333D2">
        <w:t xml:space="preserve">that are </w:t>
      </w:r>
      <w:r w:rsidR="00A14A26">
        <w:t>used for the links</w:t>
      </w:r>
      <w:r w:rsidR="00F45652">
        <w:t xml:space="preserve"> in the model files.</w:t>
      </w:r>
    </w:p>
    <w:p w14:paraId="71CFCEBD" w14:textId="70EE6C79" w:rsidR="006153BB" w:rsidRDefault="00F45652" w:rsidP="00290201">
      <w:pPr>
        <w:pStyle w:val="BodyText"/>
        <w:numPr>
          <w:ilvl w:val="0"/>
          <w:numId w:val="32"/>
        </w:numPr>
      </w:pPr>
      <w:r>
        <w:t xml:space="preserve">Select a model file to upload. Model upload is a </w:t>
      </w:r>
      <w:r w:rsidR="00064735">
        <w:t>two-stage</w:t>
      </w:r>
      <w:r>
        <w:t xml:space="preserve"> process.  First the model is uploaded from the local workstation to the Maximo server then from the Maximo server to the Autodesk </w:t>
      </w:r>
      <w:r w:rsidR="000F2B8D">
        <w:t>Forge service</w:t>
      </w:r>
      <w:r>
        <w:t xml:space="preserve">.  The transfer from the Maximo server to the </w:t>
      </w:r>
      <w:r w:rsidR="000F2B8D">
        <w:t>Autodesk Forge service</w:t>
      </w:r>
      <w:r>
        <w:t xml:space="preserve"> happens in the background and is resilient to communication interruptions. </w:t>
      </w:r>
    </w:p>
    <w:p w14:paraId="05C462A9" w14:textId="1FDA9524" w:rsidR="00FA2F4A" w:rsidRDefault="00FA2F4A" w:rsidP="00290201">
      <w:pPr>
        <w:pStyle w:val="BodyText"/>
        <w:numPr>
          <w:ilvl w:val="0"/>
          <w:numId w:val="32"/>
        </w:numPr>
      </w:pPr>
      <w:r>
        <w:t>If the model is a single file selecting the Also Register Viewable checkbox cause the model to be automatically submitted to the Forge Service for translation and eliminates the need to manually perform the viewable registration process.</w:t>
      </w:r>
      <w:r w:rsidR="008912C4">
        <w:t xml:space="preserve">  If it is necessary to assemble linked files (See below) then leave this unselected.</w:t>
      </w:r>
    </w:p>
    <w:p w14:paraId="14A24407" w14:textId="77777777" w:rsidR="006153BB" w:rsidRDefault="006153BB" w:rsidP="00290201">
      <w:pPr>
        <w:pStyle w:val="BodyText"/>
        <w:numPr>
          <w:ilvl w:val="0"/>
          <w:numId w:val="32"/>
        </w:numPr>
      </w:pPr>
      <w:r>
        <w:t>Click OK and you are returned to the Manage Model dialog.</w:t>
      </w:r>
    </w:p>
    <w:p w14:paraId="5BAC7AD5" w14:textId="1460CD3F" w:rsidR="00F45652" w:rsidRDefault="006153BB" w:rsidP="00290201">
      <w:pPr>
        <w:pStyle w:val="BodyText"/>
        <w:numPr>
          <w:ilvl w:val="0"/>
          <w:numId w:val="32"/>
        </w:numPr>
      </w:pPr>
      <w:r>
        <w:t>Optional: You can monitor p</w:t>
      </w:r>
      <w:r w:rsidR="00F45652">
        <w:t xml:space="preserve">rogress </w:t>
      </w:r>
      <w:r>
        <w:t xml:space="preserve">on the model upload </w:t>
      </w:r>
      <w:r w:rsidR="00F45652">
        <w:t>by</w:t>
      </w:r>
      <w:r>
        <w:t xml:space="preserve"> click</w:t>
      </w:r>
      <w:r w:rsidR="00F45652">
        <w:t xml:space="preserve">ing the Refresh button </w:t>
      </w:r>
      <w:r>
        <w:t xml:space="preserve">in </w:t>
      </w:r>
      <w:r w:rsidR="00F45652">
        <w:t>the Upload History table</w:t>
      </w:r>
      <w:r>
        <w:t xml:space="preserve"> in the Manage Model dialog</w:t>
      </w:r>
      <w:r w:rsidR="00F45652">
        <w:t>.</w:t>
      </w:r>
    </w:p>
    <w:p w14:paraId="66AAC60B" w14:textId="0F094B02" w:rsidR="008912C4" w:rsidRDefault="008912C4" w:rsidP="00F45652">
      <w:pPr>
        <w:pStyle w:val="BodyText"/>
      </w:pPr>
      <w:r>
        <w:t xml:space="preserve">If the model consists of more than one file, upload all the files in the model then see </w:t>
      </w:r>
      <w:r>
        <w:fldChar w:fldCharType="begin"/>
      </w:r>
      <w:r>
        <w:instrText xml:space="preserve"> REF _Ref478976501 \h </w:instrText>
      </w:r>
      <w:del w:id="424" w:author="Doug A. Wood" w:date="2017-05-31T11:37:00Z">
        <w:r w:rsidDel="00D900C6">
          <w:fldChar w:fldCharType="separate"/>
        </w:r>
        <w:r w:rsidR="00FF15FD" w:rsidDel="00D900C6">
          <w:delText>Assembling composite models</w:delText>
        </w:r>
      </w:del>
      <w:r>
        <w:fldChar w:fldCharType="end"/>
      </w:r>
      <w:r>
        <w:t xml:space="preserve"> </w:t>
      </w:r>
    </w:p>
    <w:p w14:paraId="7745434E" w14:textId="75AC1B93" w:rsidR="00704FC9" w:rsidRDefault="00704FC9" w:rsidP="00F45652">
      <w:pPr>
        <w:pStyle w:val="BodyText"/>
      </w:pPr>
      <w:r>
        <w:t>If the model already exists in the storage container, you are prompted to overwrite it.</w:t>
      </w:r>
    </w:p>
    <w:p w14:paraId="3733F842" w14:textId="3E10E742" w:rsidR="00F45652" w:rsidRDefault="00F45652" w:rsidP="00064735">
      <w:pPr>
        <w:pStyle w:val="Heading3"/>
      </w:pPr>
      <w:bookmarkStart w:id="425" w:name="_Toc483994006"/>
      <w:r>
        <w:lastRenderedPageBreak/>
        <w:t>Link</w:t>
      </w:r>
      <w:del w:id="426" w:author="Doug A. Wood" w:date="2017-05-31T11:12:00Z">
        <w:r w:rsidDel="00290201">
          <w:delText>ed</w:delText>
        </w:r>
      </w:del>
      <w:ins w:id="427" w:author="Doug A. Wood" w:date="2017-05-31T11:12:00Z">
        <w:r w:rsidR="00290201">
          <w:t>ing</w:t>
        </w:r>
      </w:ins>
      <w:r>
        <w:t xml:space="preserve"> Models</w:t>
      </w:r>
      <w:bookmarkEnd w:id="425"/>
    </w:p>
    <w:p w14:paraId="5FC7BC30" w14:textId="548AAE11" w:rsidR="00F45652" w:rsidRDefault="00F45652" w:rsidP="00F45652">
      <w:pPr>
        <w:pStyle w:val="BodyText"/>
      </w:pPr>
      <w:r>
        <w:t xml:space="preserve">Models that were upload </w:t>
      </w:r>
      <w:r w:rsidR="00EA455F">
        <w:t xml:space="preserve">by using </w:t>
      </w:r>
      <w:r>
        <w:t xml:space="preserve">other applications such as </w:t>
      </w:r>
      <w:r w:rsidR="00F60CE6">
        <w:t>another</w:t>
      </w:r>
      <w:r>
        <w:t xml:space="preserve"> instance of Maximo or </w:t>
      </w:r>
      <w:r w:rsidR="00EA455F">
        <w:t xml:space="preserve">by using </w:t>
      </w:r>
      <w:r>
        <w:t xml:space="preserve">TRIRIGA need not be uploaded again.  Instead they </w:t>
      </w:r>
      <w:r w:rsidR="00EA455F">
        <w:t>can</w:t>
      </w:r>
      <w:r>
        <w:t xml:space="preserve"> be linked</w:t>
      </w:r>
      <w:r w:rsidR="00EA455F">
        <w:t xml:space="preserve"> to </w:t>
      </w:r>
      <w:r w:rsidR="006147F9">
        <w:t>Maximo</w:t>
      </w:r>
      <w:r>
        <w:t>.</w:t>
      </w:r>
    </w:p>
    <w:p w14:paraId="0C8B70D5" w14:textId="7E8337CA" w:rsidR="00F45652" w:rsidRDefault="00F45652" w:rsidP="00290201">
      <w:pPr>
        <w:pStyle w:val="BodyText"/>
        <w:numPr>
          <w:ilvl w:val="0"/>
          <w:numId w:val="33"/>
        </w:numPr>
      </w:pPr>
      <w:r>
        <w:t xml:space="preserve">To link to a model, </w:t>
      </w:r>
      <w:r w:rsidR="00EA455F">
        <w:t>in the Manage Models dialog click</w:t>
      </w:r>
      <w:r>
        <w:t xml:space="preserve"> the Link to Model button</w:t>
      </w:r>
      <w:r w:rsidR="00EA455F">
        <w:t>.</w:t>
      </w:r>
    </w:p>
    <w:p w14:paraId="5C74445D" w14:textId="77777777" w:rsidR="00F45652" w:rsidRDefault="00064735" w:rsidP="00F45652">
      <w:pPr>
        <w:pStyle w:val="BodyText"/>
      </w:pPr>
      <w:r>
        <w:rPr>
          <w:noProof/>
        </w:rPr>
        <w:drawing>
          <wp:inline distT="0" distB="0" distL="0" distR="0" wp14:anchorId="3351AFA6" wp14:editId="5FCC3970">
            <wp:extent cx="3552825" cy="32099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52825" cy="3209925"/>
                    </a:xfrm>
                    <a:prstGeom prst="rect">
                      <a:avLst/>
                    </a:prstGeom>
                  </pic:spPr>
                </pic:pic>
              </a:graphicData>
            </a:graphic>
          </wp:inline>
        </w:drawing>
      </w:r>
    </w:p>
    <w:p w14:paraId="4643FD5A" w14:textId="77777777" w:rsidR="008912C4" w:rsidRDefault="008912C4" w:rsidP="00290201">
      <w:pPr>
        <w:pStyle w:val="BodyText"/>
        <w:numPr>
          <w:ilvl w:val="0"/>
          <w:numId w:val="33"/>
        </w:numPr>
      </w:pPr>
      <w:r>
        <w:t>Specify an organization or a site and organization if you want to restrict access to the model.  If you specify either, then the list of storage containers is filtered to only show those with origination or site and organization matching what you specified. Changing the site or organization after the storage container has been selected clears the Storage Container Name field so site and organization restrictions are enforced.</w:t>
      </w:r>
    </w:p>
    <w:p w14:paraId="19413D22" w14:textId="519E32B2" w:rsidR="00064735" w:rsidRDefault="00064735" w:rsidP="00290201">
      <w:pPr>
        <w:pStyle w:val="BodyText"/>
        <w:numPr>
          <w:ilvl w:val="0"/>
          <w:numId w:val="33"/>
        </w:numPr>
      </w:pPr>
      <w:r w:rsidRPr="008912C4">
        <w:t>S</w:t>
      </w:r>
      <w:r w:rsidR="00993A81" w:rsidRPr="008912C4">
        <w:t>pecify a s</w:t>
      </w:r>
      <w:r w:rsidRPr="008912C4">
        <w:t xml:space="preserve">torage </w:t>
      </w:r>
      <w:r w:rsidR="00993A81" w:rsidRPr="008912C4">
        <w:t>c</w:t>
      </w:r>
      <w:r w:rsidRPr="008912C4">
        <w:t xml:space="preserve">ontainer </w:t>
      </w:r>
      <w:r w:rsidR="00993A81" w:rsidRPr="008912C4">
        <w:t>n</w:t>
      </w:r>
      <w:r w:rsidRPr="008912C4">
        <w:t>ame</w:t>
      </w:r>
      <w:r w:rsidR="00993A81">
        <w:t xml:space="preserve"> and description. </w:t>
      </w:r>
      <w:r>
        <w:t xml:space="preserve">Select the storage container in which the model </w:t>
      </w:r>
      <w:r w:rsidR="00993A81">
        <w:t>that you want to</w:t>
      </w:r>
      <w:r>
        <w:t xml:space="preserve"> link resides.</w:t>
      </w:r>
    </w:p>
    <w:p w14:paraId="76D30190" w14:textId="076A74EA" w:rsidR="00064735" w:rsidRDefault="00993A81" w:rsidP="00290201">
      <w:pPr>
        <w:pStyle w:val="BodyText"/>
        <w:numPr>
          <w:ilvl w:val="0"/>
          <w:numId w:val="33"/>
        </w:numPr>
      </w:pPr>
      <w:r w:rsidRPr="008912C4">
        <w:t xml:space="preserve">Specify a </w:t>
      </w:r>
      <w:r w:rsidR="00064735" w:rsidRPr="008912C4">
        <w:t>Model Name</w:t>
      </w:r>
      <w:r w:rsidRPr="008912C4">
        <w:t>.</w:t>
      </w:r>
      <w:r>
        <w:rPr>
          <w:b/>
        </w:rPr>
        <w:t xml:space="preserve"> </w:t>
      </w:r>
      <w:r w:rsidR="00064735">
        <w:t xml:space="preserve"> The model name may either be manually entered or selected fr</w:t>
      </w:r>
      <w:r w:rsidR="00704FC9">
        <w:t>om</w:t>
      </w:r>
      <w:r w:rsidR="00064735">
        <w:t xml:space="preserve"> a list of model in the container retrieved from the Forge service.  If the lookup is used, </w:t>
      </w:r>
      <w:r w:rsidR="007B7C79">
        <w:t xml:space="preserve">the list </w:t>
      </w:r>
      <w:r>
        <w:t>can</w:t>
      </w:r>
      <w:r w:rsidR="007B7C79">
        <w:t xml:space="preserve"> be filtered by entering a value in the model name</w:t>
      </w:r>
      <w:r w:rsidR="00704FC9">
        <w:t xml:space="preserve"> field before displaying he lookup</w:t>
      </w:r>
      <w:r w:rsidR="007B7C79">
        <w:t xml:space="preserve">.  Only model </w:t>
      </w:r>
      <w:r w:rsidR="00704FC9">
        <w:t xml:space="preserve">names </w:t>
      </w:r>
      <w:r w:rsidR="007B7C79">
        <w:t>that start with this value are shown.</w:t>
      </w:r>
    </w:p>
    <w:p w14:paraId="17EFE4B4" w14:textId="77777777" w:rsidR="007B7C79" w:rsidRPr="007B7C79" w:rsidRDefault="007B7C79" w:rsidP="00F45652">
      <w:pPr>
        <w:pStyle w:val="BodyText"/>
        <w:tabs>
          <w:tab w:val="left" w:pos="7725"/>
        </w:tabs>
      </w:pPr>
      <w:r w:rsidRPr="007B7C79">
        <w:t xml:space="preserve">If the model name is </w:t>
      </w:r>
      <w:r>
        <w:t>manually entered, it is validated when the dialog is accepted.  If the selected storage container is owned by a different Forge application and rights are granted to the appellation key used by Maximo, it is possible to link to models in that container.  However, the storage container is not searchable so the lookup displays an empty list and the model details are not visible so the model shows as off line.</w:t>
      </w:r>
    </w:p>
    <w:p w14:paraId="13BFF813" w14:textId="51F7B3D2" w:rsidR="00E52210" w:rsidRDefault="00F45652" w:rsidP="00E52210">
      <w:pPr>
        <w:pStyle w:val="BodyText"/>
      </w:pPr>
      <w:r>
        <w:t xml:space="preserve">If a viewable </w:t>
      </w:r>
      <w:r w:rsidR="00993A81">
        <w:t xml:space="preserve">format </w:t>
      </w:r>
      <w:r>
        <w:t>for the model exists, it can be linked at the same time by selecti</w:t>
      </w:r>
      <w:r w:rsidR="00993A81">
        <w:t>ng</w:t>
      </w:r>
      <w:r>
        <w:t xml:space="preserve"> the Also Link Viewable</w:t>
      </w:r>
      <w:r w:rsidR="00993A81">
        <w:t xml:space="preserve"> check box.</w:t>
      </w:r>
      <w:r w:rsidR="00430180">
        <w:t xml:space="preserve"> If a viewable doesn’t exist, then follow then same steps used after a model is uploaded to link together its component parts and register it.</w:t>
      </w:r>
      <w:r w:rsidR="00E52210">
        <w:t xml:space="preserve"> see </w:t>
      </w:r>
      <w:r w:rsidR="00E52210">
        <w:fldChar w:fldCharType="begin"/>
      </w:r>
      <w:r w:rsidR="00E52210">
        <w:instrText xml:space="preserve"> REF _Ref478976501 \h </w:instrText>
      </w:r>
      <w:del w:id="428" w:author="Doug A. Wood" w:date="2017-05-31T11:37:00Z">
        <w:r w:rsidR="00E52210" w:rsidDel="00D900C6">
          <w:fldChar w:fldCharType="separate"/>
        </w:r>
        <w:r w:rsidR="00FF15FD" w:rsidDel="00D900C6">
          <w:delText>Assembling composite models</w:delText>
        </w:r>
      </w:del>
      <w:r w:rsidR="00E52210">
        <w:fldChar w:fldCharType="end"/>
      </w:r>
      <w:r w:rsidR="00E52210">
        <w:t xml:space="preserve"> </w:t>
      </w:r>
    </w:p>
    <w:p w14:paraId="62FAE636" w14:textId="7B42D0E3" w:rsidR="00F45652" w:rsidRPr="00C756A7" w:rsidDel="00290201" w:rsidRDefault="00704FC9" w:rsidP="00F45652">
      <w:pPr>
        <w:pStyle w:val="Heading4"/>
        <w:rPr>
          <w:del w:id="429" w:author="Doug A. Wood" w:date="2017-05-31T11:13:00Z"/>
        </w:rPr>
      </w:pPr>
      <w:bookmarkStart w:id="430" w:name="_Ref478976501"/>
      <w:del w:id="431" w:author="Doug A. Wood" w:date="2017-05-31T11:13:00Z">
        <w:r w:rsidDel="00290201">
          <w:delText>Assembling</w:delText>
        </w:r>
        <w:r w:rsidR="00F45652" w:rsidDel="00290201">
          <w:delText xml:space="preserve"> composite models</w:delText>
        </w:r>
        <w:bookmarkEnd w:id="430"/>
      </w:del>
    </w:p>
    <w:p w14:paraId="4E5E8081" w14:textId="63957DF5" w:rsidR="00F45652" w:rsidDel="00290201" w:rsidRDefault="00F45652" w:rsidP="00F45652">
      <w:pPr>
        <w:pStyle w:val="BodyText"/>
        <w:rPr>
          <w:del w:id="432" w:author="Doug A. Wood" w:date="2017-05-31T11:13:00Z"/>
        </w:rPr>
      </w:pPr>
      <w:del w:id="433" w:author="Doug A. Wood" w:date="2017-05-31T11:13:00Z">
        <w:r w:rsidDel="00290201">
          <w:delText xml:space="preserve">Some model file formats such as Autodesk Revit model can consist of several linked files. The translation process that converts model files to a format </w:delText>
        </w:r>
        <w:r w:rsidR="00701543" w:rsidDel="00290201">
          <w:delText xml:space="preserve">that is </w:delText>
        </w:r>
        <w:r w:rsidDel="00290201">
          <w:delText xml:space="preserve">usable by the </w:delText>
        </w:r>
        <w:r w:rsidR="00701543" w:rsidDel="00290201">
          <w:delText>V</w:delText>
        </w:r>
        <w:r w:rsidDel="00290201">
          <w:delText>iewer can assemble these linked files and create a single viewable</w:delText>
        </w:r>
        <w:r w:rsidR="00701543" w:rsidDel="00290201">
          <w:delText xml:space="preserve"> </w:delText>
        </w:r>
        <w:r w:rsidR="00430180" w:rsidDel="00290201">
          <w:delText>file</w:delText>
        </w:r>
        <w:r w:rsidDel="00290201">
          <w:delText>. To do so</w:delText>
        </w:r>
        <w:r w:rsidR="00701543" w:rsidDel="00290201">
          <w:delText>,</w:delText>
        </w:r>
        <w:r w:rsidDel="00290201">
          <w:delText xml:space="preserve"> all the related parts must be specified.  This is done </w:delText>
        </w:r>
        <w:r w:rsidR="00701543" w:rsidDel="00290201">
          <w:delText>by using</w:delText>
        </w:r>
        <w:r w:rsidDel="00290201">
          <w:delText xml:space="preserve"> the Linked Models table.</w:delText>
        </w:r>
      </w:del>
    </w:p>
    <w:p w14:paraId="1A74BB5E" w14:textId="65827DF6" w:rsidR="00F45652" w:rsidDel="00290201" w:rsidRDefault="00430180" w:rsidP="00290201">
      <w:pPr>
        <w:pStyle w:val="BodyText"/>
        <w:numPr>
          <w:ilvl w:val="0"/>
          <w:numId w:val="42"/>
        </w:numPr>
        <w:rPr>
          <w:del w:id="434" w:author="Doug A. Wood" w:date="2017-05-31T11:13:00Z"/>
        </w:rPr>
      </w:pPr>
      <w:del w:id="435" w:author="Doug A. Wood" w:date="2017-05-31T11:13:00Z">
        <w:r w:rsidDel="00290201">
          <w:delText>In the Mange Models dialog, select</w:delText>
        </w:r>
        <w:r w:rsidR="00F45652" w:rsidDel="00290201">
          <w:delText xml:space="preserve"> a single model as the master</w:delText>
        </w:r>
        <w:r w:rsidDel="00290201">
          <w:delText xml:space="preserve"> model</w:delText>
        </w:r>
        <w:r w:rsidR="00F45652" w:rsidDel="00290201">
          <w:delText>.  If the model has a hierarchical structure, the root file should be used.</w:delText>
        </w:r>
      </w:del>
    </w:p>
    <w:p w14:paraId="3365FCEF" w14:textId="32EECB37" w:rsidR="00430180" w:rsidDel="00290201" w:rsidRDefault="00430180" w:rsidP="00290201">
      <w:pPr>
        <w:pStyle w:val="BodyText"/>
        <w:numPr>
          <w:ilvl w:val="0"/>
          <w:numId w:val="42"/>
        </w:numPr>
        <w:rPr>
          <w:del w:id="436" w:author="Doug A. Wood" w:date="2017-05-31T11:13:00Z"/>
        </w:rPr>
      </w:pPr>
      <w:del w:id="437" w:author="Doug A. Wood" w:date="2017-05-31T11:13:00Z">
        <w:r w:rsidDel="00290201">
          <w:delText>Select the Linked Models tab</w:delText>
        </w:r>
        <w:r w:rsidR="00884BBC" w:rsidDel="00290201">
          <w:delText>.</w:delText>
        </w:r>
      </w:del>
    </w:p>
    <w:p w14:paraId="6F68E136" w14:textId="5E0097D6" w:rsidR="001D4BFB" w:rsidDel="00290201" w:rsidRDefault="00F93757" w:rsidP="00290201">
      <w:pPr>
        <w:pStyle w:val="BodyText"/>
        <w:numPr>
          <w:ilvl w:val="0"/>
          <w:numId w:val="42"/>
        </w:numPr>
        <w:rPr>
          <w:del w:id="438" w:author="Doug A. Wood" w:date="2017-05-31T11:13:00Z"/>
        </w:rPr>
      </w:pPr>
      <w:del w:id="439" w:author="Doug A. Wood" w:date="2017-05-31T11:13:00Z">
        <w:r w:rsidDel="00290201">
          <w:delText>Click</w:delText>
        </w:r>
        <w:r w:rsidR="00430180" w:rsidDel="00290201">
          <w:delText xml:space="preserve"> the Link button to display a pick list of all the models </w:delText>
        </w:r>
        <w:r w:rsidDel="00290201">
          <w:delText xml:space="preserve">that are </w:delText>
        </w:r>
        <w:r w:rsidR="00430180" w:rsidDel="00290201">
          <w:delText xml:space="preserve">available to be linked. Only models that have the same site and organization </w:delText>
        </w:r>
        <w:r w:rsidDel="00290201">
          <w:delText>are displayed.</w:delText>
        </w:r>
      </w:del>
    </w:p>
    <w:p w14:paraId="19D2EF84" w14:textId="387C5757" w:rsidR="00430180" w:rsidRPr="00AF54A1" w:rsidDel="00290201" w:rsidRDefault="001D4BFB" w:rsidP="008912C4">
      <w:pPr>
        <w:pStyle w:val="Base"/>
        <w:rPr>
          <w:del w:id="440" w:author="Doug A. Wood" w:date="2017-05-31T11:13:00Z"/>
        </w:rPr>
      </w:pPr>
      <w:del w:id="441" w:author="Doug A. Wood" w:date="2017-05-31T11:13:00Z">
        <w:r w:rsidDel="00290201">
          <w:br/>
        </w:r>
        <w:r w:rsidRPr="006E01DE" w:rsidDel="00290201">
          <w:rPr>
            <w:noProof/>
          </w:rPr>
          <w:drawing>
            <wp:inline distT="0" distB="0" distL="0" distR="0" wp14:anchorId="2AB7736D" wp14:editId="5AD3F3AA">
              <wp:extent cx="5029200" cy="4362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9200" cy="4362450"/>
                      </a:xfrm>
                      <a:prstGeom prst="rect">
                        <a:avLst/>
                      </a:prstGeom>
                    </pic:spPr>
                  </pic:pic>
                </a:graphicData>
              </a:graphic>
            </wp:inline>
          </w:drawing>
        </w:r>
      </w:del>
    </w:p>
    <w:p w14:paraId="0B44CB36" w14:textId="454D39FF" w:rsidR="00F45652" w:rsidDel="00290201" w:rsidRDefault="001D4BFB" w:rsidP="00290201">
      <w:pPr>
        <w:pStyle w:val="BodyText"/>
        <w:numPr>
          <w:ilvl w:val="0"/>
          <w:numId w:val="42"/>
        </w:numPr>
        <w:rPr>
          <w:del w:id="442" w:author="Doug A. Wood" w:date="2017-05-31T11:13:00Z"/>
        </w:rPr>
      </w:pPr>
      <w:del w:id="443" w:author="Doug A. Wood" w:date="2017-05-31T11:13:00Z">
        <w:r w:rsidDel="00290201">
          <w:delText>Select</w:delText>
        </w:r>
        <w:r w:rsidR="00F45652" w:rsidDel="00290201">
          <w:delText xml:space="preserve"> all linked or related files in the </w:delText>
        </w:r>
        <w:r w:rsidDel="00290201">
          <w:delText xml:space="preserve">Select </w:delText>
        </w:r>
        <w:r w:rsidR="00F45652" w:rsidDel="00290201">
          <w:delText xml:space="preserve">Linked Model.  If the model has a hierarchical structure, all member </w:delText>
        </w:r>
        <w:r w:rsidR="00540D06" w:rsidDel="00290201">
          <w:delText xml:space="preserve">models </w:delText>
        </w:r>
        <w:r w:rsidR="00F45652" w:rsidDel="00290201">
          <w:delText xml:space="preserve">must </w:delText>
        </w:r>
        <w:r w:rsidDel="00290201">
          <w:delText>be selected</w:delText>
        </w:r>
        <w:r w:rsidR="00F45652" w:rsidDel="00290201">
          <w:delText>. The hierarchy is not reproduced here.  The translation process will recreate it.</w:delText>
        </w:r>
      </w:del>
    </w:p>
    <w:p w14:paraId="693483B9" w14:textId="3A5A58D3" w:rsidR="00F45652" w:rsidRDefault="00F45652" w:rsidP="00F45652">
      <w:pPr>
        <w:pStyle w:val="BodyText"/>
        <w:tabs>
          <w:tab w:val="left" w:pos="7725"/>
        </w:tabs>
      </w:pPr>
      <w:r>
        <w:tab/>
      </w:r>
    </w:p>
    <w:p w14:paraId="1EAE3763" w14:textId="77777777" w:rsidR="00F45652" w:rsidRDefault="00F45652" w:rsidP="00064735">
      <w:pPr>
        <w:pStyle w:val="Heading3"/>
      </w:pPr>
      <w:bookmarkStart w:id="444" w:name="_Toc483994007"/>
      <w:r>
        <w:lastRenderedPageBreak/>
        <w:t>Unlink Model</w:t>
      </w:r>
      <w:bookmarkEnd w:id="444"/>
    </w:p>
    <w:p w14:paraId="1C8F8904" w14:textId="25C807F5" w:rsidR="00F45652" w:rsidRDefault="00F45652" w:rsidP="00F45652">
      <w:pPr>
        <w:pStyle w:val="BodyText"/>
      </w:pPr>
      <w:r w:rsidRPr="00543CEE">
        <w:t xml:space="preserve">A model file </w:t>
      </w:r>
      <w:r w:rsidR="004B55F0">
        <w:t>can</w:t>
      </w:r>
      <w:r w:rsidRPr="00543CEE">
        <w:t xml:space="preserve"> be unlinked from Maximo by selecting the unlink icon </w:t>
      </w:r>
      <w:r w:rsidRPr="00543CEE">
        <w:rPr>
          <w:noProof/>
        </w:rPr>
        <w:drawing>
          <wp:inline distT="0" distB="0" distL="0" distR="0" wp14:anchorId="38C45820" wp14:editId="5F75A6AE">
            <wp:extent cx="279365" cy="279365"/>
            <wp:effectExtent l="0" t="0" r="6985" b="6985"/>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ink.png"/>
                    <pic:cNvPicPr/>
                  </pic:nvPicPr>
                  <pic:blipFill>
                    <a:blip r:embed="rId26">
                      <a:extLst>
                        <a:ext uri="{28A0092B-C50C-407E-A947-70E740481C1C}">
                          <a14:useLocalDpi xmlns:a14="http://schemas.microsoft.com/office/drawing/2010/main" val="0"/>
                        </a:ext>
                      </a:extLst>
                    </a:blip>
                    <a:stretch>
                      <a:fillRect/>
                    </a:stretch>
                  </pic:blipFill>
                  <pic:spPr>
                    <a:xfrm>
                      <a:off x="0" y="0"/>
                      <a:ext cx="279365" cy="279365"/>
                    </a:xfrm>
                    <a:prstGeom prst="rect">
                      <a:avLst/>
                    </a:prstGeom>
                  </pic:spPr>
                </pic:pic>
              </a:graphicData>
            </a:graphic>
          </wp:inline>
        </w:drawing>
      </w:r>
      <w:r w:rsidRPr="00543CEE">
        <w:t>.  Unlinking a model make</w:t>
      </w:r>
      <w:r>
        <w:t>s</w:t>
      </w:r>
      <w:r w:rsidRPr="00543CEE">
        <w:t xml:space="preserve"> it unavailable for further use in Maximo.  It does not remove any translated viewable model from Maximo.</w:t>
      </w:r>
    </w:p>
    <w:p w14:paraId="370E77D6" w14:textId="77777777" w:rsidR="004B55F0" w:rsidRPr="00543CEE" w:rsidRDefault="004B55F0" w:rsidP="00F45652">
      <w:pPr>
        <w:pStyle w:val="BodyText"/>
      </w:pPr>
    </w:p>
    <w:p w14:paraId="49880CD5" w14:textId="2FD798DA" w:rsidR="00F45652" w:rsidRPr="0024177F" w:rsidRDefault="001D4BFB" w:rsidP="00704FC9">
      <w:pPr>
        <w:pStyle w:val="Heading3"/>
      </w:pPr>
      <w:bookmarkStart w:id="445" w:name="_Toc483994008"/>
      <w:r>
        <w:t>Delete Model</w:t>
      </w:r>
      <w:bookmarkEnd w:id="445"/>
    </w:p>
    <w:p w14:paraId="036131EE" w14:textId="7D0FBE9B" w:rsidR="00F45652" w:rsidRDefault="00F45652" w:rsidP="00F45652">
      <w:pPr>
        <w:pStyle w:val="BodyText"/>
      </w:pPr>
      <w:r>
        <w:t xml:space="preserve">Model files may be deleted from a storage container by deleting the row. Unlike deleting records from the database, the action happens immediately and the row </w:t>
      </w:r>
      <w:r w:rsidR="004B55F0">
        <w:t>can</w:t>
      </w:r>
      <w:r>
        <w:t>not be undeleted. If the model file has been translated to a viewable</w:t>
      </w:r>
      <w:r w:rsidR="004B55F0">
        <w:t xml:space="preserve"> format</w:t>
      </w:r>
      <w:r>
        <w:t>, deleting the model file does not delete the viewable</w:t>
      </w:r>
      <w:r w:rsidR="004B55F0">
        <w:t xml:space="preserve"> format</w:t>
      </w:r>
      <w:r>
        <w:t xml:space="preserve">. Deleting models after translation or </w:t>
      </w:r>
      <w:r w:rsidR="004B55F0">
        <w:t xml:space="preserve">by </w:t>
      </w:r>
      <w:r>
        <w:t xml:space="preserve">using </w:t>
      </w:r>
      <w:r w:rsidR="004B55F0">
        <w:t xml:space="preserve">a </w:t>
      </w:r>
      <w:r>
        <w:t>temporary or transient storage container is a good means to reduce storage cost.</w:t>
      </w:r>
    </w:p>
    <w:p w14:paraId="15FA8408" w14:textId="73BCC77A" w:rsidR="00290201" w:rsidRDefault="00290201" w:rsidP="00184DD3">
      <w:pPr>
        <w:pStyle w:val="Heading2"/>
        <w:rPr>
          <w:ins w:id="446" w:author="Doug A. Wood" w:date="2017-05-31T11:13:00Z"/>
        </w:rPr>
      </w:pPr>
      <w:bookmarkStart w:id="447" w:name="_Ref483993883"/>
      <w:bookmarkStart w:id="448" w:name="_Toc483994009"/>
      <w:ins w:id="449" w:author="Doug A. Wood" w:date="2017-05-31T11:13:00Z">
        <w:r>
          <w:t>Working with multi-file models</w:t>
        </w:r>
        <w:bookmarkEnd w:id="447"/>
        <w:bookmarkEnd w:id="448"/>
      </w:ins>
    </w:p>
    <w:p w14:paraId="0B2AF587" w14:textId="77777777" w:rsidR="00BE126D" w:rsidRDefault="00290201" w:rsidP="00290201">
      <w:pPr>
        <w:pStyle w:val="BodyText"/>
        <w:rPr>
          <w:ins w:id="450" w:author="Doug A. Wood" w:date="2017-05-31T11:17:00Z"/>
        </w:rPr>
        <w:pPrChange w:id="451" w:author="Doug A. Wood" w:date="2017-05-31T11:13:00Z">
          <w:pPr>
            <w:pStyle w:val="Heading2"/>
          </w:pPr>
        </w:pPrChange>
      </w:pPr>
      <w:ins w:id="452" w:author="Doug A. Wood" w:date="2017-05-31T11:14:00Z">
        <w:r>
          <w:t xml:space="preserve">Some modeling tools such as Revit have workflows that </w:t>
        </w:r>
      </w:ins>
      <w:ins w:id="453" w:author="Doug A. Wood" w:date="2017-05-31T11:15:00Z">
        <w:r>
          <w:t>distribute</w:t>
        </w:r>
      </w:ins>
      <w:ins w:id="454" w:author="Doug A. Wood" w:date="2017-05-31T11:14:00Z">
        <w:r>
          <w:t xml:space="preserve"> </w:t>
        </w:r>
      </w:ins>
      <w:ins w:id="455" w:author="Doug A. Wood" w:date="2017-05-31T11:15:00Z">
        <w:r>
          <w:t xml:space="preserve">a model across many files </w:t>
        </w:r>
        <w:r w:rsidR="00BE126D">
          <w:t xml:space="preserve">that are then linked to form the complete model.  For example, a model may be divided into an </w:t>
        </w:r>
      </w:ins>
      <w:ins w:id="456" w:author="Doug A. Wood" w:date="2017-05-31T11:16:00Z">
        <w:r w:rsidR="00BE126D">
          <w:t>architectur</w:t>
        </w:r>
      </w:ins>
      <w:ins w:id="457" w:author="Doug A. Wood" w:date="2017-05-31T11:17:00Z">
        <w:r w:rsidR="00BE126D">
          <w:t>al</w:t>
        </w:r>
      </w:ins>
      <w:ins w:id="458" w:author="Doug A. Wood" w:date="2017-05-31T11:15:00Z">
        <w:r w:rsidR="00BE126D">
          <w:t xml:space="preserve">, an MEP, and a structure component each in different </w:t>
        </w:r>
      </w:ins>
      <w:ins w:id="459" w:author="Doug A. Wood" w:date="2017-05-31T11:17:00Z">
        <w:r w:rsidR="00BE126D">
          <w:t>R</w:t>
        </w:r>
      </w:ins>
      <w:ins w:id="460" w:author="Doug A. Wood" w:date="2017-05-31T11:15:00Z">
        <w:r w:rsidR="00BE126D">
          <w:t>evit files.</w:t>
        </w:r>
      </w:ins>
      <w:ins w:id="461" w:author="Doug A. Wood" w:date="2017-05-31T11:16:00Z">
        <w:r w:rsidR="00BE126D">
          <w:t xml:space="preserve"> The Forge service can</w:t>
        </w:r>
      </w:ins>
      <w:ins w:id="462" w:author="Doug A. Wood" w:date="2017-05-31T11:17:00Z">
        <w:r w:rsidR="00BE126D">
          <w:t xml:space="preserve"> integrate these parts into a single model for display in the Forge viewer.  To do so, the following perform the following steps:</w:t>
        </w:r>
      </w:ins>
    </w:p>
    <w:p w14:paraId="2C3D8AC2" w14:textId="7F232760" w:rsidR="00290201" w:rsidRDefault="00BE126D" w:rsidP="00BE126D">
      <w:pPr>
        <w:pStyle w:val="BodyText"/>
        <w:numPr>
          <w:ilvl w:val="0"/>
          <w:numId w:val="54"/>
        </w:numPr>
        <w:ind w:left="1080"/>
        <w:rPr>
          <w:ins w:id="463" w:author="Doug A. Wood" w:date="2017-05-31T11:22:00Z"/>
        </w:rPr>
        <w:pPrChange w:id="464" w:author="Doug A. Wood" w:date="2017-05-31T11:20:00Z">
          <w:pPr>
            <w:pStyle w:val="Heading2"/>
          </w:pPr>
        </w:pPrChange>
      </w:pPr>
      <w:ins w:id="465" w:author="Doug A. Wood" w:date="2017-05-31T11:20:00Z">
        <w:r>
          <w:t xml:space="preserve">Gather the files composing the model into a directory tree that can </w:t>
        </w:r>
      </w:ins>
      <w:ins w:id="466" w:author="Doug A. Wood" w:date="2017-05-31T11:21:00Z">
        <w:r>
          <w:t>easily</w:t>
        </w:r>
      </w:ins>
      <w:ins w:id="467" w:author="Doug A. Wood" w:date="2017-05-31T11:20:00Z">
        <w:r>
          <w:t xml:space="preserve"> </w:t>
        </w:r>
      </w:ins>
      <w:ins w:id="468" w:author="Doug A. Wood" w:date="2017-05-31T11:21:00Z">
        <w:r>
          <w:t xml:space="preserve">be converted into a .zip file. Ideally you should remove </w:t>
        </w:r>
      </w:ins>
      <w:ins w:id="469" w:author="Doug A. Wood" w:date="2017-05-31T11:22:00Z">
        <w:r>
          <w:t>extraneous</w:t>
        </w:r>
      </w:ins>
      <w:ins w:id="470" w:author="Doug A. Wood" w:date="2017-05-31T11:21:00Z">
        <w:r>
          <w:t xml:space="preserve"> files such as auto-save files.</w:t>
        </w:r>
      </w:ins>
    </w:p>
    <w:p w14:paraId="02AA9A85" w14:textId="2115BC54" w:rsidR="00BE126D" w:rsidRDefault="00BE126D" w:rsidP="00BE126D">
      <w:pPr>
        <w:pStyle w:val="BodyText"/>
        <w:numPr>
          <w:ilvl w:val="0"/>
          <w:numId w:val="54"/>
        </w:numPr>
        <w:ind w:left="1080"/>
        <w:rPr>
          <w:ins w:id="471" w:author="Doug A. Wood" w:date="2017-05-31T11:23:00Z"/>
        </w:rPr>
        <w:pPrChange w:id="472" w:author="Doug A. Wood" w:date="2017-05-31T11:20:00Z">
          <w:pPr>
            <w:pStyle w:val="Heading2"/>
          </w:pPr>
        </w:pPrChange>
      </w:pPr>
      <w:ins w:id="473" w:author="Doug A. Wood" w:date="2017-05-31T11:23:00Z">
        <w:r>
          <w:t>Select the file that will be the master file for the linked model.  In sure that all linked parts or sub-model files load correctly when this file is opened.</w:t>
        </w:r>
      </w:ins>
    </w:p>
    <w:p w14:paraId="59E6A44D" w14:textId="61784987" w:rsidR="00BE126D" w:rsidRDefault="00BE126D" w:rsidP="00BE126D">
      <w:pPr>
        <w:pStyle w:val="BodyText"/>
        <w:numPr>
          <w:ilvl w:val="0"/>
          <w:numId w:val="54"/>
        </w:numPr>
        <w:ind w:left="1080"/>
        <w:rPr>
          <w:ins w:id="474" w:author="Doug A. Wood" w:date="2017-05-31T11:25:00Z"/>
        </w:rPr>
        <w:pPrChange w:id="475" w:author="Doug A. Wood" w:date="2017-05-31T11:20:00Z">
          <w:pPr>
            <w:pStyle w:val="Heading2"/>
          </w:pPr>
        </w:pPrChange>
      </w:pPr>
      <w:ins w:id="476" w:author="Doug A. Wood" w:date="2017-05-31T11:24:00Z">
        <w:r>
          <w:t>Convert the directory containing the model files into</w:t>
        </w:r>
      </w:ins>
      <w:ins w:id="477" w:author="Doug A. Wood" w:date="2017-05-31T11:25:00Z">
        <w:r>
          <w:t xml:space="preserve"> </w:t>
        </w:r>
      </w:ins>
      <w:ins w:id="478" w:author="Doug A. Wood" w:date="2017-05-31T11:24:00Z">
        <w:r>
          <w:t>a .zip archive</w:t>
        </w:r>
      </w:ins>
      <w:ins w:id="479" w:author="Doug A. Wood" w:date="2017-05-31T11:25:00Z">
        <w:r>
          <w:t>.</w:t>
        </w:r>
      </w:ins>
    </w:p>
    <w:p w14:paraId="5EA9A438" w14:textId="1273DA56" w:rsidR="00BE126D" w:rsidRDefault="00BE126D" w:rsidP="00BE126D">
      <w:pPr>
        <w:pStyle w:val="BodyText"/>
        <w:numPr>
          <w:ilvl w:val="0"/>
          <w:numId w:val="54"/>
        </w:numPr>
        <w:ind w:left="1080"/>
        <w:rPr>
          <w:ins w:id="480" w:author="Doug A. Wood" w:date="2017-05-31T11:26:00Z"/>
        </w:rPr>
        <w:pPrChange w:id="481" w:author="Doug A. Wood" w:date="2017-05-31T11:20:00Z">
          <w:pPr>
            <w:pStyle w:val="Heading2"/>
          </w:pPr>
        </w:pPrChange>
      </w:pPr>
      <w:ins w:id="482" w:author="Doug A. Wood" w:date="2017-05-31T11:25:00Z">
        <w:r>
          <w:t xml:space="preserve">Up load the .zip archive </w:t>
        </w:r>
        <w:r w:rsidR="002D60E9">
          <w:t xml:space="preserve">as </w:t>
        </w:r>
      </w:ins>
      <w:ins w:id="483" w:author="Doug A. Wood" w:date="2017-05-31T11:26:00Z">
        <w:r w:rsidR="002D60E9">
          <w:t>described</w:t>
        </w:r>
      </w:ins>
      <w:ins w:id="484" w:author="Doug A. Wood" w:date="2017-05-31T11:25:00Z">
        <w:r w:rsidR="002D60E9">
          <w:t xml:space="preserve"> above.  </w:t>
        </w:r>
      </w:ins>
      <w:ins w:id="485" w:author="Doug A. Wood" w:date="2017-05-31T11:26:00Z">
        <w:r w:rsidR="002D60E9">
          <w:t>Don’t select to auto-register the viewable</w:t>
        </w:r>
      </w:ins>
    </w:p>
    <w:p w14:paraId="018BD3BD" w14:textId="6255E5EF" w:rsidR="002D60E9" w:rsidRDefault="002D60E9" w:rsidP="00BE126D">
      <w:pPr>
        <w:pStyle w:val="BodyText"/>
        <w:numPr>
          <w:ilvl w:val="0"/>
          <w:numId w:val="54"/>
        </w:numPr>
        <w:ind w:left="1080"/>
        <w:rPr>
          <w:ins w:id="486" w:author="Doug A. Wood" w:date="2017-05-31T11:26:00Z"/>
        </w:rPr>
        <w:pPrChange w:id="487" w:author="Doug A. Wood" w:date="2017-05-31T11:20:00Z">
          <w:pPr>
            <w:pStyle w:val="Heading2"/>
          </w:pPr>
        </w:pPrChange>
      </w:pPr>
      <w:ins w:id="488" w:author="Doug A. Wood" w:date="2017-05-31T11:26:00Z">
        <w:r>
          <w:t>Open the manage viewable Models dialog as described below.</w:t>
        </w:r>
      </w:ins>
    </w:p>
    <w:p w14:paraId="1462FFC8" w14:textId="2706E2C3" w:rsidR="002D60E9" w:rsidRDefault="002D60E9" w:rsidP="00BE126D">
      <w:pPr>
        <w:pStyle w:val="BodyText"/>
        <w:numPr>
          <w:ilvl w:val="0"/>
          <w:numId w:val="54"/>
        </w:numPr>
        <w:ind w:left="1080"/>
        <w:rPr>
          <w:ins w:id="489" w:author="Doug A. Wood" w:date="2017-05-31T11:32:00Z"/>
        </w:rPr>
        <w:pPrChange w:id="490" w:author="Doug A. Wood" w:date="2017-05-31T11:20:00Z">
          <w:pPr>
            <w:pStyle w:val="Heading2"/>
          </w:pPr>
        </w:pPrChange>
      </w:pPr>
      <w:ins w:id="491" w:author="Doug A. Wood" w:date="2017-05-31T11:27:00Z">
        <w:r>
          <w:t xml:space="preserve">Follow the </w:t>
        </w:r>
      </w:ins>
      <w:ins w:id="492" w:author="Doug A. Wood" w:date="2017-05-31T11:29:00Z">
        <w:r>
          <w:t>“</w:t>
        </w:r>
        <w:r>
          <w:fldChar w:fldCharType="begin"/>
        </w:r>
        <w:r>
          <w:instrText xml:space="preserve"> REF _Ref483993484 \h </w:instrText>
        </w:r>
      </w:ins>
      <w:r>
        <w:fldChar w:fldCharType="separate"/>
      </w:r>
      <w:ins w:id="493" w:author="Doug A. Wood" w:date="2017-05-31T13:09:00Z">
        <w:r w:rsidR="00365163">
          <w:t>Register Model as Viewable</w:t>
        </w:r>
      </w:ins>
      <w:ins w:id="494" w:author="Doug A. Wood" w:date="2017-05-31T11:29:00Z">
        <w:r>
          <w:fldChar w:fldCharType="end"/>
        </w:r>
        <w:r>
          <w:t xml:space="preserve">” procedure below selecting the .zip file </w:t>
        </w:r>
      </w:ins>
      <w:ins w:id="495" w:author="Doug A. Wood" w:date="2017-05-31T11:30:00Z">
        <w:r>
          <w:t>containing</w:t>
        </w:r>
      </w:ins>
      <w:ins w:id="496" w:author="Doug A. Wood" w:date="2017-05-31T11:29:00Z">
        <w:r>
          <w:t xml:space="preserve"> </w:t>
        </w:r>
      </w:ins>
      <w:ins w:id="497" w:author="Doug A. Wood" w:date="2017-05-31T11:30:00Z">
        <w:r>
          <w:t>the model as the file to register.</w:t>
        </w:r>
      </w:ins>
      <w:ins w:id="498" w:author="Doug A. Wood" w:date="2017-05-31T11:27:00Z">
        <w:r>
          <w:t xml:space="preserve"> </w:t>
        </w:r>
      </w:ins>
    </w:p>
    <w:p w14:paraId="2F0FF929" w14:textId="621CEC9C" w:rsidR="002D60E9" w:rsidRDefault="002D60E9" w:rsidP="00BE126D">
      <w:pPr>
        <w:pStyle w:val="BodyText"/>
        <w:numPr>
          <w:ilvl w:val="0"/>
          <w:numId w:val="54"/>
        </w:numPr>
        <w:ind w:left="1080"/>
        <w:rPr>
          <w:ins w:id="499" w:author="Doug A. Wood" w:date="2017-05-31T11:32:00Z"/>
        </w:rPr>
        <w:pPrChange w:id="500" w:author="Doug A. Wood" w:date="2017-05-31T11:20:00Z">
          <w:pPr>
            <w:pStyle w:val="Heading2"/>
          </w:pPr>
        </w:pPrChange>
      </w:pPr>
      <w:ins w:id="501" w:author="Doug A. Wood" w:date="2017-05-31T11:32:00Z">
        <w:r>
          <w:t>Select the compressed option</w:t>
        </w:r>
      </w:ins>
    </w:p>
    <w:p w14:paraId="0AADF6D0" w14:textId="1446D2B0" w:rsidR="002D60E9" w:rsidRPr="00290201" w:rsidRDefault="002D60E9" w:rsidP="00BE126D">
      <w:pPr>
        <w:pStyle w:val="BodyText"/>
        <w:numPr>
          <w:ilvl w:val="0"/>
          <w:numId w:val="54"/>
        </w:numPr>
        <w:ind w:left="1080"/>
        <w:rPr>
          <w:ins w:id="502" w:author="Doug A. Wood" w:date="2017-05-31T11:13:00Z"/>
          <w:rPrChange w:id="503" w:author="Doug A. Wood" w:date="2017-05-31T11:13:00Z">
            <w:rPr>
              <w:ins w:id="504" w:author="Doug A. Wood" w:date="2017-05-31T11:13:00Z"/>
            </w:rPr>
          </w:rPrChange>
        </w:rPr>
        <w:pPrChange w:id="505" w:author="Doug A. Wood" w:date="2017-05-31T11:20:00Z">
          <w:pPr>
            <w:pStyle w:val="Heading2"/>
          </w:pPr>
        </w:pPrChange>
      </w:pPr>
      <w:ins w:id="506" w:author="Doug A. Wood" w:date="2017-05-31T11:32:00Z">
        <w:r>
          <w:t xml:space="preserve">Enter the name of the file from step 2 as the </w:t>
        </w:r>
      </w:ins>
      <w:ins w:id="507" w:author="Doug A. Wood" w:date="2017-05-31T11:36:00Z">
        <w:r w:rsidR="00D900C6">
          <w:t>r</w:t>
        </w:r>
      </w:ins>
      <w:ins w:id="508" w:author="Doug A. Wood" w:date="2017-05-31T11:33:00Z">
        <w:r>
          <w:t xml:space="preserve">oot </w:t>
        </w:r>
      </w:ins>
      <w:ins w:id="509" w:author="Doug A. Wood" w:date="2017-05-31T11:36:00Z">
        <w:r w:rsidR="00D900C6">
          <w:t>f</w:t>
        </w:r>
      </w:ins>
      <w:ins w:id="510" w:author="Doug A. Wood" w:date="2017-05-31T11:33:00Z">
        <w:r>
          <w:t xml:space="preserve">ile </w:t>
        </w:r>
      </w:ins>
      <w:ins w:id="511" w:author="Doug A. Wood" w:date="2017-05-31T11:36:00Z">
        <w:r w:rsidR="00D900C6">
          <w:t>n</w:t>
        </w:r>
      </w:ins>
      <w:ins w:id="512" w:author="Doug A. Wood" w:date="2017-05-31T11:33:00Z">
        <w:r>
          <w:t>ame</w:t>
        </w:r>
      </w:ins>
    </w:p>
    <w:p w14:paraId="42C5362D" w14:textId="30505C87" w:rsidR="00F45652" w:rsidRDefault="00F45652" w:rsidP="00184DD3">
      <w:pPr>
        <w:pStyle w:val="Heading2"/>
      </w:pPr>
      <w:bookmarkStart w:id="513" w:name="_Toc483994010"/>
      <w:r>
        <w:t>Manage Viewable Models</w:t>
      </w:r>
      <w:bookmarkEnd w:id="513"/>
    </w:p>
    <w:p w14:paraId="22BC3776" w14:textId="60103139" w:rsidR="00F45652" w:rsidRDefault="00F45652" w:rsidP="00F45652">
      <w:pPr>
        <w:pStyle w:val="BodyText"/>
      </w:pPr>
      <w:r>
        <w:t xml:space="preserve">Before models can be used in the </w:t>
      </w:r>
      <w:r w:rsidR="004B55F0">
        <w:t>V</w:t>
      </w:r>
      <w:r>
        <w:t xml:space="preserve">iewer, they must be registered and translated into the format </w:t>
      </w:r>
      <w:r w:rsidR="004B55F0">
        <w:t xml:space="preserve">that is </w:t>
      </w:r>
      <w:r>
        <w:t xml:space="preserve">used by the </w:t>
      </w:r>
      <w:r w:rsidR="004B55F0">
        <w:t>V</w:t>
      </w:r>
      <w:r>
        <w:t xml:space="preserve">iewer. Typically, only the default 3D view is translated so before the model is uploaded, it should be saved with the desired view as the default. For </w:t>
      </w:r>
      <w:r w:rsidR="004B55F0">
        <w:t xml:space="preserve">Autodesk </w:t>
      </w:r>
      <w:proofErr w:type="spellStart"/>
      <w:r>
        <w:t>NavisWorks</w:t>
      </w:r>
      <w:proofErr w:type="spellEnd"/>
      <w:r>
        <w:t xml:space="preserve">, this is the view that is displayed when </w:t>
      </w:r>
      <w:proofErr w:type="gramStart"/>
      <w:r>
        <w:t>the .</w:t>
      </w:r>
      <w:proofErr w:type="spellStart"/>
      <w:r>
        <w:t>nwd</w:t>
      </w:r>
      <w:proofErr w:type="spellEnd"/>
      <w:proofErr w:type="gramEnd"/>
      <w:r>
        <w:t xml:space="preserve"> file is </w:t>
      </w:r>
      <w:r w:rsidR="001D4BFB">
        <w:t>opened</w:t>
      </w:r>
      <w:r>
        <w:t xml:space="preserve">.  For </w:t>
      </w:r>
      <w:r w:rsidR="004B55F0">
        <w:t xml:space="preserve">Autodesk </w:t>
      </w:r>
      <w:r>
        <w:t>Revit, it is the default view which appears similar to:</w:t>
      </w:r>
    </w:p>
    <w:p w14:paraId="29A87EEA" w14:textId="77777777" w:rsidR="00F45652" w:rsidRDefault="00F45652" w:rsidP="00F45652">
      <w:pPr>
        <w:pStyle w:val="BodyText"/>
      </w:pPr>
      <w:r>
        <w:rPr>
          <w:noProof/>
        </w:rPr>
        <w:lastRenderedPageBreak/>
        <w:drawing>
          <wp:inline distT="0" distB="0" distL="0" distR="0" wp14:anchorId="3F883FFF" wp14:editId="690BEADB">
            <wp:extent cx="2465871" cy="2666851"/>
            <wp:effectExtent l="0" t="0" r="0" b="63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465998" cy="2666988"/>
                    </a:xfrm>
                    <a:prstGeom prst="rect">
                      <a:avLst/>
                    </a:prstGeom>
                  </pic:spPr>
                </pic:pic>
              </a:graphicData>
            </a:graphic>
          </wp:inline>
        </w:drawing>
      </w:r>
    </w:p>
    <w:p w14:paraId="401990B4" w14:textId="0A534FB5" w:rsidR="00F45652" w:rsidRDefault="00F45652" w:rsidP="00F45652">
      <w:pPr>
        <w:pStyle w:val="BodyText"/>
      </w:pPr>
      <w:r>
        <w:t xml:space="preserve">If the Revit file has linked models and the linked models are to be shown, the default view must include the linked models. This </w:t>
      </w:r>
      <w:r w:rsidR="006B4E11">
        <w:t>can</w:t>
      </w:r>
      <w:r>
        <w:t xml:space="preserve"> be enabled </w:t>
      </w:r>
      <w:r w:rsidR="001D4BFB">
        <w:t xml:space="preserve">in Revit </w:t>
      </w:r>
      <w:r>
        <w:t xml:space="preserve">by right clicking on the view to display its properties, selecting the </w:t>
      </w:r>
      <w:r w:rsidR="00B66BEB">
        <w:t>E</w:t>
      </w:r>
      <w:r>
        <w:t>dit button on the Visibility/Graphics override property</w:t>
      </w:r>
      <w:r w:rsidR="006B4E11">
        <w:t xml:space="preserve">, and </w:t>
      </w:r>
      <w:r>
        <w:t>th</w:t>
      </w:r>
      <w:r w:rsidR="006B4E11">
        <w:t>e</w:t>
      </w:r>
      <w:r>
        <w:t>n selecting the Revit Links tab.</w:t>
      </w:r>
    </w:p>
    <w:p w14:paraId="2FD11DFC" w14:textId="53275CAE" w:rsidR="000C26E8" w:rsidRDefault="000C26E8" w:rsidP="00F45652">
      <w:pPr>
        <w:pStyle w:val="BodyText"/>
      </w:pPr>
      <w:r>
        <w:rPr>
          <w:noProof/>
        </w:rPr>
        <w:drawing>
          <wp:inline distT="0" distB="0" distL="0" distR="0" wp14:anchorId="093DCFDE" wp14:editId="235C383D">
            <wp:extent cx="5577840" cy="1515745"/>
            <wp:effectExtent l="0" t="0" r="381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7840" cy="1515745"/>
                    </a:xfrm>
                    <a:prstGeom prst="rect">
                      <a:avLst/>
                    </a:prstGeom>
                  </pic:spPr>
                </pic:pic>
              </a:graphicData>
            </a:graphic>
          </wp:inline>
        </w:drawing>
      </w:r>
    </w:p>
    <w:p w14:paraId="281B5A40" w14:textId="52A5AE30" w:rsidR="001D4BFB" w:rsidRDefault="001D4BFB" w:rsidP="00F45652">
      <w:pPr>
        <w:pStyle w:val="BodyText"/>
      </w:pPr>
    </w:p>
    <w:p w14:paraId="39185954" w14:textId="02183DE3" w:rsidR="001D4BFB" w:rsidRPr="00AF21E9" w:rsidRDefault="001D4BFB" w:rsidP="00F45652">
      <w:pPr>
        <w:pStyle w:val="BodyText"/>
      </w:pPr>
      <w:r>
        <w:t>The Manage Viewable Models dialog has a list of all models that have</w:t>
      </w:r>
      <w:r w:rsidR="005228D7">
        <w:t xml:space="preserve"> completed the translation process and are ready to be displayed in the Viewer. It is also used to request the Autodesk Forge Service to translate and to monitor the status of the translation process.</w:t>
      </w:r>
    </w:p>
    <w:p w14:paraId="0478292A" w14:textId="77777777" w:rsidR="00F45652" w:rsidRDefault="00F45652" w:rsidP="00F45652">
      <w:pPr>
        <w:pStyle w:val="Heading4"/>
        <w:ind w:left="-810"/>
      </w:pPr>
      <w:r>
        <w:rPr>
          <w:noProof/>
        </w:rPr>
        <w:lastRenderedPageBreak/>
        <w:drawing>
          <wp:inline distT="0" distB="0" distL="0" distR="0" wp14:anchorId="23E645AB" wp14:editId="540B6BDD">
            <wp:extent cx="6315075" cy="8003119"/>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42478" cy="8037847"/>
                    </a:xfrm>
                    <a:prstGeom prst="rect">
                      <a:avLst/>
                    </a:prstGeom>
                  </pic:spPr>
                </pic:pic>
              </a:graphicData>
            </a:graphic>
          </wp:inline>
        </w:drawing>
      </w:r>
    </w:p>
    <w:p w14:paraId="10CFD0DB" w14:textId="44E74B78" w:rsidR="00F45652" w:rsidRDefault="00F45652" w:rsidP="00F45652">
      <w:pPr>
        <w:pStyle w:val="Heading4"/>
      </w:pPr>
      <w:bookmarkStart w:id="514" w:name="_Ref483993484"/>
      <w:r>
        <w:lastRenderedPageBreak/>
        <w:t xml:space="preserve">Register </w:t>
      </w:r>
      <w:r w:rsidR="006B4E11">
        <w:t xml:space="preserve">Model as </w:t>
      </w:r>
      <w:r>
        <w:t>Viewable</w:t>
      </w:r>
      <w:bookmarkEnd w:id="514"/>
    </w:p>
    <w:p w14:paraId="0F8C1590" w14:textId="7B729AFE" w:rsidR="00F45652" w:rsidRDefault="00F45652" w:rsidP="00290201">
      <w:pPr>
        <w:pStyle w:val="BodyText"/>
        <w:numPr>
          <w:ilvl w:val="0"/>
          <w:numId w:val="34"/>
        </w:numPr>
      </w:pPr>
      <w:r>
        <w:t xml:space="preserve">To register a </w:t>
      </w:r>
      <w:r w:rsidR="006B4E11">
        <w:t xml:space="preserve">model as a </w:t>
      </w:r>
      <w:r>
        <w:t xml:space="preserve">viewable </w:t>
      </w:r>
      <w:r w:rsidR="006B4E11">
        <w:t>format, in the Manage Viewable Models dialog click</w:t>
      </w:r>
      <w:r>
        <w:t xml:space="preserve"> the Register Viewable button.</w:t>
      </w:r>
    </w:p>
    <w:p w14:paraId="5B4FF91C" w14:textId="7CBFD516" w:rsidR="006B4E11" w:rsidRDefault="006B4E11" w:rsidP="00290201">
      <w:pPr>
        <w:pStyle w:val="BodyText"/>
        <w:numPr>
          <w:ilvl w:val="0"/>
          <w:numId w:val="34"/>
        </w:numPr>
      </w:pPr>
      <w:r>
        <w:t>Optional: Specify a site or organization.</w:t>
      </w:r>
    </w:p>
    <w:p w14:paraId="2614885B" w14:textId="31160651" w:rsidR="006B4E11" w:rsidRDefault="006B4E11" w:rsidP="00290201">
      <w:pPr>
        <w:pStyle w:val="BodyText"/>
        <w:numPr>
          <w:ilvl w:val="0"/>
          <w:numId w:val="34"/>
        </w:numPr>
        <w:rPr>
          <w:ins w:id="515" w:author="Doug A. Wood" w:date="2017-05-31T11:35:00Z"/>
        </w:rPr>
      </w:pPr>
      <w:r>
        <w:t>Specify the model name and a description</w:t>
      </w:r>
      <w:r w:rsidR="005228D7">
        <w:t>. The models name must have previously been linked or uploaded and appear in the Manage Models table.  Only model</w:t>
      </w:r>
      <w:r w:rsidR="00B66BEB">
        <w:t>s</w:t>
      </w:r>
      <w:r w:rsidR="005228D7">
        <w:t xml:space="preserve"> that match the selected site and organization are displayed</w:t>
      </w:r>
      <w:r>
        <w:t>.</w:t>
      </w:r>
    </w:p>
    <w:p w14:paraId="34FD27AB" w14:textId="64CDDE0B" w:rsidR="0003499E" w:rsidRDefault="0003499E" w:rsidP="00290201">
      <w:pPr>
        <w:pStyle w:val="BodyText"/>
        <w:numPr>
          <w:ilvl w:val="0"/>
          <w:numId w:val="34"/>
        </w:numPr>
      </w:pPr>
      <w:ins w:id="516" w:author="Doug A. Wood" w:date="2017-05-31T11:35:00Z">
        <w:r>
          <w:t xml:space="preserve">If the model is a multi-file model uploaded as a .zip file (See </w:t>
        </w:r>
        <w:r>
          <w:fldChar w:fldCharType="begin"/>
        </w:r>
        <w:r>
          <w:instrText xml:space="preserve"> REF _Ref483993883 \r \h </w:instrText>
        </w:r>
      </w:ins>
      <w:r>
        <w:fldChar w:fldCharType="separate"/>
      </w:r>
      <w:ins w:id="517" w:author="Doug A. Wood" w:date="2017-05-31T13:09:00Z">
        <w:r w:rsidR="00365163">
          <w:t>2.4</w:t>
        </w:r>
      </w:ins>
      <w:ins w:id="518" w:author="Doug A. Wood" w:date="2017-05-31T11:35:00Z">
        <w:r>
          <w:fldChar w:fldCharType="end"/>
        </w:r>
      </w:ins>
      <w:ins w:id="519" w:author="Doug A. Wood" w:date="2017-05-31T11:36:00Z">
        <w:r w:rsidR="00D900C6">
          <w:t xml:space="preserve"> </w:t>
        </w:r>
        <w:r>
          <w:fldChar w:fldCharType="begin"/>
        </w:r>
        <w:r>
          <w:instrText xml:space="preserve"> REF _Ref483993883 \h </w:instrText>
        </w:r>
      </w:ins>
      <w:r>
        <w:fldChar w:fldCharType="separate"/>
      </w:r>
      <w:ins w:id="520" w:author="Doug A. Wood" w:date="2017-05-31T13:09:00Z">
        <w:r w:rsidR="00365163">
          <w:t>Working with multi-file models</w:t>
        </w:r>
      </w:ins>
      <w:ins w:id="521" w:author="Doug A. Wood" w:date="2017-05-31T11:36:00Z">
        <w:r>
          <w:fldChar w:fldCharType="end"/>
        </w:r>
      </w:ins>
      <w:ins w:id="522" w:author="Doug A. Wood" w:date="2017-05-31T11:35:00Z">
        <w:r>
          <w:t>)</w:t>
        </w:r>
      </w:ins>
      <w:ins w:id="523" w:author="Doug A. Wood" w:date="2017-05-31T11:36:00Z">
        <w:r w:rsidR="00D900C6">
          <w:t>, Select the compressed options and enter the root file name</w:t>
        </w:r>
      </w:ins>
    </w:p>
    <w:p w14:paraId="665E9883" w14:textId="6A6F292D" w:rsidR="006B4E11" w:rsidRDefault="006B4E11" w:rsidP="00290201">
      <w:pPr>
        <w:pStyle w:val="BodyText"/>
        <w:numPr>
          <w:ilvl w:val="0"/>
          <w:numId w:val="34"/>
        </w:numPr>
      </w:pPr>
      <w:r>
        <w:t>Click OK.</w:t>
      </w:r>
    </w:p>
    <w:p w14:paraId="0C23EB0A" w14:textId="0946615F" w:rsidR="00F45652" w:rsidRDefault="002D60E9" w:rsidP="00F45652">
      <w:pPr>
        <w:pStyle w:val="BodyText"/>
      </w:pPr>
      <w:ins w:id="524" w:author="Doug A. Wood" w:date="2017-05-31T11:31:00Z">
        <w:r>
          <w:rPr>
            <w:noProof/>
          </w:rPr>
          <w:drawing>
            <wp:inline distT="0" distB="0" distL="0" distR="0" wp14:anchorId="5DB79B99" wp14:editId="67D933CA">
              <wp:extent cx="4457700" cy="2867025"/>
              <wp:effectExtent l="0" t="0" r="0" b="952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7700" cy="2867025"/>
                      </a:xfrm>
                      <a:prstGeom prst="rect">
                        <a:avLst/>
                      </a:prstGeom>
                    </pic:spPr>
                  </pic:pic>
                </a:graphicData>
              </a:graphic>
            </wp:inline>
          </w:drawing>
        </w:r>
      </w:ins>
      <w:del w:id="525" w:author="Doug A. Wood" w:date="2017-05-31T11:32:00Z">
        <w:r w:rsidR="00F45652" w:rsidDel="002D60E9">
          <w:rPr>
            <w:noProof/>
          </w:rPr>
          <w:drawing>
            <wp:inline distT="0" distB="0" distL="0" distR="0" wp14:anchorId="5535E6B5" wp14:editId="6C121D06">
              <wp:extent cx="3505200" cy="2476500"/>
              <wp:effectExtent l="0" t="0" r="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05200" cy="2476500"/>
                      </a:xfrm>
                      <a:prstGeom prst="rect">
                        <a:avLst/>
                      </a:prstGeom>
                    </pic:spPr>
                  </pic:pic>
                </a:graphicData>
              </a:graphic>
            </wp:inline>
          </w:drawing>
        </w:r>
      </w:del>
    </w:p>
    <w:p w14:paraId="58FC9B2C" w14:textId="0D9404F1" w:rsidR="00F45652" w:rsidRPr="00C7173F" w:rsidDel="0003499E" w:rsidRDefault="00F45652" w:rsidP="00F45652">
      <w:pPr>
        <w:pStyle w:val="BodyText"/>
        <w:rPr>
          <w:del w:id="526" w:author="Doug A. Wood" w:date="2017-05-31T11:34:00Z"/>
        </w:rPr>
      </w:pPr>
      <w:del w:id="527" w:author="Doug A. Wood" w:date="2017-05-31T11:34:00Z">
        <w:r w:rsidDel="0003499E">
          <w:delText>If the model consists of linked parts, it is only necessary to register the root model.</w:delText>
        </w:r>
      </w:del>
    </w:p>
    <w:p w14:paraId="0B5E9D97" w14:textId="77777777" w:rsidR="00B66BEB" w:rsidRDefault="00F45652" w:rsidP="00F45652">
      <w:pPr>
        <w:pStyle w:val="BodyText"/>
      </w:pPr>
      <w:r>
        <w:t xml:space="preserve">Model translation and registration </w:t>
      </w:r>
      <w:r w:rsidR="006B4E11">
        <w:t>occur</w:t>
      </w:r>
      <w:r>
        <w:t xml:space="preserve">s in the background in the </w:t>
      </w:r>
      <w:r w:rsidR="000F2B8D">
        <w:t>Autodesk Forge service</w:t>
      </w:r>
      <w:r>
        <w:t xml:space="preserve">. </w:t>
      </w:r>
    </w:p>
    <w:p w14:paraId="6DD9DE31" w14:textId="0672411C" w:rsidR="00F45652" w:rsidRDefault="00B66BEB" w:rsidP="00F45652">
      <w:pPr>
        <w:pStyle w:val="BodyText"/>
      </w:pPr>
      <w:r>
        <w:t xml:space="preserve">5. </w:t>
      </w:r>
      <w:r w:rsidR="006B4E11">
        <w:t>Optional: You can monitor the progress of the t</w:t>
      </w:r>
      <w:r w:rsidR="00F45652">
        <w:t xml:space="preserve">ranslation progress by </w:t>
      </w:r>
      <w:r w:rsidR="006B4E11">
        <w:t>click</w:t>
      </w:r>
      <w:r w:rsidR="00F45652">
        <w:t xml:space="preserve">ing the </w:t>
      </w:r>
      <w:r w:rsidR="006B4E11">
        <w:t>R</w:t>
      </w:r>
      <w:r w:rsidR="00F45652">
        <w:t xml:space="preserve">efresh button for the model </w:t>
      </w:r>
      <w:r w:rsidR="006B4E11">
        <w:t xml:space="preserve">that is </w:t>
      </w:r>
      <w:r w:rsidR="00F45652">
        <w:t>being translated</w:t>
      </w:r>
      <w:r w:rsidR="006B4E11">
        <w:t xml:space="preserve"> in the Manage </w:t>
      </w:r>
      <w:r w:rsidR="005228D7">
        <w:t xml:space="preserve">Viewable Models </w:t>
      </w:r>
      <w:r w:rsidR="006B4E11">
        <w:t>dialog.</w:t>
      </w:r>
    </w:p>
    <w:p w14:paraId="198FEF29" w14:textId="77777777" w:rsidR="006B4E11" w:rsidRDefault="006B4E11" w:rsidP="00F45652">
      <w:pPr>
        <w:pStyle w:val="BodyText"/>
        <w:rPr>
          <w:b/>
        </w:rPr>
      </w:pPr>
    </w:p>
    <w:p w14:paraId="5A2DFDA1" w14:textId="2DE4A6EA" w:rsidR="00F45652" w:rsidRDefault="00F45652" w:rsidP="00F45652">
      <w:pPr>
        <w:pStyle w:val="BodyText"/>
        <w:rPr>
          <w:b/>
        </w:rPr>
      </w:pPr>
      <w:r w:rsidRPr="00543CEE">
        <w:rPr>
          <w:b/>
        </w:rPr>
        <w:t>Link</w:t>
      </w:r>
      <w:r w:rsidR="00A0612A">
        <w:rPr>
          <w:b/>
        </w:rPr>
        <w:t>ing</w:t>
      </w:r>
      <w:r w:rsidRPr="00543CEE">
        <w:rPr>
          <w:b/>
        </w:rPr>
        <w:t xml:space="preserve"> to </w:t>
      </w:r>
      <w:r w:rsidR="00A0612A">
        <w:rPr>
          <w:b/>
        </w:rPr>
        <w:t xml:space="preserve">Existing </w:t>
      </w:r>
      <w:r w:rsidRPr="00543CEE">
        <w:rPr>
          <w:b/>
        </w:rPr>
        <w:t>Viewable</w:t>
      </w:r>
      <w:r w:rsidR="00A0612A">
        <w:rPr>
          <w:b/>
        </w:rPr>
        <w:t xml:space="preserve"> Formats</w:t>
      </w:r>
    </w:p>
    <w:p w14:paraId="3167DED5" w14:textId="7DA8AFB3" w:rsidR="00F45652" w:rsidRPr="006F40BF" w:rsidRDefault="00F45652" w:rsidP="00F45652">
      <w:pPr>
        <w:pStyle w:val="BodyText"/>
      </w:pPr>
      <w:r w:rsidRPr="006F40BF">
        <w:t xml:space="preserve">Existing viewable </w:t>
      </w:r>
      <w:r w:rsidR="00A0612A">
        <w:t>formats can</w:t>
      </w:r>
      <w:r w:rsidRPr="006F40BF">
        <w:t xml:space="preserve"> be linked to Maximo</w:t>
      </w:r>
      <w:r>
        <w:t>.  To link a viewable, the model must be defined in Maximo either by linking or by upload</w:t>
      </w:r>
      <w:r w:rsidR="00A0612A">
        <w:t>ing a model</w:t>
      </w:r>
      <w:r>
        <w:t>.</w:t>
      </w:r>
    </w:p>
    <w:p w14:paraId="78DC66F2" w14:textId="77777777" w:rsidR="00F45652" w:rsidRDefault="00F45652" w:rsidP="00F45652">
      <w:pPr>
        <w:pStyle w:val="BodyText"/>
      </w:pPr>
      <w:r>
        <w:rPr>
          <w:noProof/>
        </w:rPr>
        <w:lastRenderedPageBreak/>
        <w:drawing>
          <wp:inline distT="0" distB="0" distL="0" distR="0" wp14:anchorId="37031E42" wp14:editId="0DAC9967">
            <wp:extent cx="3467100" cy="2790825"/>
            <wp:effectExtent l="0" t="0" r="0" b="95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467100" cy="2790825"/>
                    </a:xfrm>
                    <a:prstGeom prst="rect">
                      <a:avLst/>
                    </a:prstGeom>
                  </pic:spPr>
                </pic:pic>
              </a:graphicData>
            </a:graphic>
          </wp:inline>
        </w:drawing>
      </w:r>
    </w:p>
    <w:p w14:paraId="4B63BC85" w14:textId="0CE4A7F8" w:rsidR="00A0612A" w:rsidRDefault="00A0612A" w:rsidP="00290201">
      <w:pPr>
        <w:pStyle w:val="BodyText"/>
        <w:numPr>
          <w:ilvl w:val="0"/>
          <w:numId w:val="43"/>
        </w:numPr>
      </w:pPr>
      <w:r>
        <w:t>To link to an</w:t>
      </w:r>
      <w:r w:rsidR="00092864">
        <w:t xml:space="preserve"> existing</w:t>
      </w:r>
      <w:r>
        <w:t xml:space="preserve"> viewable format, in the Manage Viewable Models dialog click the </w:t>
      </w:r>
      <w:r w:rsidR="00092864">
        <w:t>Link to Viewable</w:t>
      </w:r>
      <w:r>
        <w:t xml:space="preserve"> button.</w:t>
      </w:r>
    </w:p>
    <w:p w14:paraId="59A2B36B" w14:textId="7EDA5002" w:rsidR="00966FBC" w:rsidRDefault="00A0612A" w:rsidP="00966FBC">
      <w:pPr>
        <w:pStyle w:val="BodyText"/>
      </w:pPr>
      <w:r>
        <w:t>Optional: Specify a site or organization.</w:t>
      </w:r>
      <w:r w:rsidR="00966FBC">
        <w:t xml:space="preserve"> Changing the site or organization clears the Model name and URN fields so only models for site</w:t>
      </w:r>
      <w:r w:rsidR="008020F8">
        <w:t>s</w:t>
      </w:r>
      <w:r w:rsidR="00966FBC">
        <w:t xml:space="preserve"> to which the user has access can be linked.</w:t>
      </w:r>
    </w:p>
    <w:p w14:paraId="6EB506CF" w14:textId="42C1983C" w:rsidR="00966FBC" w:rsidRDefault="00A0612A" w:rsidP="00290201">
      <w:pPr>
        <w:pStyle w:val="BodyText"/>
        <w:numPr>
          <w:ilvl w:val="0"/>
          <w:numId w:val="43"/>
        </w:numPr>
      </w:pPr>
      <w:r>
        <w:t>Specify the model name</w:t>
      </w:r>
      <w:r w:rsidR="00966FBC">
        <w:t>. The models name must have previously been linked or uploaded and appear in the Manage Models table.  Only model</w:t>
      </w:r>
      <w:r w:rsidR="008020F8">
        <w:t>s</w:t>
      </w:r>
      <w:r w:rsidR="00966FBC">
        <w:t xml:space="preserve"> that match the selected site and organization are displayed The URN</w:t>
      </w:r>
      <w:r>
        <w:t xml:space="preserve"> </w:t>
      </w:r>
      <w:r w:rsidR="00966FBC">
        <w:t>is automatically populated from the selected model record.</w:t>
      </w:r>
    </w:p>
    <w:p w14:paraId="6875EED8" w14:textId="7981F61D" w:rsidR="00A0612A" w:rsidRDefault="00966FBC" w:rsidP="00290201">
      <w:pPr>
        <w:pStyle w:val="BodyText"/>
        <w:numPr>
          <w:ilvl w:val="0"/>
          <w:numId w:val="43"/>
        </w:numPr>
      </w:pPr>
      <w:r>
        <w:t xml:space="preserve">Optionally, specify </w:t>
      </w:r>
      <w:r w:rsidR="00A0612A">
        <w:t>a description.</w:t>
      </w:r>
    </w:p>
    <w:p w14:paraId="0F58B2CF" w14:textId="77777777" w:rsidR="00A0612A" w:rsidRDefault="00A0612A" w:rsidP="00290201">
      <w:pPr>
        <w:pStyle w:val="BodyText"/>
        <w:numPr>
          <w:ilvl w:val="0"/>
          <w:numId w:val="43"/>
        </w:numPr>
      </w:pPr>
      <w:r>
        <w:t>Click OK.</w:t>
      </w:r>
    </w:p>
    <w:p w14:paraId="7F278025" w14:textId="42078746" w:rsidR="00F45652" w:rsidRDefault="00F45652" w:rsidP="00184DD3">
      <w:pPr>
        <w:pStyle w:val="Heading2"/>
      </w:pPr>
      <w:bookmarkStart w:id="528" w:name="_Ref462998430"/>
      <w:bookmarkStart w:id="529" w:name="_Ref462998447"/>
      <w:bookmarkStart w:id="530" w:name="_Toc483994011"/>
      <w:r>
        <w:t xml:space="preserve">Managing </w:t>
      </w:r>
      <w:bookmarkEnd w:id="528"/>
      <w:bookmarkEnd w:id="529"/>
      <w:r w:rsidR="00966FBC">
        <w:t xml:space="preserve">Associated </w:t>
      </w:r>
      <w:r w:rsidR="00184DD3">
        <w:t>Locations</w:t>
      </w:r>
      <w:bookmarkEnd w:id="530"/>
    </w:p>
    <w:p w14:paraId="296C1802" w14:textId="0AF21A2F" w:rsidR="00F45652" w:rsidRDefault="00F45652" w:rsidP="00F45652">
      <w:pPr>
        <w:pStyle w:val="BodyText"/>
      </w:pPr>
      <w:r w:rsidRPr="00903A0D">
        <w:t xml:space="preserve">Model files can be associated with locations, and existing associations </w:t>
      </w:r>
      <w:r w:rsidR="00743D53">
        <w:t xml:space="preserve">can be </w:t>
      </w:r>
      <w:r w:rsidRPr="00903A0D">
        <w:t xml:space="preserve">edited either </w:t>
      </w:r>
      <w:r w:rsidR="00743D53">
        <w:t>in</w:t>
      </w:r>
      <w:r w:rsidR="00743D53" w:rsidRPr="00903A0D">
        <w:t xml:space="preserve"> </w:t>
      </w:r>
      <w:r w:rsidRPr="00903A0D">
        <w:t xml:space="preserve">the Manage </w:t>
      </w:r>
      <w:r w:rsidR="00A90E47">
        <w:t>BIM Viewer</w:t>
      </w:r>
      <w:r w:rsidRPr="00903A0D">
        <w:t xml:space="preserve"> application or from the Add/Edit </w:t>
      </w:r>
      <w:r w:rsidR="00743D53">
        <w:t>M</w:t>
      </w:r>
      <w:r w:rsidRPr="00903A0D">
        <w:t xml:space="preserve">odel dialog </w:t>
      </w:r>
      <w:r w:rsidR="00743D53">
        <w:t xml:space="preserve">that is </w:t>
      </w:r>
      <w:r w:rsidRPr="00903A0D">
        <w:t xml:space="preserve">launched from the </w:t>
      </w:r>
      <w:r w:rsidR="00743D53">
        <w:t>V</w:t>
      </w:r>
      <w:r w:rsidRPr="00903A0D">
        <w:t>iewer</w:t>
      </w:r>
      <w:r w:rsidR="00625181">
        <w:t xml:space="preserve"> in the Locations application</w:t>
      </w:r>
      <w:r w:rsidRPr="00903A0D">
        <w:t xml:space="preserve">.  The Manage </w:t>
      </w:r>
      <w:r w:rsidR="00A90E47">
        <w:t xml:space="preserve">BIM </w:t>
      </w:r>
      <w:r w:rsidR="005E6295">
        <w:t>Viewer</w:t>
      </w:r>
      <w:r w:rsidRPr="00903A0D">
        <w:t xml:space="preserve"> application is launched form </w:t>
      </w:r>
      <w:proofErr w:type="spellStart"/>
      <w:r w:rsidRPr="00903A0D">
        <w:t>Goto</w:t>
      </w:r>
      <w:proofErr w:type="spellEnd"/>
      <w:r w:rsidR="00743D53">
        <w:t xml:space="preserve"> </w:t>
      </w:r>
      <w:r w:rsidRPr="00903A0D">
        <w:t>&gt;</w:t>
      </w:r>
      <w:r w:rsidR="00625181">
        <w:t>Building Information Modeling</w:t>
      </w:r>
      <w:r w:rsidR="00743D53">
        <w:t xml:space="preserve"> </w:t>
      </w:r>
      <w:r w:rsidRPr="00903A0D">
        <w:t xml:space="preserve">&gt;Manage </w:t>
      </w:r>
      <w:r w:rsidR="00625181">
        <w:t>BIM Viewer</w:t>
      </w:r>
      <w:r w:rsidRPr="00903A0D">
        <w:t xml:space="preserve">. The Add/Edit </w:t>
      </w:r>
      <w:r w:rsidR="00743D53">
        <w:t>M</w:t>
      </w:r>
      <w:r w:rsidRPr="00903A0D">
        <w:t xml:space="preserve">odels dialog is launched from the </w:t>
      </w:r>
      <w:r w:rsidRPr="00903A0D">
        <w:rPr>
          <w:noProof/>
        </w:rPr>
        <w:drawing>
          <wp:inline distT="0" distB="0" distL="0" distR="0" wp14:anchorId="3185CC93" wp14:editId="7505FA2B">
            <wp:extent cx="209550" cy="209550"/>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viewModel.png"/>
                    <pic:cNvPicPr/>
                  </pic:nvPicPr>
                  <pic:blipFill>
                    <a:blip r:embed="rId39">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sidRPr="00903A0D">
        <w:t xml:space="preserve">  icon on the </w:t>
      </w:r>
      <w:r w:rsidR="00743D53">
        <w:t>V</w:t>
      </w:r>
      <w:r w:rsidRPr="00903A0D">
        <w:t>iewer</w:t>
      </w:r>
      <w:r w:rsidR="005E6295">
        <w:t xml:space="preserve"> </w:t>
      </w:r>
      <w:r w:rsidR="00743D53">
        <w:t>i</w:t>
      </w:r>
      <w:r w:rsidR="005E6295">
        <w:t xml:space="preserve">n the Locations </w:t>
      </w:r>
      <w:r w:rsidR="00184DD3">
        <w:t>application</w:t>
      </w:r>
      <w:r w:rsidRPr="00903A0D">
        <w:t xml:space="preserve">. This icon is on the top left of the </w:t>
      </w:r>
      <w:r w:rsidR="00743D53">
        <w:t>V</w:t>
      </w:r>
      <w:r w:rsidRPr="00903A0D">
        <w:t>iewer</w:t>
      </w:r>
      <w:r>
        <w:t xml:space="preserve"> </w:t>
      </w:r>
      <w:r w:rsidRPr="00286C24">
        <w:rPr>
          <w:rStyle w:val="BodyTextChar"/>
          <w:sz w:val="20"/>
          <w:szCs w:val="20"/>
        </w:rPr>
        <w:t xml:space="preserve">(See </w:t>
      </w:r>
      <w:r>
        <w:rPr>
          <w:rStyle w:val="BodyTextChar"/>
          <w:sz w:val="20"/>
          <w:szCs w:val="20"/>
        </w:rPr>
        <w:fldChar w:fldCharType="begin"/>
      </w:r>
      <w:r>
        <w:rPr>
          <w:rStyle w:val="BodyTextChar"/>
          <w:sz w:val="20"/>
          <w:szCs w:val="20"/>
        </w:rPr>
        <w:instrText xml:space="preserve"> REF _Ref448762365 \r \h </w:instrText>
      </w:r>
      <w:r>
        <w:rPr>
          <w:rStyle w:val="BodyTextChar"/>
          <w:sz w:val="20"/>
          <w:szCs w:val="20"/>
        </w:rPr>
      </w:r>
      <w:r>
        <w:rPr>
          <w:rStyle w:val="BodyTextChar"/>
          <w:sz w:val="20"/>
          <w:szCs w:val="20"/>
        </w:rPr>
        <w:fldChar w:fldCharType="separate"/>
      </w:r>
      <w:r w:rsidR="00365163">
        <w:rPr>
          <w:rStyle w:val="BodyTextChar"/>
          <w:sz w:val="20"/>
          <w:szCs w:val="20"/>
        </w:rPr>
        <w:t>3.2.2</w:t>
      </w:r>
      <w:r>
        <w:rPr>
          <w:rStyle w:val="BodyTextChar"/>
          <w:sz w:val="20"/>
          <w:szCs w:val="20"/>
        </w:rPr>
        <w:fldChar w:fldCharType="end"/>
      </w:r>
      <w:r>
        <w:rPr>
          <w:rStyle w:val="BodyTextChar"/>
          <w:sz w:val="20"/>
          <w:szCs w:val="20"/>
        </w:rPr>
        <w:t xml:space="preserve"> </w:t>
      </w:r>
      <w:r w:rsidRPr="00286C24">
        <w:rPr>
          <w:rStyle w:val="BodyTextChar"/>
          <w:sz w:val="20"/>
          <w:szCs w:val="20"/>
        </w:rPr>
        <w:fldChar w:fldCharType="begin"/>
      </w:r>
      <w:r w:rsidRPr="00286C24">
        <w:rPr>
          <w:rStyle w:val="BodyTextChar"/>
          <w:sz w:val="20"/>
          <w:szCs w:val="20"/>
        </w:rPr>
        <w:instrText xml:space="preserve"> REF _Ref448762373 \h </w:instrText>
      </w:r>
      <w:r>
        <w:rPr>
          <w:rStyle w:val="BodyTextChar"/>
          <w:sz w:val="20"/>
          <w:szCs w:val="20"/>
        </w:rPr>
        <w:instrText xml:space="preserve"> \* MERGEFORMAT </w:instrText>
      </w:r>
      <w:r w:rsidRPr="00286C24">
        <w:rPr>
          <w:rStyle w:val="BodyTextChar"/>
          <w:sz w:val="20"/>
          <w:szCs w:val="20"/>
        </w:rPr>
      </w:r>
      <w:r w:rsidRPr="00286C24">
        <w:rPr>
          <w:rStyle w:val="BodyTextChar"/>
          <w:sz w:val="20"/>
          <w:szCs w:val="20"/>
        </w:rPr>
        <w:fldChar w:fldCharType="separate"/>
      </w:r>
      <w:r w:rsidR="00365163">
        <w:t>Top Toolbar</w:t>
      </w:r>
      <w:r w:rsidRPr="00286C24">
        <w:rPr>
          <w:rStyle w:val="BodyTextChar"/>
          <w:sz w:val="20"/>
          <w:szCs w:val="20"/>
        </w:rPr>
        <w:fldChar w:fldCharType="end"/>
      </w:r>
      <w:r>
        <w:rPr>
          <w:rStyle w:val="BodyTextChar"/>
          <w:sz w:val="20"/>
          <w:szCs w:val="20"/>
        </w:rPr>
        <w:t>)</w:t>
      </w:r>
    </w:p>
    <w:p w14:paraId="32E1D547" w14:textId="77777777" w:rsidR="00F45652" w:rsidRDefault="00F45652" w:rsidP="00F45652">
      <w:pPr>
        <w:pStyle w:val="BodyText"/>
        <w:ind w:left="-90"/>
      </w:pPr>
      <w:r>
        <w:rPr>
          <w:noProof/>
        </w:rPr>
        <w:lastRenderedPageBreak/>
        <w:drawing>
          <wp:inline distT="0" distB="0" distL="0" distR="0" wp14:anchorId="015B2A80" wp14:editId="217A331D">
            <wp:extent cx="6238658" cy="2670464"/>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63728" cy="2681195"/>
                    </a:xfrm>
                    <a:prstGeom prst="rect">
                      <a:avLst/>
                    </a:prstGeom>
                  </pic:spPr>
                </pic:pic>
              </a:graphicData>
            </a:graphic>
          </wp:inline>
        </w:drawing>
      </w:r>
    </w:p>
    <w:p w14:paraId="1CBFC263" w14:textId="4F289707" w:rsidR="00F45652" w:rsidRDefault="000E0793" w:rsidP="00290201">
      <w:pPr>
        <w:pStyle w:val="BodyText"/>
        <w:numPr>
          <w:ilvl w:val="0"/>
          <w:numId w:val="35"/>
        </w:numPr>
      </w:pPr>
      <w:r>
        <w:t>Specify a location, title,</w:t>
      </w:r>
      <w:r w:rsidR="00735071">
        <w:t xml:space="preserve"> </w:t>
      </w:r>
      <w:r>
        <w:t>an</w:t>
      </w:r>
      <w:r w:rsidR="008020F8">
        <w:t>d</w:t>
      </w:r>
      <w:r>
        <w:t xml:space="preserve"> </w:t>
      </w:r>
      <w:r w:rsidR="00735071">
        <w:t>description</w:t>
      </w:r>
      <w:r>
        <w:t xml:space="preserve">. </w:t>
      </w:r>
      <w:r w:rsidR="00F45652">
        <w:t xml:space="preserve">The location is typically the facility </w:t>
      </w:r>
      <w:r>
        <w:t xml:space="preserve">that is </w:t>
      </w:r>
      <w:r w:rsidR="00F45652">
        <w:t xml:space="preserve">created by a </w:t>
      </w:r>
      <w:proofErr w:type="spellStart"/>
      <w:r w:rsidR="00F45652">
        <w:t>COBie</w:t>
      </w:r>
      <w:proofErr w:type="spellEnd"/>
      <w:r w:rsidR="00F45652">
        <w:t xml:space="preserve"> import of dat</w:t>
      </w:r>
      <w:r>
        <w:t>a</w:t>
      </w:r>
      <w:r w:rsidR="00F45652">
        <w:t xml:space="preserve"> </w:t>
      </w:r>
      <w:r>
        <w:t xml:space="preserve">that is </w:t>
      </w:r>
      <w:r w:rsidR="00F45652">
        <w:t xml:space="preserve">extracted from </w:t>
      </w:r>
      <w:r>
        <w:t>a</w:t>
      </w:r>
      <w:r w:rsidR="00F45652">
        <w:t xml:space="preserve"> model</w:t>
      </w:r>
      <w:r>
        <w:t>.</w:t>
      </w:r>
    </w:p>
    <w:p w14:paraId="03910F49" w14:textId="5812C6F0" w:rsidR="00F45652" w:rsidRDefault="000E0793" w:rsidP="00290201">
      <w:pPr>
        <w:pStyle w:val="BodyText"/>
        <w:numPr>
          <w:ilvl w:val="0"/>
          <w:numId w:val="35"/>
        </w:numPr>
      </w:pPr>
      <w:r>
        <w:t xml:space="preserve">Specify a model name. </w:t>
      </w:r>
      <w:r w:rsidR="00F45652">
        <w:t xml:space="preserve">The </w:t>
      </w:r>
      <w:r>
        <w:t>m</w:t>
      </w:r>
      <w:r w:rsidR="00F45652">
        <w:t>odel name is selected from the list of registered viewable</w:t>
      </w:r>
      <w:r>
        <w:t xml:space="preserve"> format</w:t>
      </w:r>
      <w:r w:rsidR="00F45652">
        <w:t xml:space="preserve">s.  </w:t>
      </w:r>
      <w:r>
        <w:t>The</w:t>
      </w:r>
      <w:r w:rsidR="00F45652">
        <w:t xml:space="preserve"> site and organization </w:t>
      </w:r>
      <w:r>
        <w:t xml:space="preserve">specified </w:t>
      </w:r>
      <w:r w:rsidR="00F45652">
        <w:t xml:space="preserve">must be compatible with the site and organization </w:t>
      </w:r>
      <w:r>
        <w:t>for</w:t>
      </w:r>
      <w:r w:rsidR="00F45652">
        <w:t xml:space="preserve"> the selected location.</w:t>
      </w:r>
    </w:p>
    <w:p w14:paraId="6F040349" w14:textId="5C1FB62F" w:rsidR="00F45652" w:rsidRDefault="00F45652" w:rsidP="00F45652">
      <w:pPr>
        <w:pStyle w:val="BodyText"/>
      </w:pPr>
      <w:r>
        <w:t xml:space="preserve">When multiple models are available for a location or asset, </w:t>
      </w:r>
      <w:r w:rsidR="000E0793">
        <w:t>e</w:t>
      </w:r>
      <w:r w:rsidR="00A90E47">
        <w:t xml:space="preserve">ach </w:t>
      </w:r>
      <w:r w:rsidR="000E0793">
        <w:t xml:space="preserve">model </w:t>
      </w:r>
      <w:r w:rsidR="00A90E47">
        <w:t xml:space="preserve">must be individually associated with the location.  When displayed in Maximo, </w:t>
      </w:r>
      <w:r>
        <w:t>the</w:t>
      </w:r>
      <w:r w:rsidR="000E0793">
        <w:t xml:space="preserve"> models</w:t>
      </w:r>
      <w:r>
        <w:t xml:space="preserve"> are sorted in the model dropdown </w:t>
      </w:r>
      <w:r w:rsidR="000E0793">
        <w:t>in order of</w:t>
      </w:r>
      <w:r>
        <w:t xml:space="preserve"> priority, and the highest priority model is loaded when the </w:t>
      </w:r>
      <w:r w:rsidR="000E0793">
        <w:t>V</w:t>
      </w:r>
      <w:r>
        <w:t>iewer is displayed.</w:t>
      </w:r>
    </w:p>
    <w:p w14:paraId="07FF0853" w14:textId="4A48F45F" w:rsidR="00F45652" w:rsidRDefault="00F45652" w:rsidP="00290201">
      <w:pPr>
        <w:pStyle w:val="BodyText"/>
        <w:numPr>
          <w:ilvl w:val="0"/>
          <w:numId w:val="35"/>
        </w:numPr>
      </w:pPr>
      <w:r>
        <w:t>The ID Attribute field is not used for Revit models.  For other types</w:t>
      </w:r>
      <w:r w:rsidR="000E0793">
        <w:t xml:space="preserve"> of models</w:t>
      </w:r>
      <w:r>
        <w:t xml:space="preserve">, it is the name of the property </w:t>
      </w:r>
      <w:r w:rsidR="000E0793">
        <w:t xml:space="preserve">that is </w:t>
      </w:r>
      <w:r>
        <w:t xml:space="preserve">expected to contain the unique ID that matches with the Maximo model ID </w:t>
      </w:r>
      <w:r w:rsidR="000E0793">
        <w:t xml:space="preserve">that is </w:t>
      </w:r>
      <w:r>
        <w:t xml:space="preserve">imported from </w:t>
      </w:r>
      <w:proofErr w:type="spellStart"/>
      <w:r>
        <w:t>COBie</w:t>
      </w:r>
      <w:proofErr w:type="spellEnd"/>
      <w:r>
        <w:t>.</w:t>
      </w:r>
      <w:r w:rsidR="00735071">
        <w:t xml:space="preserve"> It is case sensitive. For </w:t>
      </w:r>
      <w:proofErr w:type="spellStart"/>
      <w:r w:rsidR="00735071">
        <w:t>NavisWorks</w:t>
      </w:r>
      <w:proofErr w:type="spellEnd"/>
      <w:r w:rsidR="00735071">
        <w:t xml:space="preserve"> files</w:t>
      </w:r>
      <w:r w:rsidR="008020F8">
        <w:t>,</w:t>
      </w:r>
      <w:r w:rsidR="00735071">
        <w:t xml:space="preserve"> this is typically </w:t>
      </w:r>
      <w:r w:rsidR="008020F8">
        <w:t>e</w:t>
      </w:r>
      <w:r w:rsidR="00735071">
        <w:t xml:space="preserve">ither </w:t>
      </w:r>
      <w:proofErr w:type="spellStart"/>
      <w:r w:rsidR="00735071">
        <w:t>Guid</w:t>
      </w:r>
      <w:proofErr w:type="spellEnd"/>
      <w:r w:rsidR="00735071">
        <w:t xml:space="preserve"> or GUID depending on </w:t>
      </w:r>
      <w:r w:rsidR="008020F8">
        <w:t>the</w:t>
      </w:r>
      <w:r w:rsidR="00735071">
        <w:t xml:space="preserve"> version of </w:t>
      </w:r>
      <w:proofErr w:type="spellStart"/>
      <w:r w:rsidR="00735071">
        <w:t>NavisWorks</w:t>
      </w:r>
      <w:proofErr w:type="spellEnd"/>
      <w:r w:rsidR="00735071">
        <w:t xml:space="preserve"> </w:t>
      </w:r>
      <w:r w:rsidR="008020F8">
        <w:t xml:space="preserve">that </w:t>
      </w:r>
      <w:r w:rsidR="00735071">
        <w:t>was used to create the file.</w:t>
      </w:r>
    </w:p>
    <w:p w14:paraId="5DEF14EB" w14:textId="77777777" w:rsidR="00F45652" w:rsidRDefault="008C3F77" w:rsidP="00184DD3">
      <w:pPr>
        <w:pStyle w:val="Heading2"/>
      </w:pPr>
      <w:bookmarkStart w:id="531" w:name="_Toc483994012"/>
      <w:r>
        <w:t>System Properties</w:t>
      </w:r>
      <w:bookmarkEnd w:id="531"/>
    </w:p>
    <w:p w14:paraId="38026120" w14:textId="7B6726EA" w:rsidR="00F45652" w:rsidRDefault="00F45652" w:rsidP="00F45652">
      <w:pPr>
        <w:pStyle w:val="BodyText"/>
      </w:pPr>
      <w:r>
        <w:t xml:space="preserve">There are </w:t>
      </w:r>
      <w:r w:rsidR="008C3F77">
        <w:t xml:space="preserve">several </w:t>
      </w:r>
      <w:r>
        <w:t xml:space="preserve">system properties </w:t>
      </w:r>
      <w:r w:rsidR="000E0793">
        <w:t xml:space="preserve">that are </w:t>
      </w:r>
      <w:r>
        <w:t xml:space="preserve">related </w:t>
      </w:r>
      <w:r w:rsidR="000E0793">
        <w:t xml:space="preserve">to </w:t>
      </w:r>
      <w:r>
        <w:t xml:space="preserve">the Forge </w:t>
      </w:r>
      <w:r w:rsidR="000E0793">
        <w:t>V</w:t>
      </w:r>
      <w:r>
        <w:t>iewer.</w:t>
      </w:r>
    </w:p>
    <w:p w14:paraId="63DCCBA2" w14:textId="77777777" w:rsidR="0088230C" w:rsidRPr="00243929" w:rsidRDefault="0088230C" w:rsidP="0088230C">
      <w:pPr>
        <w:pStyle w:val="Heading4"/>
      </w:pPr>
      <w:r>
        <w:t>Requesting Autodesk Forge Account Credentials</w:t>
      </w:r>
    </w:p>
    <w:p w14:paraId="7DFADE79" w14:textId="142E8557" w:rsidR="00EE0506" w:rsidRDefault="0088230C" w:rsidP="0088230C">
      <w:pPr>
        <w:pStyle w:val="BodyText"/>
      </w:pPr>
      <w:r>
        <w:t xml:space="preserve">The Autodesk Forge Viewer is a cloud based </w:t>
      </w:r>
      <w:proofErr w:type="spellStart"/>
      <w:r>
        <w:t>WebGL</w:t>
      </w:r>
      <w:proofErr w:type="spellEnd"/>
      <w:r>
        <w:t xml:space="preserve"> application. To use it you must create an account with Autodesk and credentials for the Autodesk Forge service</w:t>
      </w:r>
      <w:r w:rsidR="00EE0506">
        <w:t xml:space="preserve"> application</w:t>
      </w:r>
      <w:r>
        <w:t xml:space="preserve">.  </w:t>
      </w:r>
      <w:r w:rsidR="00EE0506">
        <w:t>The credentials must be provide</w:t>
      </w:r>
      <w:r w:rsidR="00984D77">
        <w:t>d</w:t>
      </w:r>
      <w:r w:rsidR="00EE0506">
        <w:t xml:space="preserve"> to Maximo by entering them into </w:t>
      </w:r>
      <w:r w:rsidR="008020F8">
        <w:t xml:space="preserve">the </w:t>
      </w:r>
      <w:r w:rsidR="00EE0506">
        <w:t>Maximo System Properties</w:t>
      </w:r>
      <w:r w:rsidR="008020F8">
        <w:t xml:space="preserve"> application</w:t>
      </w:r>
      <w:r w:rsidR="00EE0506">
        <w:t xml:space="preserve">. </w:t>
      </w:r>
    </w:p>
    <w:p w14:paraId="287CFDE3" w14:textId="5D26AC26" w:rsidR="0088230C" w:rsidRDefault="0088230C" w:rsidP="0088230C">
      <w:pPr>
        <w:pStyle w:val="BodyText"/>
      </w:pPr>
      <w:r>
        <w:t>Maximo does not support BIM360. These require individual user authentication for each access</w:t>
      </w:r>
      <w:r w:rsidR="00EE0506">
        <w:t xml:space="preserve"> and this is not compatible with the server based interactions Maximo uses with the Forge Service</w:t>
      </w:r>
      <w:r>
        <w:t xml:space="preserve">. </w:t>
      </w:r>
    </w:p>
    <w:p w14:paraId="7CCDADDD" w14:textId="7B6752DA" w:rsidR="00984D77" w:rsidRDefault="00984D77" w:rsidP="00290201">
      <w:pPr>
        <w:pStyle w:val="BodyText"/>
        <w:numPr>
          <w:ilvl w:val="0"/>
          <w:numId w:val="44"/>
        </w:numPr>
        <w:rPr>
          <w:rStyle w:val="Hyperlink"/>
          <w:rFonts w:cs="Arial"/>
        </w:rPr>
      </w:pPr>
      <w:r>
        <w:t xml:space="preserve">Navigate to this website: </w:t>
      </w:r>
      <w:r>
        <w:fldChar w:fldCharType="begin"/>
      </w:r>
      <w:r>
        <w:instrText xml:space="preserve"> HYPERLINK "https://developer.autodesk.com/" </w:instrText>
      </w:r>
      <w:ins w:id="532" w:author="Doug A. Wood" w:date="2017-05-31T11:37:00Z"/>
      <w:r>
        <w:fldChar w:fldCharType="separate"/>
      </w:r>
      <w:r w:rsidRPr="001B5E07">
        <w:rPr>
          <w:rStyle w:val="Hyperlink"/>
          <w:rFonts w:cs="Arial"/>
        </w:rPr>
        <w:t>https://developer.autodesk.com/</w:t>
      </w:r>
      <w:r>
        <w:rPr>
          <w:rStyle w:val="Hyperlink"/>
          <w:rFonts w:cs="Arial"/>
        </w:rPr>
        <w:fldChar w:fldCharType="end"/>
      </w:r>
    </w:p>
    <w:p w14:paraId="51B4BF42" w14:textId="1863566E" w:rsidR="00EE0506" w:rsidRDefault="0088230C" w:rsidP="00290201">
      <w:pPr>
        <w:pStyle w:val="BodyText"/>
        <w:numPr>
          <w:ilvl w:val="0"/>
          <w:numId w:val="44"/>
        </w:numPr>
      </w:pPr>
      <w:r>
        <w:t>Create an account specifying an application that you want to create the account for.</w:t>
      </w:r>
      <w:r w:rsidR="008020F8">
        <w:t xml:space="preserve"> </w:t>
      </w:r>
      <w:r w:rsidR="00EE0506">
        <w:t>The callback URL is not used</w:t>
      </w:r>
      <w:r w:rsidR="008020F8">
        <w:t>.</w:t>
      </w:r>
    </w:p>
    <w:p w14:paraId="0B6523C7" w14:textId="77777777" w:rsidR="0088230C" w:rsidRDefault="0088230C" w:rsidP="00290201">
      <w:pPr>
        <w:pStyle w:val="BodyText"/>
        <w:numPr>
          <w:ilvl w:val="0"/>
          <w:numId w:val="44"/>
        </w:numPr>
      </w:pPr>
      <w:r>
        <w:t>Note the key and secret that are provided by Autodesk.</w:t>
      </w:r>
    </w:p>
    <w:p w14:paraId="5B0B843C" w14:textId="77777777" w:rsidR="0088230C" w:rsidRDefault="0088230C" w:rsidP="00F45652">
      <w:pPr>
        <w:pStyle w:val="BodyText"/>
      </w:pPr>
    </w:p>
    <w:p w14:paraId="4E54D5BA" w14:textId="7089D239" w:rsidR="00F303CE" w:rsidRDefault="00F303CE" w:rsidP="00F303CE">
      <w:pPr>
        <w:pStyle w:val="BodyText"/>
      </w:pPr>
      <w:r>
        <w:lastRenderedPageBreak/>
        <w:t>To configure system properties</w:t>
      </w:r>
      <w:r w:rsidR="000E0793">
        <w:t>, navigate to</w:t>
      </w:r>
      <w:r>
        <w:t>:</w:t>
      </w:r>
    </w:p>
    <w:p w14:paraId="279816E4" w14:textId="6333491D" w:rsidR="00F303CE" w:rsidRDefault="00F303CE" w:rsidP="00290201">
      <w:pPr>
        <w:pStyle w:val="BodyText"/>
        <w:numPr>
          <w:ilvl w:val="0"/>
          <w:numId w:val="36"/>
        </w:numPr>
      </w:pPr>
      <w:r>
        <w:t>System Configuration</w:t>
      </w:r>
      <w:r w:rsidR="000E0793">
        <w:t xml:space="preserve"> </w:t>
      </w:r>
      <w:r>
        <w:t>&gt;</w:t>
      </w:r>
      <w:r w:rsidR="008020F8">
        <w:t xml:space="preserve"> </w:t>
      </w:r>
      <w:r>
        <w:t>Platform Configuration</w:t>
      </w:r>
      <w:r w:rsidR="000E0793">
        <w:t xml:space="preserve"> </w:t>
      </w:r>
      <w:r>
        <w:t>&gt;</w:t>
      </w:r>
      <w:r w:rsidR="008020F8">
        <w:t xml:space="preserve"> </w:t>
      </w:r>
      <w:r>
        <w:t>System Properties</w:t>
      </w:r>
      <w:r w:rsidR="008020F8">
        <w:t>.</w:t>
      </w:r>
    </w:p>
    <w:p w14:paraId="10B2E5E6" w14:textId="69DCDE53" w:rsidR="00F303CE" w:rsidRDefault="00F303CE" w:rsidP="00290201">
      <w:pPr>
        <w:pStyle w:val="BodyText"/>
        <w:numPr>
          <w:ilvl w:val="0"/>
          <w:numId w:val="36"/>
        </w:numPr>
      </w:pPr>
      <w:r>
        <w:t>Click the filter</w:t>
      </w:r>
      <w:r w:rsidR="000E0793">
        <w:t xml:space="preserve"> to specify a value.</w:t>
      </w:r>
    </w:p>
    <w:p w14:paraId="3A2A5D74" w14:textId="5BBD13D8" w:rsidR="00F303CE" w:rsidRDefault="000E0793" w:rsidP="00290201">
      <w:pPr>
        <w:pStyle w:val="BodyText"/>
        <w:numPr>
          <w:ilvl w:val="0"/>
          <w:numId w:val="36"/>
        </w:numPr>
      </w:pPr>
      <w:r>
        <w:t>Specify</w:t>
      </w:r>
      <w:r w:rsidR="00F303CE">
        <w:t xml:space="preserve"> </w:t>
      </w:r>
      <w:proofErr w:type="spellStart"/>
      <w:r w:rsidR="00F303CE">
        <w:t>bim</w:t>
      </w:r>
      <w:proofErr w:type="spellEnd"/>
      <w:r w:rsidR="00F303CE">
        <w:t xml:space="preserve"> in the </w:t>
      </w:r>
      <w:r>
        <w:t>P</w:t>
      </w:r>
      <w:r w:rsidR="00F303CE">
        <w:t xml:space="preserve">roperty </w:t>
      </w:r>
      <w:r>
        <w:t>N</w:t>
      </w:r>
      <w:r w:rsidR="00F303CE">
        <w:t>ame filter field and press enter</w:t>
      </w:r>
      <w:r>
        <w:t>.</w:t>
      </w:r>
    </w:p>
    <w:p w14:paraId="56FFC5D7" w14:textId="1EA07A4E" w:rsidR="0088230C" w:rsidRDefault="0088230C" w:rsidP="00290201">
      <w:pPr>
        <w:pStyle w:val="BodyText"/>
        <w:numPr>
          <w:ilvl w:val="0"/>
          <w:numId w:val="36"/>
        </w:numPr>
      </w:pPr>
      <w:r>
        <w:t xml:space="preserve">Click the </w:t>
      </w:r>
      <w:proofErr w:type="spellStart"/>
      <w:r>
        <w:t>bim.viewer.LMV.key</w:t>
      </w:r>
      <w:proofErr w:type="spellEnd"/>
      <w:r>
        <w:t xml:space="preserve"> property and specify the key that Autodesk provided.</w:t>
      </w:r>
    </w:p>
    <w:p w14:paraId="2C33F93A" w14:textId="7FAF399B" w:rsidR="0088230C" w:rsidRDefault="0088230C" w:rsidP="00290201">
      <w:pPr>
        <w:pStyle w:val="BodyText"/>
        <w:numPr>
          <w:ilvl w:val="0"/>
          <w:numId w:val="36"/>
        </w:numPr>
      </w:pPr>
      <w:r>
        <w:t xml:space="preserve">Click the </w:t>
      </w:r>
      <w:proofErr w:type="spellStart"/>
      <w:r>
        <w:t>bim.viewer.LMV.secret</w:t>
      </w:r>
      <w:proofErr w:type="spellEnd"/>
      <w:r>
        <w:t xml:space="preserve"> property and specify the secret that Autodesk provided.</w:t>
      </w:r>
    </w:p>
    <w:p w14:paraId="06500E20" w14:textId="37F59C74" w:rsidR="00F303CE" w:rsidRDefault="00F303CE" w:rsidP="00290201">
      <w:pPr>
        <w:pStyle w:val="BodyText"/>
        <w:numPr>
          <w:ilvl w:val="0"/>
          <w:numId w:val="36"/>
        </w:numPr>
      </w:pPr>
      <w:r>
        <w:t xml:space="preserve">When you have updated properties as described below, </w:t>
      </w:r>
      <w:r w:rsidR="008020F8">
        <w:t>select</w:t>
      </w:r>
      <w:r>
        <w:t xml:space="preserve"> the box to the left of the properties you have edited to select them and select </w:t>
      </w:r>
      <w:r w:rsidR="0088230C">
        <w:t>the L</w:t>
      </w:r>
      <w:r>
        <w:t xml:space="preserve">ive </w:t>
      </w:r>
      <w:r w:rsidR="0088230C">
        <w:t>R</w:t>
      </w:r>
      <w:r>
        <w:t xml:space="preserve">efresh </w:t>
      </w:r>
      <w:r w:rsidR="0088230C">
        <w:t xml:space="preserve">button </w:t>
      </w:r>
      <w:r>
        <w:t>from the toolbar</w:t>
      </w:r>
      <w:r w:rsidR="0088230C">
        <w:t>.</w:t>
      </w:r>
    </w:p>
    <w:p w14:paraId="7448DD81" w14:textId="77777777" w:rsidR="008C3F77" w:rsidRPr="00BF2FF8" w:rsidRDefault="00F303CE" w:rsidP="00F303CE">
      <w:pPr>
        <w:pStyle w:val="Heading4"/>
      </w:pPr>
      <w:r>
        <w:t>Maximo model upload size</w:t>
      </w:r>
    </w:p>
    <w:p w14:paraId="398F14C1" w14:textId="133EFCF1" w:rsidR="00F45652" w:rsidRDefault="0088230C" w:rsidP="00F45652">
      <w:pPr>
        <w:pStyle w:val="BodyText"/>
      </w:pPr>
      <w:r>
        <w:t xml:space="preserve">The </w:t>
      </w:r>
      <w:proofErr w:type="spellStart"/>
      <w:proofErr w:type="gramStart"/>
      <w:r w:rsidR="00F45652">
        <w:t>bim.viewer.LMV.model.maxuploadsize</w:t>
      </w:r>
      <w:proofErr w:type="spellEnd"/>
      <w:proofErr w:type="gramEnd"/>
      <w:r>
        <w:t xml:space="preserve"> property c</w:t>
      </w:r>
      <w:r w:rsidR="00F45652">
        <w:t>ontrols the maximum size of a model file in megabytes that can be uploaded to Maximo</w:t>
      </w:r>
      <w:r>
        <w:t>.</w:t>
      </w:r>
    </w:p>
    <w:p w14:paraId="6AD95145" w14:textId="77777777" w:rsidR="00F303CE" w:rsidRDefault="00F303CE" w:rsidP="00F303CE">
      <w:pPr>
        <w:pStyle w:val="Heading4"/>
      </w:pPr>
      <w:r>
        <w:t>Viewer Default Theme</w:t>
      </w:r>
    </w:p>
    <w:p w14:paraId="2E0FA7DF" w14:textId="46DBF1BA" w:rsidR="00F303CE" w:rsidRPr="00F303CE" w:rsidRDefault="00F303CE" w:rsidP="00F303CE">
      <w:pPr>
        <w:pStyle w:val="BodyText"/>
      </w:pPr>
      <w:r>
        <w:t xml:space="preserve">The </w:t>
      </w:r>
      <w:r w:rsidR="00A31E59">
        <w:t>V</w:t>
      </w:r>
      <w:r>
        <w:t xml:space="preserve">iewer supports user selectable visual themes.  This setting defines the default theme </w:t>
      </w:r>
      <w:r w:rsidR="00A31E59">
        <w:t xml:space="preserve">that is </w:t>
      </w:r>
      <w:r>
        <w:t xml:space="preserve">used before any user selections.  Themes are displayed in a selection list in the </w:t>
      </w:r>
      <w:r w:rsidR="00A31E59">
        <w:t>V</w:t>
      </w:r>
      <w:r>
        <w:t>iewer settings.  They are numbered sequentially starting with 0.  To specify a default theme, enter the theme number in this setting</w:t>
      </w:r>
      <w:r w:rsidR="00A31E59">
        <w:t>:</w:t>
      </w:r>
    </w:p>
    <w:p w14:paraId="29A7EDC1" w14:textId="77777777" w:rsidR="00F303CE" w:rsidRDefault="00F303CE" w:rsidP="00F45652">
      <w:pPr>
        <w:pStyle w:val="BodyText"/>
      </w:pPr>
      <w:proofErr w:type="spellStart"/>
      <w:r w:rsidRPr="00F303CE">
        <w:rPr>
          <w:i/>
          <w:iCs/>
        </w:rPr>
        <w:t>bim.viewer.LMV.theme</w:t>
      </w:r>
      <w:proofErr w:type="spellEnd"/>
    </w:p>
    <w:p w14:paraId="2A58D37D" w14:textId="77777777" w:rsidR="00F303CE" w:rsidRDefault="00F303CE" w:rsidP="00F303CE">
      <w:pPr>
        <w:pStyle w:val="Heading4"/>
      </w:pPr>
      <w:r>
        <w:t>Forge API Configuration</w:t>
      </w:r>
    </w:p>
    <w:p w14:paraId="1B8E13FF" w14:textId="36907CCC" w:rsidR="00B666DB" w:rsidRDefault="00B666DB" w:rsidP="00B666DB">
      <w:pPr>
        <w:pStyle w:val="BodyText"/>
      </w:pPr>
      <w:r>
        <w:t xml:space="preserve">The following system properties control how the Forge API is accessed and the version of the Autodesk Forge services that is used by Maximo.  By default, these </w:t>
      </w:r>
      <w:r w:rsidR="008020F8">
        <w:t xml:space="preserve">properties </w:t>
      </w:r>
      <w:r>
        <w:t>reference the version with which the Maximo BIM solution was tested. They are not normally changed other than by an install or upgrade process.</w:t>
      </w:r>
    </w:p>
    <w:p w14:paraId="662C752E" w14:textId="77777777" w:rsidR="00F45652" w:rsidRDefault="00F45652" w:rsidP="00290201">
      <w:pPr>
        <w:pStyle w:val="BodyText"/>
        <w:numPr>
          <w:ilvl w:val="0"/>
          <w:numId w:val="37"/>
        </w:numPr>
      </w:pPr>
      <w:proofErr w:type="spellStart"/>
      <w:r>
        <w:t>bim.viewer.LMV.host</w:t>
      </w:r>
      <w:proofErr w:type="spellEnd"/>
    </w:p>
    <w:p w14:paraId="52984757" w14:textId="77777777" w:rsidR="00F45652" w:rsidRDefault="00F45652" w:rsidP="00290201">
      <w:pPr>
        <w:pStyle w:val="BodyText"/>
        <w:numPr>
          <w:ilvl w:val="0"/>
          <w:numId w:val="37"/>
        </w:numPr>
      </w:pPr>
      <w:proofErr w:type="spellStart"/>
      <w:r>
        <w:t>bim.viewer.LMV.api.version</w:t>
      </w:r>
      <w:proofErr w:type="spellEnd"/>
    </w:p>
    <w:p w14:paraId="36F5C872" w14:textId="77777777" w:rsidR="00F45652" w:rsidRDefault="00F45652" w:rsidP="00290201">
      <w:pPr>
        <w:pStyle w:val="BodyText"/>
        <w:numPr>
          <w:ilvl w:val="0"/>
          <w:numId w:val="37"/>
        </w:numPr>
      </w:pPr>
      <w:proofErr w:type="spellStart"/>
      <w:proofErr w:type="gramStart"/>
      <w:r w:rsidRPr="00BF2FF8">
        <w:t>bim.viewer.LMV.api.version.auth</w:t>
      </w:r>
      <w:proofErr w:type="spellEnd"/>
      <w:proofErr w:type="gramEnd"/>
    </w:p>
    <w:p w14:paraId="0E179037" w14:textId="77777777" w:rsidR="00F45652" w:rsidRDefault="00F45652" w:rsidP="00290201">
      <w:pPr>
        <w:pStyle w:val="BodyText"/>
        <w:numPr>
          <w:ilvl w:val="0"/>
          <w:numId w:val="37"/>
        </w:numPr>
      </w:pPr>
      <w:proofErr w:type="spellStart"/>
      <w:proofErr w:type="gramStart"/>
      <w:r>
        <w:t>bim.viewer.LMV.viewer.version</w:t>
      </w:r>
      <w:proofErr w:type="spellEnd"/>
      <w:proofErr w:type="gramEnd"/>
    </w:p>
    <w:p w14:paraId="39043671" w14:textId="6F74AC67" w:rsidR="001A2649" w:rsidRDefault="00442460" w:rsidP="001E46AB">
      <w:pPr>
        <w:pStyle w:val="Heading1"/>
      </w:pPr>
      <w:bookmarkStart w:id="533" w:name="_Toc483994013"/>
      <w:bookmarkEnd w:id="406"/>
      <w:r>
        <w:t xml:space="preserve">Using the </w:t>
      </w:r>
      <w:r w:rsidR="00A31E59">
        <w:t xml:space="preserve">Autodesk </w:t>
      </w:r>
      <w:r>
        <w:t>Forge Viewer</w:t>
      </w:r>
      <w:bookmarkEnd w:id="533"/>
    </w:p>
    <w:p w14:paraId="71A96A2F" w14:textId="5C95BCE8" w:rsidR="001A2649" w:rsidRDefault="00D0467E" w:rsidP="00112282">
      <w:pPr>
        <w:pStyle w:val="BodyText"/>
      </w:pPr>
      <w:r>
        <w:t>The</w:t>
      </w:r>
      <w:r w:rsidR="001A2649">
        <w:t xml:space="preserve"> Autodesk®</w:t>
      </w:r>
      <w:r w:rsidR="00FA5D7A">
        <w:t xml:space="preserve"> </w:t>
      </w:r>
      <w:r w:rsidR="008A0CA2">
        <w:t>Forge</w:t>
      </w:r>
      <w:r>
        <w:t xml:space="preserve"> Viewer is integrated </w:t>
      </w:r>
      <w:r w:rsidR="001A2649">
        <w:t xml:space="preserve">into the Maximo UI to support </w:t>
      </w:r>
      <w:r w:rsidR="00A31E59">
        <w:t xml:space="preserve">3D </w:t>
      </w:r>
      <w:r w:rsidR="001A2649">
        <w:t xml:space="preserve">viewing and performing </w:t>
      </w:r>
      <w:r w:rsidR="009F793A">
        <w:t>actions</w:t>
      </w:r>
      <w:r w:rsidR="001A2649">
        <w:t xml:space="preserve"> from building models.  The </w:t>
      </w:r>
      <w:r w:rsidR="00A31E59">
        <w:t>V</w:t>
      </w:r>
      <w:r w:rsidR="001A2649">
        <w:t xml:space="preserve">iewer is available </w:t>
      </w:r>
      <w:r w:rsidR="00A31E59">
        <w:t xml:space="preserve">from </w:t>
      </w:r>
      <w:r w:rsidR="001A2649">
        <w:t>six places in the Maximo UI.  The</w:t>
      </w:r>
      <w:r w:rsidR="00A31E59">
        <w:t>y</w:t>
      </w:r>
      <w:r w:rsidR="001A2649">
        <w:t xml:space="preserve"> are:</w:t>
      </w:r>
    </w:p>
    <w:p w14:paraId="0B5B84D0" w14:textId="77777777" w:rsidR="001A2649" w:rsidRDefault="001A2649" w:rsidP="005A27CE">
      <w:pPr>
        <w:pStyle w:val="BodyText"/>
        <w:numPr>
          <w:ilvl w:val="0"/>
          <w:numId w:val="17"/>
        </w:numPr>
      </w:pPr>
      <w:r>
        <w:t xml:space="preserve">As an additional </w:t>
      </w:r>
      <w:r w:rsidR="00D0467E">
        <w:t xml:space="preserve">3D </w:t>
      </w:r>
      <w:r>
        <w:t>View tab in the Asset application</w:t>
      </w:r>
    </w:p>
    <w:p w14:paraId="5102DD3A" w14:textId="77777777" w:rsidR="001A2649" w:rsidRDefault="001A2649" w:rsidP="005A27CE">
      <w:pPr>
        <w:pStyle w:val="BodyText"/>
        <w:numPr>
          <w:ilvl w:val="0"/>
          <w:numId w:val="17"/>
        </w:numPr>
      </w:pPr>
      <w:r>
        <w:t xml:space="preserve">As an additional </w:t>
      </w:r>
      <w:r w:rsidR="00D0467E">
        <w:t xml:space="preserve">3D </w:t>
      </w:r>
      <w:r>
        <w:t>View tab in the Locations application</w:t>
      </w:r>
    </w:p>
    <w:p w14:paraId="75EDE6B7" w14:textId="142863B4" w:rsidR="001A2649" w:rsidRDefault="001A2649" w:rsidP="005A27CE">
      <w:pPr>
        <w:pStyle w:val="BodyText"/>
        <w:numPr>
          <w:ilvl w:val="0"/>
          <w:numId w:val="17"/>
        </w:numPr>
      </w:pPr>
      <w:r>
        <w:t>As and additional</w:t>
      </w:r>
      <w:r w:rsidR="00D0467E">
        <w:t xml:space="preserve"> 3D</w:t>
      </w:r>
      <w:r>
        <w:t xml:space="preserve"> View tab </w:t>
      </w:r>
      <w:r w:rsidR="00A31E59">
        <w:t>i</w:t>
      </w:r>
      <w:r>
        <w:t xml:space="preserve">n the </w:t>
      </w:r>
      <w:r w:rsidR="00A31E59">
        <w:t>W</w:t>
      </w:r>
      <w:r>
        <w:t xml:space="preserve">ork </w:t>
      </w:r>
      <w:r w:rsidR="00A31E59">
        <w:t>O</w:t>
      </w:r>
      <w:r>
        <w:t xml:space="preserve">rder </w:t>
      </w:r>
      <w:r w:rsidR="00A31E59">
        <w:t>T</w:t>
      </w:r>
      <w:r>
        <w:t>racking application</w:t>
      </w:r>
    </w:p>
    <w:p w14:paraId="42B8E2DB" w14:textId="6C859EEB" w:rsidR="001A2649" w:rsidRDefault="001A2649" w:rsidP="005A27CE">
      <w:pPr>
        <w:pStyle w:val="BodyText"/>
        <w:numPr>
          <w:ilvl w:val="0"/>
          <w:numId w:val="17"/>
        </w:numPr>
      </w:pPr>
      <w:r>
        <w:t xml:space="preserve">As part of the </w:t>
      </w:r>
      <w:r w:rsidR="00A31E59">
        <w:t xml:space="preserve">Manage BIM Viewer </w:t>
      </w:r>
      <w:r>
        <w:t>application</w:t>
      </w:r>
    </w:p>
    <w:p w14:paraId="49E3C672" w14:textId="77777777" w:rsidR="001A2649" w:rsidRDefault="001A2649" w:rsidP="005A27CE">
      <w:pPr>
        <w:pStyle w:val="BodyText"/>
        <w:numPr>
          <w:ilvl w:val="0"/>
          <w:numId w:val="17"/>
        </w:numPr>
      </w:pPr>
      <w:r>
        <w:t>As an asset lookup option in the Service Request and Work Order Tracking applications for adding multiple assets to a record</w:t>
      </w:r>
    </w:p>
    <w:p w14:paraId="4240E9EB" w14:textId="77777777" w:rsidR="001A2649" w:rsidRDefault="001A2649" w:rsidP="005A27CE">
      <w:pPr>
        <w:pStyle w:val="BodyText"/>
        <w:numPr>
          <w:ilvl w:val="0"/>
          <w:numId w:val="17"/>
        </w:numPr>
      </w:pPr>
      <w:r>
        <w:lastRenderedPageBreak/>
        <w:t>As an option on the lookup menu that appears next to most fields that reference an asset</w:t>
      </w:r>
    </w:p>
    <w:p w14:paraId="4F5AA26E" w14:textId="77777777" w:rsidR="00080C95" w:rsidRPr="001D5438" w:rsidRDefault="00080C95" w:rsidP="00080C95">
      <w:pPr>
        <w:pStyle w:val="Heading3"/>
      </w:pPr>
      <w:bookmarkStart w:id="534" w:name="_Ref430353453"/>
      <w:bookmarkStart w:id="535" w:name="_Ref430353466"/>
      <w:bookmarkStart w:id="536" w:name="_Ref293493727"/>
      <w:bookmarkStart w:id="537" w:name="_Ref293493785"/>
      <w:bookmarkStart w:id="538" w:name="_Ref293493788"/>
      <w:bookmarkStart w:id="539" w:name="_Toc317518822"/>
      <w:bookmarkStart w:id="540" w:name="_Toc483994014"/>
      <w:r w:rsidRPr="001D5438">
        <w:t>Locating Model Files</w:t>
      </w:r>
      <w:bookmarkEnd w:id="534"/>
      <w:bookmarkEnd w:id="535"/>
      <w:bookmarkEnd w:id="540"/>
    </w:p>
    <w:p w14:paraId="6316296E" w14:textId="07220641" w:rsidR="00080C95" w:rsidRDefault="00080C95" w:rsidP="00080C95">
      <w:pPr>
        <w:pStyle w:val="BodyText"/>
      </w:pPr>
      <w:r>
        <w:t xml:space="preserve">When </w:t>
      </w:r>
      <w:r w:rsidR="00A31E59">
        <w:t>a</w:t>
      </w:r>
      <w:r>
        <w:t xml:space="preserve"> user requests a model file to be displayed in one of the Maximo UI elements that includes a model </w:t>
      </w:r>
      <w:r w:rsidR="00A31E59">
        <w:t>v</w:t>
      </w:r>
      <w:r>
        <w:t xml:space="preserve">iewer, the </w:t>
      </w:r>
      <w:r w:rsidR="00A31E59">
        <w:t>V</w:t>
      </w:r>
      <w:r>
        <w:t xml:space="preserve">iewer attempts to find one or more model files for the selected Maximo asset or location.  To locate the model files for the selected item, the </w:t>
      </w:r>
      <w:r w:rsidR="00A31E59">
        <w:t>V</w:t>
      </w:r>
      <w:r>
        <w:t xml:space="preserve">iewer starts at the selected asset or location and </w:t>
      </w:r>
      <w:r w:rsidR="00A31E59">
        <w:t>moves</w:t>
      </w:r>
      <w:r>
        <w:t xml:space="preserve"> up the location hierarchy as defined by the primary system for the Maximo site.  </w:t>
      </w:r>
      <w:r>
        <w:fldChar w:fldCharType="begin"/>
      </w:r>
      <w:r>
        <w:instrText xml:space="preserve"> REF _Ref292977409 \h </w:instrText>
      </w:r>
      <w:r>
        <w:fldChar w:fldCharType="separate"/>
      </w:r>
      <w:r w:rsidR="00365163">
        <w:t xml:space="preserve">Figure </w:t>
      </w:r>
      <w:r w:rsidR="00365163">
        <w:rPr>
          <w:noProof/>
        </w:rPr>
        <w:t>3</w:t>
      </w:r>
      <w:r>
        <w:fldChar w:fldCharType="end"/>
      </w:r>
      <w:r>
        <w:t xml:space="preserve"> shows a </w:t>
      </w:r>
      <w:r w:rsidR="00A31E59">
        <w:t>sample</w:t>
      </w:r>
      <w:r>
        <w:t xml:space="preserve"> arrangement of model files.</w:t>
      </w:r>
    </w:p>
    <w:p w14:paraId="64404823" w14:textId="77777777" w:rsidR="00080C95" w:rsidRDefault="00080C95" w:rsidP="00080C95">
      <w:pPr>
        <w:pStyle w:val="BodyText"/>
      </w:pPr>
      <w:r w:rsidRPr="00526D2C">
        <w:rPr>
          <w:noProof/>
        </w:rPr>
        <w:drawing>
          <wp:inline distT="0" distB="0" distL="0" distR="0" wp14:anchorId="6807A55E" wp14:editId="085FF795">
            <wp:extent cx="5577840" cy="3858968"/>
            <wp:effectExtent l="19050" t="0" r="381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srcRect/>
                    <a:stretch>
                      <a:fillRect/>
                    </a:stretch>
                  </pic:blipFill>
                  <pic:spPr bwMode="auto">
                    <a:xfrm>
                      <a:off x="0" y="0"/>
                      <a:ext cx="5577840" cy="3858968"/>
                    </a:xfrm>
                    <a:prstGeom prst="rect">
                      <a:avLst/>
                    </a:prstGeom>
                    <a:noFill/>
                    <a:ln w="9525">
                      <a:noFill/>
                      <a:miter lim="800000"/>
                      <a:headEnd/>
                      <a:tailEnd/>
                    </a:ln>
                  </pic:spPr>
                </pic:pic>
              </a:graphicData>
            </a:graphic>
          </wp:inline>
        </w:drawing>
      </w:r>
    </w:p>
    <w:p w14:paraId="111C4521" w14:textId="38823EE5" w:rsidR="00080C95" w:rsidRDefault="00080C95" w:rsidP="00080C95">
      <w:pPr>
        <w:pStyle w:val="Caption"/>
      </w:pPr>
      <w:bookmarkStart w:id="541" w:name="_Ref292977409"/>
      <w:bookmarkStart w:id="542" w:name="_Toc317518866"/>
      <w:bookmarkStart w:id="543" w:name="_Toc483994038"/>
      <w:r>
        <w:t xml:space="preserve">Figure </w:t>
      </w:r>
      <w:fldSimple w:instr=" SEQ Figure \* ARABIC ">
        <w:r w:rsidR="00365163">
          <w:rPr>
            <w:noProof/>
          </w:rPr>
          <w:t>3</w:t>
        </w:r>
      </w:fldSimple>
      <w:bookmarkEnd w:id="541"/>
      <w:r>
        <w:t xml:space="preserve"> - Model files and locations</w:t>
      </w:r>
      <w:bookmarkEnd w:id="542"/>
      <w:bookmarkEnd w:id="543"/>
    </w:p>
    <w:p w14:paraId="0494B15F" w14:textId="094D8949" w:rsidR="00080C95" w:rsidRDefault="00080C95" w:rsidP="00080C95">
      <w:pPr>
        <w:pStyle w:val="BodyText"/>
      </w:pPr>
      <w:r>
        <w:t xml:space="preserve">Using the example in </w:t>
      </w:r>
      <w:r>
        <w:fldChar w:fldCharType="begin"/>
      </w:r>
      <w:r>
        <w:instrText xml:space="preserve"> REF _Ref292977409 \h </w:instrText>
      </w:r>
      <w:r>
        <w:fldChar w:fldCharType="separate"/>
      </w:r>
      <w:r w:rsidR="00365163">
        <w:t xml:space="preserve">Figure </w:t>
      </w:r>
      <w:r w:rsidR="00365163">
        <w:rPr>
          <w:noProof/>
        </w:rPr>
        <w:t>3</w:t>
      </w:r>
      <w:r>
        <w:fldChar w:fldCharType="end"/>
      </w:r>
      <w:r>
        <w:t xml:space="preserve">, when asset 1 is selected in </w:t>
      </w:r>
      <w:r w:rsidR="00D0467E">
        <w:t xml:space="preserve">the </w:t>
      </w:r>
      <w:r w:rsidR="00A31E59">
        <w:t>A</w:t>
      </w:r>
      <w:r w:rsidR="00D0467E">
        <w:t>sset application and the 3D V</w:t>
      </w:r>
      <w:r>
        <w:t xml:space="preserve">iew tab is displayed, or when in a displayed model and asset 1 is selected, three model files are available: the mechanical room, the building, and the site plan models.  If asset 3 is selected, only the building and site plan models are available.  The list of available models is displayed in the </w:t>
      </w:r>
      <w:r w:rsidR="00A31E59">
        <w:t>Building M</w:t>
      </w:r>
      <w:r>
        <w:t xml:space="preserve">odel combo box on the toolbar at the </w:t>
      </w:r>
      <w:r w:rsidR="00D0467E">
        <w:t>top</w:t>
      </w:r>
      <w:r>
        <w:t xml:space="preserve"> of the </w:t>
      </w:r>
      <w:r w:rsidR="00A31E59">
        <w:t>Vi</w:t>
      </w:r>
      <w:r>
        <w:t>ewer.</w:t>
      </w:r>
      <w:r w:rsidR="00257E03">
        <w:t xml:space="preserve"> The list is sorted </w:t>
      </w:r>
      <w:r w:rsidR="00A31E59">
        <w:t>using</w:t>
      </w:r>
      <w:r w:rsidR="00257E03">
        <w:t xml:space="preserve"> the priority set for each model in the Manage BIM Viewer application.</w:t>
      </w:r>
    </w:p>
    <w:p w14:paraId="57654DB2" w14:textId="20B54ACA" w:rsidR="00080C95" w:rsidRPr="00EB52B0" w:rsidRDefault="00080C95" w:rsidP="00080C95">
      <w:pPr>
        <w:pStyle w:val="BodyText"/>
      </w:pPr>
      <w:r>
        <w:t xml:space="preserve">A single location may have more than one model associated with it.  For </w:t>
      </w:r>
      <w:r w:rsidR="00D0467E">
        <w:t>example:</w:t>
      </w:r>
      <w:r>
        <w:t xml:space="preserve"> an architectural and a MEP model.</w:t>
      </w:r>
      <w:r w:rsidR="00257E03">
        <w:t xml:space="preserve"> If so, all model</w:t>
      </w:r>
      <w:r w:rsidR="00A31E59">
        <w:t>s</w:t>
      </w:r>
      <w:r w:rsidR="00257E03">
        <w:t xml:space="preserve"> for the location are displayed. </w:t>
      </w:r>
    </w:p>
    <w:p w14:paraId="64628ABE" w14:textId="77777777" w:rsidR="001A2649" w:rsidRDefault="001A2649" w:rsidP="009E6AA3">
      <w:pPr>
        <w:pStyle w:val="Heading2"/>
      </w:pPr>
      <w:bookmarkStart w:id="544" w:name="_Toc317518823"/>
      <w:bookmarkStart w:id="545" w:name="_Toc483994015"/>
      <w:bookmarkEnd w:id="536"/>
      <w:bookmarkEnd w:id="537"/>
      <w:bookmarkEnd w:id="538"/>
      <w:bookmarkEnd w:id="539"/>
      <w:r>
        <w:t>Viewer Navigation</w:t>
      </w:r>
      <w:bookmarkEnd w:id="544"/>
      <w:bookmarkEnd w:id="545"/>
      <w:r w:rsidR="001F495A">
        <w:t xml:space="preserve"> </w:t>
      </w:r>
    </w:p>
    <w:p w14:paraId="33717623" w14:textId="77777777" w:rsidR="001A2649" w:rsidRDefault="001A2649" w:rsidP="001E46AB">
      <w:pPr>
        <w:pStyle w:val="Heading3"/>
      </w:pPr>
      <w:bookmarkStart w:id="546" w:name="_Toc317518824"/>
      <w:bookmarkStart w:id="547" w:name="_Toc483994016"/>
      <w:r>
        <w:t>Maximo context</w:t>
      </w:r>
      <w:bookmarkEnd w:id="546"/>
      <w:bookmarkEnd w:id="547"/>
    </w:p>
    <w:p w14:paraId="22CDF1C3" w14:textId="138DFB92" w:rsidR="001A2649" w:rsidRDefault="001A2649" w:rsidP="00A5376F">
      <w:pPr>
        <w:pStyle w:val="BodyText"/>
      </w:pPr>
      <w:r>
        <w:t xml:space="preserve">When the </w:t>
      </w:r>
      <w:r w:rsidR="00D430E8">
        <w:t>V</w:t>
      </w:r>
      <w:r>
        <w:t>iewer is used with the Asset or Locations application it maintains context with Maxim</w:t>
      </w:r>
      <w:r w:rsidR="00E54C19">
        <w:t>o.  When the 3D V</w:t>
      </w:r>
      <w:r>
        <w:t>iew tab is initially displayed, if the current asset o</w:t>
      </w:r>
      <w:r w:rsidR="00225956">
        <w:t>r</w:t>
      </w:r>
      <w:r>
        <w:t xml:space="preserve"> location has a </w:t>
      </w:r>
      <w:r>
        <w:lastRenderedPageBreak/>
        <w:t xml:space="preserve">model file available, the model is displayed in the </w:t>
      </w:r>
      <w:r w:rsidR="00D430E8">
        <w:t>V</w:t>
      </w:r>
      <w:r>
        <w:t xml:space="preserve">iewer, the current Maximo record is selected in the model </w:t>
      </w:r>
      <w:r w:rsidR="00D430E8">
        <w:t>V</w:t>
      </w:r>
      <w:r>
        <w:t xml:space="preserve">iewer, and the view in the </w:t>
      </w:r>
      <w:r w:rsidR="00D430E8">
        <w:t>V</w:t>
      </w:r>
      <w:r>
        <w:t>iewer is centered on the selected item and zoomed into the selection.</w:t>
      </w:r>
    </w:p>
    <w:p w14:paraId="51C07F89" w14:textId="242D4C5E" w:rsidR="001A2649" w:rsidRDefault="00D430E8" w:rsidP="00A5376F">
      <w:pPr>
        <w:pStyle w:val="BodyText"/>
      </w:pPr>
      <w:r>
        <w:t>You can u</w:t>
      </w:r>
      <w:r w:rsidR="001A2649">
        <w:t>s</w:t>
      </w:r>
      <w:r>
        <w:t>e</w:t>
      </w:r>
      <w:r w:rsidR="001A2649">
        <w:t xml:space="preserve"> the </w:t>
      </w:r>
      <w:r>
        <w:t>N</w:t>
      </w:r>
      <w:r w:rsidR="001A2649">
        <w:t xml:space="preserve">ext and </w:t>
      </w:r>
      <w:r>
        <w:t>P</w:t>
      </w:r>
      <w:r w:rsidR="001A2649">
        <w:t>revious arrow</w:t>
      </w:r>
      <w:r>
        <w:t xml:space="preserve"> button</w:t>
      </w:r>
      <w:r w:rsidR="001A2649">
        <w:t xml:space="preserve">s on the Maximo toolbar to move through the Maximo search results on the </w:t>
      </w:r>
      <w:r>
        <w:t>L</w:t>
      </w:r>
      <w:r w:rsidR="001A2649">
        <w:t>ist tab</w:t>
      </w:r>
      <w:r>
        <w:t>. This</w:t>
      </w:r>
      <w:r w:rsidR="001A2649">
        <w:t xml:space="preserve"> causes the view in the model </w:t>
      </w:r>
      <w:r>
        <w:t>V</w:t>
      </w:r>
      <w:r w:rsidR="001A2649">
        <w:t xml:space="preserve">iewer to update </w:t>
      </w:r>
      <w:r>
        <w:t xml:space="preserve">while </w:t>
      </w:r>
      <w:r w:rsidR="001A2649">
        <w:t>keeping the current Maximo asset or location selected and zoom</w:t>
      </w:r>
      <w:r>
        <w:t>ing</w:t>
      </w:r>
      <w:r w:rsidR="001A2649">
        <w:t xml:space="preserve"> to context, even if that requires loading a new model file.</w:t>
      </w:r>
    </w:p>
    <w:p w14:paraId="60E97F5D" w14:textId="77777777" w:rsidR="001A2649" w:rsidRDefault="001A2649" w:rsidP="00A5376F">
      <w:pPr>
        <w:pStyle w:val="BodyText"/>
      </w:pPr>
      <w:r>
        <w:t>When an item is selected in the view, if the item is bound to a Maximo record, the current Maximo record is updated to be the selected item.</w:t>
      </w:r>
    </w:p>
    <w:p w14:paraId="78C7EF65" w14:textId="44F82723" w:rsidR="00257E03" w:rsidRDefault="00257E03" w:rsidP="00A5376F">
      <w:pPr>
        <w:pStyle w:val="BodyText"/>
      </w:pPr>
      <w:r>
        <w:t xml:space="preserve">When the </w:t>
      </w:r>
      <w:r w:rsidR="00D430E8">
        <w:t>V</w:t>
      </w:r>
      <w:r>
        <w:t xml:space="preserve">iewer is used </w:t>
      </w:r>
      <w:r w:rsidR="00D430E8">
        <w:t>in</w:t>
      </w:r>
      <w:r>
        <w:t xml:space="preserve"> the Work Order Tracking application, the item in the view </w:t>
      </w:r>
      <w:r w:rsidR="00D430E8">
        <w:t>is</w:t>
      </w:r>
      <w:r>
        <w:t xml:space="preserve"> tied to the assets on the work order providing navigation similar to what is described </w:t>
      </w:r>
      <w:r w:rsidR="00564E54">
        <w:t>for the Assets and Locations applications</w:t>
      </w:r>
      <w:r>
        <w:t>.</w:t>
      </w:r>
    </w:p>
    <w:p w14:paraId="5E7496C5" w14:textId="77777777" w:rsidR="00564E54" w:rsidRPr="00A5376F" w:rsidRDefault="00564E54" w:rsidP="00A5376F">
      <w:pPr>
        <w:pStyle w:val="BodyText"/>
      </w:pPr>
    </w:p>
    <w:p w14:paraId="2937E303" w14:textId="77777777" w:rsidR="001A2649" w:rsidRDefault="001A2649" w:rsidP="001E46AB">
      <w:pPr>
        <w:pStyle w:val="Heading3"/>
      </w:pPr>
      <w:bookmarkStart w:id="548" w:name="_Toc317518825"/>
      <w:bookmarkStart w:id="549" w:name="_Ref448761993"/>
      <w:bookmarkStart w:id="550" w:name="_Ref448762365"/>
      <w:bookmarkStart w:id="551" w:name="_Ref448762373"/>
      <w:bookmarkStart w:id="552" w:name="_Toc483994017"/>
      <w:r>
        <w:t>Top Toolbar</w:t>
      </w:r>
      <w:bookmarkEnd w:id="548"/>
      <w:bookmarkEnd w:id="549"/>
      <w:bookmarkEnd w:id="550"/>
      <w:bookmarkEnd w:id="551"/>
      <w:r w:rsidR="00573F33">
        <w:t xml:space="preserve"> (Location and Assets)</w:t>
      </w:r>
      <w:bookmarkEnd w:id="552"/>
    </w:p>
    <w:p w14:paraId="600CC487" w14:textId="2C0CD76E" w:rsidR="001A2649" w:rsidRDefault="001A2649" w:rsidP="00F82E68">
      <w:pPr>
        <w:pStyle w:val="BodyText"/>
      </w:pPr>
      <w:r>
        <w:t xml:space="preserve">The Top toolbar provides </w:t>
      </w:r>
      <w:r w:rsidR="00564E54">
        <w:t xml:space="preserve">the ability to </w:t>
      </w:r>
      <w:r w:rsidR="00DA2DEC">
        <w:t>manage model files</w:t>
      </w:r>
      <w:r>
        <w:t xml:space="preserve"> and access to Maximo dialogs </w:t>
      </w:r>
      <w:r w:rsidR="00564E54">
        <w:t xml:space="preserve">that are </w:t>
      </w:r>
      <w:r>
        <w:t xml:space="preserve">related to items in the </w:t>
      </w:r>
      <w:r w:rsidR="00564E54">
        <w:t>V</w:t>
      </w:r>
      <w:r>
        <w:t>iewer.</w:t>
      </w:r>
    </w:p>
    <w:p w14:paraId="64DC5219" w14:textId="77777777" w:rsidR="00B04852" w:rsidRPr="00F82E68" w:rsidRDefault="00B04852" w:rsidP="00B04852">
      <w:pPr>
        <w:pStyle w:val="BodyText"/>
        <w:tabs>
          <w:tab w:val="left" w:pos="720"/>
        </w:tabs>
        <w:ind w:hanging="1260"/>
      </w:pPr>
      <w:r>
        <w:rPr>
          <w:noProof/>
        </w:rPr>
        <w:drawing>
          <wp:inline distT="0" distB="0" distL="0" distR="0" wp14:anchorId="64A9C4A0" wp14:editId="5FE9227D">
            <wp:extent cx="6230620" cy="1499870"/>
            <wp:effectExtent l="0" t="0" r="0" b="508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30620" cy="1499870"/>
                    </a:xfrm>
                    <a:prstGeom prst="rect">
                      <a:avLst/>
                    </a:prstGeom>
                    <a:noFill/>
                  </pic:spPr>
                </pic:pic>
              </a:graphicData>
            </a:graphic>
          </wp:inline>
        </w:drawing>
      </w:r>
    </w:p>
    <w:p w14:paraId="734667DD" w14:textId="6AD6DF8D" w:rsidR="00AC1AD4" w:rsidRDefault="00E54C19" w:rsidP="00E54C19">
      <w:pPr>
        <w:pStyle w:val="Base"/>
      </w:pPr>
      <w:r>
        <w:t xml:space="preserve">The above figure is from the </w:t>
      </w:r>
      <w:r w:rsidR="00564E54">
        <w:t>L</w:t>
      </w:r>
      <w:r>
        <w:t>ocation</w:t>
      </w:r>
      <w:r w:rsidR="00564E54">
        <w:t>s</w:t>
      </w:r>
      <w:r>
        <w:t xml:space="preserve"> application.  Not all of the icons show</w:t>
      </w:r>
      <w:r w:rsidR="00564E54">
        <w:t>n</w:t>
      </w:r>
      <w:r>
        <w:t xml:space="preserve"> are visible in other applications</w:t>
      </w:r>
      <w:r w:rsidR="00564E54">
        <w:t>.</w:t>
      </w:r>
    </w:p>
    <w:p w14:paraId="6F0B80DE" w14:textId="77777777" w:rsidR="00FD7560" w:rsidRDefault="001A2649" w:rsidP="00573F33">
      <w:pPr>
        <w:pStyle w:val="Heading4"/>
      </w:pPr>
      <w:r w:rsidRPr="0055204D">
        <w:t>Add/Edit Model</w:t>
      </w:r>
      <w:r>
        <w:t>:</w:t>
      </w:r>
    </w:p>
    <w:p w14:paraId="275BC0F5" w14:textId="2085B4D8" w:rsidR="001A2649" w:rsidRDefault="001A2649" w:rsidP="00FD6805">
      <w:pPr>
        <w:pStyle w:val="BodyText"/>
      </w:pPr>
      <w:r>
        <w:t xml:space="preserve"> </w:t>
      </w:r>
      <w:r w:rsidR="00185010">
        <w:rPr>
          <w:noProof/>
        </w:rPr>
        <w:drawing>
          <wp:inline distT="0" distB="0" distL="0" distR="0" wp14:anchorId="0DDCF2A0" wp14:editId="70549619">
            <wp:extent cx="209550" cy="209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viewModel.png"/>
                    <pic:cNvPicPr/>
                  </pic:nvPicPr>
                  <pic:blipFill>
                    <a:blip r:embed="rId39">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Th</w:t>
      </w:r>
      <w:r w:rsidR="00A05200">
        <w:t xml:space="preserve">e Add/Edit Model </w:t>
      </w:r>
      <w:r>
        <w:t xml:space="preserve">button displays a dialog </w:t>
      </w:r>
      <w:r w:rsidR="00A05200">
        <w:t xml:space="preserve">that you can use </w:t>
      </w:r>
      <w:r>
        <w:t>to add a model to the current location, or to edit the model file</w:t>
      </w:r>
      <w:r w:rsidR="002F07F0">
        <w:t>s</w:t>
      </w:r>
      <w:r>
        <w:t xml:space="preserve"> </w:t>
      </w:r>
      <w:r w:rsidR="00A05200">
        <w:t xml:space="preserve">that are </w:t>
      </w:r>
      <w:r>
        <w:t xml:space="preserve">already associated with the location.  </w:t>
      </w:r>
      <w:r w:rsidR="00A05200">
        <w:t xml:space="preserve">Refer to section of this document, </w:t>
      </w:r>
      <w:r>
        <w:t xml:space="preserve"> </w:t>
      </w:r>
      <w:r w:rsidR="005E6295">
        <w:fldChar w:fldCharType="begin"/>
      </w:r>
      <w:r w:rsidR="005E6295">
        <w:instrText xml:space="preserve"> REF _Ref462998430 \r \h </w:instrText>
      </w:r>
      <w:r w:rsidR="005E6295">
        <w:fldChar w:fldCharType="separate"/>
      </w:r>
      <w:ins w:id="553" w:author="Doug A. Wood" w:date="2017-05-31T13:09:00Z">
        <w:r w:rsidR="00365163">
          <w:t>2.6</w:t>
        </w:r>
      </w:ins>
      <w:del w:id="554" w:author="Doug A. Wood" w:date="2017-05-31T11:37:00Z">
        <w:r w:rsidR="00FF15FD" w:rsidDel="00D900C6">
          <w:delText>2.5</w:delText>
        </w:r>
      </w:del>
      <w:r w:rsidR="005E6295">
        <w:fldChar w:fldCharType="end"/>
      </w:r>
      <w:r w:rsidR="005E6295">
        <w:t xml:space="preserve"> </w:t>
      </w:r>
      <w:r w:rsidR="005E6295">
        <w:fldChar w:fldCharType="begin"/>
      </w:r>
      <w:r w:rsidR="005E6295">
        <w:instrText xml:space="preserve"> REF _Ref462998447 \h </w:instrText>
      </w:r>
      <w:r w:rsidR="005E6295">
        <w:fldChar w:fldCharType="separate"/>
      </w:r>
      <w:r w:rsidR="00365163">
        <w:t xml:space="preserve">Managing </w:t>
      </w:r>
      <w:r w:rsidR="005E6295">
        <w:fldChar w:fldCharType="end"/>
      </w:r>
      <w:r w:rsidR="00A05200">
        <w:t xml:space="preserve">Linked Locations </w:t>
      </w:r>
      <w:r>
        <w:t xml:space="preserve">for instructions on </w:t>
      </w:r>
      <w:r w:rsidR="00A05200">
        <w:t xml:space="preserve">how to </w:t>
      </w:r>
      <w:r>
        <w:t>us</w:t>
      </w:r>
      <w:r w:rsidR="00A05200">
        <w:t>e</w:t>
      </w:r>
      <w:r>
        <w:t xml:space="preserve"> this dialog.  This button is only displayed when the </w:t>
      </w:r>
      <w:r w:rsidR="00A05200">
        <w:t>V</w:t>
      </w:r>
      <w:r>
        <w:t xml:space="preserve">iewer is used </w:t>
      </w:r>
      <w:r w:rsidR="00A05200">
        <w:t>in</w:t>
      </w:r>
      <w:r>
        <w:t xml:space="preserve"> the Locations application.</w:t>
      </w:r>
    </w:p>
    <w:p w14:paraId="060637AC" w14:textId="3589A41B" w:rsidR="001A2649" w:rsidRDefault="001A2649" w:rsidP="00FD6805">
      <w:pPr>
        <w:pStyle w:val="BodyText"/>
      </w:pPr>
      <w:r>
        <w:rPr>
          <w:b/>
        </w:rPr>
        <w:t>Model Selection</w:t>
      </w:r>
      <w:r w:rsidRPr="0055204D">
        <w:t>:</w:t>
      </w:r>
      <w:r>
        <w:t xml:space="preserve">  Th</w:t>
      </w:r>
      <w:r w:rsidR="00A05200">
        <w:t>e</w:t>
      </w:r>
      <w:r>
        <w:t xml:space="preserve"> </w:t>
      </w:r>
      <w:r w:rsidR="00A05200">
        <w:t xml:space="preserve">Model Selection </w:t>
      </w:r>
      <w:r>
        <w:t>comb</w:t>
      </w:r>
      <w:r w:rsidR="00A05200">
        <w:t xml:space="preserve">ination </w:t>
      </w:r>
      <w:r>
        <w:t xml:space="preserve">box displays all the models </w:t>
      </w:r>
      <w:r w:rsidR="00A05200">
        <w:t xml:space="preserve">that are </w:t>
      </w:r>
      <w:r>
        <w:t xml:space="preserve">available for the currently selected item.  Models are displayed in order </w:t>
      </w:r>
      <w:r w:rsidR="00A05200">
        <w:t xml:space="preserve">of </w:t>
      </w:r>
      <w:r w:rsidR="005E6295">
        <w:t xml:space="preserve">decreasing priority, then </w:t>
      </w:r>
      <w:r>
        <w:t xml:space="preserve">of increasing location size.  Selecting a model loads that model into the </w:t>
      </w:r>
      <w:r w:rsidR="00A05200">
        <w:t>V</w:t>
      </w:r>
      <w:r>
        <w:t>iewer.  If the currently selected item(s) is available in the new model</w:t>
      </w:r>
      <w:r w:rsidR="00A05200">
        <w:t>,</w:t>
      </w:r>
      <w:r>
        <w:t xml:space="preserve"> it is automatically selected and the model is zoomed to context</w:t>
      </w:r>
      <w:r w:rsidR="00A05200">
        <w:t>.</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1A2649" w14:paraId="51544BB0" w14:textId="77777777" w:rsidTr="00E000EB">
        <w:trPr>
          <w:trHeight w:val="350"/>
        </w:trPr>
        <w:tc>
          <w:tcPr>
            <w:tcW w:w="1053" w:type="dxa"/>
            <w:tcMar>
              <w:left w:w="0" w:type="dxa"/>
              <w:right w:w="0" w:type="dxa"/>
            </w:tcMar>
          </w:tcPr>
          <w:p w14:paraId="37926B98" w14:textId="77777777" w:rsidR="001A2649" w:rsidRPr="00FF5ADB" w:rsidRDefault="001A2649" w:rsidP="00FF5ADB">
            <w:pPr>
              <w:pStyle w:val="Heading4"/>
              <w:spacing w:before="60" w:after="0"/>
              <w:ind w:left="0"/>
              <w:rPr>
                <w:b w:val="0"/>
                <w:sz w:val="20"/>
                <w:szCs w:val="20"/>
              </w:rPr>
            </w:pPr>
            <w:r w:rsidRPr="00FF5ADB">
              <w:rPr>
                <w:b w:val="0"/>
                <w:sz w:val="20"/>
                <w:szCs w:val="20"/>
              </w:rPr>
              <w:lastRenderedPageBreak/>
              <w:t>Tip</w:t>
            </w:r>
          </w:p>
        </w:tc>
        <w:tc>
          <w:tcPr>
            <w:tcW w:w="6543" w:type="dxa"/>
            <w:tcMar>
              <w:left w:w="0" w:type="dxa"/>
              <w:right w:w="0" w:type="dxa"/>
            </w:tcMar>
          </w:tcPr>
          <w:p w14:paraId="07368335" w14:textId="42823CD0" w:rsidR="001A2649" w:rsidRPr="00FF5ADB" w:rsidRDefault="001A2649" w:rsidP="00FF5ADB">
            <w:pPr>
              <w:pStyle w:val="Heading4"/>
              <w:spacing w:before="60" w:after="0"/>
              <w:ind w:left="0"/>
              <w:rPr>
                <w:b w:val="0"/>
                <w:i/>
                <w:sz w:val="20"/>
                <w:szCs w:val="20"/>
              </w:rPr>
            </w:pPr>
            <w:r w:rsidRPr="00FF5ADB">
              <w:rPr>
                <w:b w:val="0"/>
                <w:i/>
                <w:sz w:val="20"/>
                <w:szCs w:val="20"/>
              </w:rPr>
              <w:t>The list of models is automatically updated as the currently selected Maximo item changes either by using Maximo navigation or by selecting items in the model.  However</w:t>
            </w:r>
            <w:r w:rsidR="00A05200">
              <w:rPr>
                <w:b w:val="0"/>
                <w:i/>
                <w:sz w:val="20"/>
                <w:szCs w:val="20"/>
              </w:rPr>
              <w:t>,</w:t>
            </w:r>
            <w:r w:rsidRPr="00FF5ADB">
              <w:rPr>
                <w:b w:val="0"/>
                <w:i/>
                <w:sz w:val="20"/>
                <w:szCs w:val="20"/>
              </w:rPr>
              <w:t xml:space="preserve"> a new model file is only loaded if the newly selected item does not exist in the currently loaded model. If a new model file is not loaded, there is no visual indication that the list of available models has changed other than by displaying the comb</w:t>
            </w:r>
            <w:r w:rsidR="00A05200">
              <w:rPr>
                <w:b w:val="0"/>
                <w:i/>
                <w:sz w:val="20"/>
                <w:szCs w:val="20"/>
              </w:rPr>
              <w:t xml:space="preserve">ination </w:t>
            </w:r>
            <w:r w:rsidRPr="00FF5ADB">
              <w:rPr>
                <w:b w:val="0"/>
                <w:i/>
                <w:sz w:val="20"/>
                <w:szCs w:val="20"/>
              </w:rPr>
              <w:t>box selection list.</w:t>
            </w:r>
          </w:p>
        </w:tc>
      </w:tr>
    </w:tbl>
    <w:p w14:paraId="29E88B10" w14:textId="67F796AE" w:rsidR="001A2649" w:rsidRPr="00C07530" w:rsidRDefault="001A2649" w:rsidP="00FD6805">
      <w:pPr>
        <w:pStyle w:val="BodyText"/>
      </w:pPr>
      <w:r w:rsidRPr="00C07530">
        <w:t>When</w:t>
      </w:r>
      <w:r>
        <w:t xml:space="preserve"> a new model is selected, the </w:t>
      </w:r>
      <w:r w:rsidR="00A05200">
        <w:t>V</w:t>
      </w:r>
      <w:r>
        <w:t>iewer attempts to select the item(s) that were selected in the previously displayed model in the new model.</w:t>
      </w:r>
    </w:p>
    <w:p w14:paraId="592B9C68" w14:textId="77006439" w:rsidR="001A2649" w:rsidRPr="002B0758" w:rsidRDefault="001A2649" w:rsidP="002B0758">
      <w:pPr>
        <w:pStyle w:val="BodyText"/>
      </w:pPr>
      <w:r w:rsidRPr="00345181">
        <w:rPr>
          <w:b/>
          <w:bCs/>
        </w:rPr>
        <w:t xml:space="preserve">Create Work Order: </w:t>
      </w:r>
      <w:r>
        <w:t xml:space="preserve"> </w:t>
      </w:r>
      <w:r w:rsidR="00185010">
        <w:rPr>
          <w:noProof/>
        </w:rPr>
        <w:drawing>
          <wp:inline distT="0" distB="0" distL="0" distR="0" wp14:anchorId="780F4333" wp14:editId="7C92011F">
            <wp:extent cx="209550" cy="209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createWO.png"/>
                    <pic:cNvPicPr/>
                  </pic:nvPicPr>
                  <pic:blipFill>
                    <a:blip r:embed="rId43">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Th</w:t>
      </w:r>
      <w:r w:rsidR="00A05200">
        <w:t>e Create Work Order</w:t>
      </w:r>
      <w:r>
        <w:t xml:space="preserve"> button displays a dialog to create a work order for the currently selected Maximo record.  This is the same dialog that is available from the Select Action menu.  This button is not available when the </w:t>
      </w:r>
      <w:r w:rsidR="00A05200">
        <w:t>V</w:t>
      </w:r>
      <w:r>
        <w:t xml:space="preserve">iewer is used for </w:t>
      </w:r>
      <w:r w:rsidR="00A05200">
        <w:t xml:space="preserve">an </w:t>
      </w:r>
      <w:r>
        <w:t>asset lookup.</w:t>
      </w:r>
    </w:p>
    <w:p w14:paraId="791C3970" w14:textId="6511D65E" w:rsidR="001A2649" w:rsidRDefault="001A2649" w:rsidP="000D10C6">
      <w:pPr>
        <w:pStyle w:val="BodyText"/>
      </w:pPr>
      <w:r w:rsidRPr="00345181">
        <w:rPr>
          <w:b/>
          <w:bCs/>
        </w:rPr>
        <w:t xml:space="preserve">Search for Work Orders: </w:t>
      </w:r>
      <w:r>
        <w:t xml:space="preserve"> </w:t>
      </w:r>
      <w:r w:rsidR="00185010">
        <w:rPr>
          <w:noProof/>
        </w:rPr>
        <w:drawing>
          <wp:inline distT="0" distB="0" distL="0" distR="0" wp14:anchorId="0841FD5F" wp14:editId="66A1E9C5">
            <wp:extent cx="209550" cy="209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viewWOsandPMs.png"/>
                    <pic:cNvPicPr/>
                  </pic:nvPicPr>
                  <pic:blipFill>
                    <a:blip r:embed="rId44">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Th</w:t>
      </w:r>
      <w:r w:rsidR="00A05200">
        <w:t>e Search for Work Orders</w:t>
      </w:r>
      <w:r>
        <w:t xml:space="preserve"> button displays the Display Work Details dialog.  The dialog is similar to the View Work Details dialog </w:t>
      </w:r>
      <w:r w:rsidR="00A05200">
        <w:t xml:space="preserve">that is </w:t>
      </w:r>
      <w:r>
        <w:t>available from the Select Action menu with the following differences:</w:t>
      </w:r>
    </w:p>
    <w:p w14:paraId="4AD480F6" w14:textId="797A02A3" w:rsidR="001A2649" w:rsidRDefault="001A2649" w:rsidP="005A27CE">
      <w:pPr>
        <w:pStyle w:val="BodyText"/>
        <w:numPr>
          <w:ilvl w:val="0"/>
          <w:numId w:val="18"/>
        </w:numPr>
      </w:pPr>
      <w:r>
        <w:t xml:space="preserve">Only work orders, tickets, and preventive maintenance </w:t>
      </w:r>
      <w:r w:rsidR="00814EC4">
        <w:t xml:space="preserve">records </w:t>
      </w:r>
      <w:r>
        <w:t>are supported.</w:t>
      </w:r>
    </w:p>
    <w:p w14:paraId="55644032" w14:textId="186CD789" w:rsidR="001A2649" w:rsidRDefault="001A2649" w:rsidP="005A27CE">
      <w:pPr>
        <w:pStyle w:val="BodyText"/>
        <w:numPr>
          <w:ilvl w:val="0"/>
          <w:numId w:val="18"/>
        </w:numPr>
      </w:pPr>
      <w:r>
        <w:t xml:space="preserve">The location </w:t>
      </w:r>
      <w:r w:rsidR="00A05200">
        <w:t xml:space="preserve">that is </w:t>
      </w:r>
      <w:r>
        <w:t xml:space="preserve">used is always the location </w:t>
      </w:r>
      <w:r w:rsidR="00A05200">
        <w:t xml:space="preserve">that is </w:t>
      </w:r>
      <w:r>
        <w:t xml:space="preserve">associated with the model so the search domain includes all items in the currently displayed model.  </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1A2649" w14:paraId="54B84FF8" w14:textId="77777777" w:rsidTr="00E000EB">
        <w:trPr>
          <w:trHeight w:val="350"/>
        </w:trPr>
        <w:tc>
          <w:tcPr>
            <w:tcW w:w="1053" w:type="dxa"/>
            <w:tcMar>
              <w:left w:w="0" w:type="dxa"/>
              <w:right w:w="0" w:type="dxa"/>
            </w:tcMar>
          </w:tcPr>
          <w:p w14:paraId="01FFAE69" w14:textId="77777777" w:rsidR="001A2649" w:rsidRPr="00FF5ADB" w:rsidRDefault="001A2649" w:rsidP="00FF5ADB">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48D2A95E" w14:textId="77777777" w:rsidR="001A2649" w:rsidRPr="00FF5ADB" w:rsidRDefault="001A2649" w:rsidP="00FF5ADB">
            <w:pPr>
              <w:pStyle w:val="Heading4"/>
              <w:spacing w:before="60" w:after="0"/>
              <w:ind w:left="0"/>
              <w:rPr>
                <w:b w:val="0"/>
                <w:i/>
                <w:sz w:val="20"/>
                <w:szCs w:val="20"/>
              </w:rPr>
            </w:pPr>
            <w:r w:rsidRPr="00FF5ADB">
              <w:rPr>
                <w:b w:val="0"/>
                <w:i/>
                <w:sz w:val="20"/>
                <w:szCs w:val="20"/>
              </w:rPr>
              <w:t>If multiple model files are available, the search can be narrowed or broadened by selecting and displaying a different model file.</w:t>
            </w:r>
          </w:p>
        </w:tc>
      </w:tr>
    </w:tbl>
    <w:p w14:paraId="3DE0BF40" w14:textId="08247721" w:rsidR="001A2649" w:rsidRPr="000D10C6" w:rsidRDefault="001A2649" w:rsidP="005A27CE">
      <w:pPr>
        <w:pStyle w:val="BodyText"/>
        <w:numPr>
          <w:ilvl w:val="0"/>
          <w:numId w:val="18"/>
        </w:numPr>
      </w:pPr>
      <w:r>
        <w:t xml:space="preserve">All or some of the assets or locations that have items in the results set can be highlighted in the model.  This allows </w:t>
      </w:r>
      <w:r w:rsidR="00A05200">
        <w:t xml:space="preserve">you to </w:t>
      </w:r>
      <w:r>
        <w:t>easy locat</w:t>
      </w:r>
      <w:r w:rsidR="00A05200">
        <w:t>e assets</w:t>
      </w:r>
      <w:r>
        <w:t xml:space="preserve"> </w:t>
      </w:r>
      <w:r w:rsidR="00A05200">
        <w:t xml:space="preserve">or locations visually </w:t>
      </w:r>
      <w:r>
        <w:t xml:space="preserve">in the model that require </w:t>
      </w:r>
      <w:r w:rsidR="00A05200">
        <w:t xml:space="preserve">your </w:t>
      </w:r>
      <w:r>
        <w:t xml:space="preserve">attention.  The Display All button highlights all items listed in the dialogs.  The Display </w:t>
      </w:r>
      <w:r w:rsidR="00A05200">
        <w:t>S</w:t>
      </w:r>
      <w:r>
        <w:t>elected button highlights the checked items.</w:t>
      </w:r>
    </w:p>
    <w:p w14:paraId="7215D223" w14:textId="484FF9A6" w:rsidR="001A2649" w:rsidRPr="00DB7223" w:rsidRDefault="001A2649" w:rsidP="00DB7223">
      <w:pPr>
        <w:pStyle w:val="BodyText"/>
      </w:pPr>
      <w:r w:rsidRPr="00DB7223">
        <w:rPr>
          <w:b/>
        </w:rPr>
        <w:t>Create Ticket:</w:t>
      </w:r>
      <w:r w:rsidRPr="00DB7223">
        <w:t xml:space="preserve">  </w:t>
      </w:r>
      <w:r w:rsidR="002F07F0">
        <w:rPr>
          <w:noProof/>
        </w:rPr>
        <w:drawing>
          <wp:inline distT="0" distB="0" distL="0" distR="0" wp14:anchorId="6C92169C" wp14:editId="3B7A5C07">
            <wp:extent cx="209550" cy="209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newTicket.png"/>
                    <pic:cNvPicPr/>
                  </pic:nvPicPr>
                  <pic:blipFill>
                    <a:blip r:embed="rId45">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w:t>
      </w:r>
      <w:r w:rsidRPr="00DB7223">
        <w:t>Th</w:t>
      </w:r>
      <w:r w:rsidR="00114A90">
        <w:t>e Create Ticket</w:t>
      </w:r>
      <w:r w:rsidRPr="00DB7223">
        <w:t xml:space="preserve"> button displays a dialog to create a service request for the currently selected Maximo record.  This is the same dialog that is available from the Select Action menu. This button is not available when the </w:t>
      </w:r>
      <w:r w:rsidR="00114A90">
        <w:t>V</w:t>
      </w:r>
      <w:r w:rsidRPr="00DB7223">
        <w:t>iewer is used for asset lookup.</w:t>
      </w:r>
    </w:p>
    <w:p w14:paraId="4A2B8B64" w14:textId="190799C6" w:rsidR="001A2649" w:rsidRPr="008D7186" w:rsidRDefault="001A2649" w:rsidP="002B0758">
      <w:pPr>
        <w:pStyle w:val="BodyText"/>
        <w:rPr>
          <w:bCs/>
        </w:rPr>
      </w:pPr>
      <w:r>
        <w:rPr>
          <w:b/>
          <w:bCs/>
        </w:rPr>
        <w:t xml:space="preserve">Inspect Asset:  </w:t>
      </w:r>
      <w:r w:rsidR="002F07F0">
        <w:rPr>
          <w:noProof/>
        </w:rPr>
        <w:drawing>
          <wp:inline distT="0" distB="0" distL="0" distR="0" wp14:anchorId="60294E09" wp14:editId="2BA392C7">
            <wp:extent cx="209550" cy="209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findAsset.png"/>
                    <pic:cNvPicPr/>
                  </pic:nvPicPr>
                  <pic:blipFill>
                    <a:blip r:embed="rId46">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Pr>
          <w:b/>
          <w:bCs/>
        </w:rPr>
        <w:t xml:space="preserve"> </w:t>
      </w:r>
      <w:r w:rsidRPr="008D7186">
        <w:rPr>
          <w:bCs/>
        </w:rPr>
        <w:t>Th</w:t>
      </w:r>
      <w:r w:rsidR="00114A90">
        <w:rPr>
          <w:bCs/>
        </w:rPr>
        <w:t>e Inspect Asset</w:t>
      </w:r>
      <w:r w:rsidRPr="008D7186">
        <w:rPr>
          <w:bCs/>
        </w:rPr>
        <w:t xml:space="preserve"> button displays the </w:t>
      </w:r>
      <w:r>
        <w:rPr>
          <w:bCs/>
        </w:rPr>
        <w:t xml:space="preserve">Asset Details dialog.  It displays a list of all assets at the currently selected location, and all children of that location.  For example, selecting an operating location such as an air handler displays the asset </w:t>
      </w:r>
      <w:r w:rsidR="00114A90">
        <w:rPr>
          <w:bCs/>
        </w:rPr>
        <w:t xml:space="preserve">that is </w:t>
      </w:r>
      <w:r>
        <w:rPr>
          <w:bCs/>
        </w:rPr>
        <w:t xml:space="preserve">being operated at that location.  Selecting a space such as a room shows all assets </w:t>
      </w:r>
      <w:r w:rsidR="00114A90">
        <w:rPr>
          <w:bCs/>
        </w:rPr>
        <w:t xml:space="preserve">that are </w:t>
      </w:r>
      <w:r>
        <w:rPr>
          <w:bCs/>
        </w:rPr>
        <w:t xml:space="preserve">associated with the space.  A table row can be expanded to show details of the asset.  This button is not available when the </w:t>
      </w:r>
      <w:r w:rsidR="00114A90">
        <w:rPr>
          <w:bCs/>
        </w:rPr>
        <w:t>V</w:t>
      </w:r>
      <w:r>
        <w:rPr>
          <w:bCs/>
        </w:rPr>
        <w:t xml:space="preserve">iewer is used with the Asset application </w:t>
      </w:r>
      <w:r w:rsidR="00114A90">
        <w:rPr>
          <w:bCs/>
        </w:rPr>
        <w:t>because</w:t>
      </w:r>
      <w:r>
        <w:rPr>
          <w:bCs/>
        </w:rPr>
        <w:t xml:space="preserve"> it is redundant with the Asset tab.</w:t>
      </w:r>
    </w:p>
    <w:p w14:paraId="038F4CC7" w14:textId="53A2F707" w:rsidR="001A2649" w:rsidRDefault="001A2649" w:rsidP="002B0758">
      <w:pPr>
        <w:pStyle w:val="BodyText"/>
      </w:pPr>
      <w:r>
        <w:rPr>
          <w:b/>
          <w:bCs/>
        </w:rPr>
        <w:t>New System:</w:t>
      </w:r>
      <w:r>
        <w:t xml:space="preserve">   </w:t>
      </w:r>
      <w:r w:rsidR="002F07F0">
        <w:rPr>
          <w:noProof/>
        </w:rPr>
        <w:drawing>
          <wp:inline distT="0" distB="0" distL="0" distR="0" wp14:anchorId="3D429829" wp14:editId="3ED43BC1">
            <wp:extent cx="209550" cy="209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newSystem.png"/>
                    <pic:cNvPicPr/>
                  </pic:nvPicPr>
                  <pic:blipFill>
                    <a:blip r:embed="rId47">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6763BD">
        <w:t>e New System</w:t>
      </w:r>
      <w:r>
        <w:t xml:space="preserve"> button creates a new Maximo system from the current selection. The system created is a </w:t>
      </w:r>
      <w:proofErr w:type="gramStart"/>
      <w:r>
        <w:t>two level</w:t>
      </w:r>
      <w:proofErr w:type="gramEnd"/>
      <w:r>
        <w:t xml:space="preserve"> hierarchy.  The parent is the location </w:t>
      </w:r>
      <w:r w:rsidR="006763BD">
        <w:t xml:space="preserve">that is </w:t>
      </w:r>
      <w:r>
        <w:t>associated with the model file, and the children are the current selection.  Depending on how the current selection is created, it may contain elements that have not been imported into Maximo, these elements are not part of the new system.</w:t>
      </w:r>
    </w:p>
    <w:p w14:paraId="2B8132C7" w14:textId="446FB4B4" w:rsidR="001A2649" w:rsidRDefault="00FE1D9A" w:rsidP="002B0758">
      <w:pPr>
        <w:pStyle w:val="BodyText"/>
      </w:pPr>
      <w:r>
        <w:rPr>
          <w:b/>
          <w:bCs/>
        </w:rPr>
        <w:t>Display</w:t>
      </w:r>
      <w:r w:rsidR="001A2649">
        <w:rPr>
          <w:b/>
          <w:bCs/>
        </w:rPr>
        <w:t xml:space="preserve"> Systems:</w:t>
      </w:r>
      <w:r w:rsidR="001A2649">
        <w:t xml:space="preserve">   </w:t>
      </w:r>
      <w:r w:rsidR="00410772">
        <w:rPr>
          <w:noProof/>
        </w:rPr>
        <w:drawing>
          <wp:inline distT="0" distB="0" distL="0" distR="0" wp14:anchorId="6F05334D" wp14:editId="358E0929">
            <wp:extent cx="209550" cy="209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openSystem.png"/>
                    <pic:cNvPicPr/>
                  </pic:nvPicPr>
                  <pic:blipFill>
                    <a:blip r:embed="rId48">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sidR="001A2649">
        <w:t xml:space="preserve"> Th</w:t>
      </w:r>
      <w:r w:rsidR="006763BD">
        <w:t>e Display Systems</w:t>
      </w:r>
      <w:r w:rsidR="001A2649">
        <w:t xml:space="preserve"> button displays a dialog with a table of all the systems for which the current selection is a member</w:t>
      </w:r>
      <w:r>
        <w:t xml:space="preserve"> except the primary system</w:t>
      </w:r>
      <w:r w:rsidR="001A2649">
        <w:t xml:space="preserve">.  Selecting </w:t>
      </w:r>
      <w:r w:rsidR="006763BD">
        <w:t>the D</w:t>
      </w:r>
      <w:r w:rsidR="001A2649">
        <w:t xml:space="preserve">isplay </w:t>
      </w:r>
      <w:r w:rsidR="006763BD">
        <w:t xml:space="preserve">System </w:t>
      </w:r>
      <w:r w:rsidR="001A2649">
        <w:t xml:space="preserve">causes all members of the system that are in the model file </w:t>
      </w:r>
      <w:r w:rsidR="001A2649">
        <w:lastRenderedPageBreak/>
        <w:t xml:space="preserve">to be selected.  Selecting the </w:t>
      </w:r>
      <w:r w:rsidR="001A2649" w:rsidRPr="00D407B5">
        <w:rPr>
          <w:color w:val="0070C0"/>
          <w:sz w:val="28"/>
          <w:szCs w:val="28"/>
        </w:rPr>
        <w:t>■</w:t>
      </w:r>
      <w:r w:rsidR="001A2649">
        <w:t xml:space="preserve"> icon select</w:t>
      </w:r>
      <w:r w:rsidR="00410772">
        <w:t>s and displays</w:t>
      </w:r>
      <w:r w:rsidR="001A2649">
        <w:t xml:space="preserve"> the associated item in the model and closed the dialog.</w:t>
      </w:r>
    </w:p>
    <w:p w14:paraId="1685D6E2" w14:textId="5105BE9E" w:rsidR="001A2649" w:rsidRDefault="001A2649" w:rsidP="002B0758">
      <w:pPr>
        <w:pStyle w:val="BodyText"/>
      </w:pPr>
      <w:r>
        <w:rPr>
          <w:b/>
          <w:bCs/>
        </w:rPr>
        <w:t>Edit System:</w:t>
      </w:r>
      <w:r>
        <w:t xml:space="preserve">   </w:t>
      </w:r>
      <w:r w:rsidR="00410772">
        <w:rPr>
          <w:noProof/>
        </w:rPr>
        <w:drawing>
          <wp:inline distT="0" distB="0" distL="0" distR="0" wp14:anchorId="25022ADC" wp14:editId="5F32FFE7">
            <wp:extent cx="209550" cy="209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editSystem.png"/>
                    <pic:cNvPicPr/>
                  </pic:nvPicPr>
                  <pic:blipFill>
                    <a:blip r:embed="rId49">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Th</w:t>
      </w:r>
      <w:r w:rsidR="00CC2FA4">
        <w:t>e Edit Systems</w:t>
      </w:r>
      <w:r>
        <w:t xml:space="preserve"> dialog enables many aspects of systems to be edited.  The following functions are available for editing members of a system:</w:t>
      </w:r>
    </w:p>
    <w:p w14:paraId="279166BB" w14:textId="50B6E5D4" w:rsidR="001A2649" w:rsidRDefault="001A2649" w:rsidP="005A27CE">
      <w:pPr>
        <w:pStyle w:val="BodyText"/>
        <w:numPr>
          <w:ilvl w:val="0"/>
          <w:numId w:val="18"/>
        </w:numPr>
      </w:pPr>
      <w:r w:rsidRPr="009C648A">
        <w:rPr>
          <w:b/>
        </w:rPr>
        <w:t>Replace</w:t>
      </w:r>
      <w:r w:rsidR="00CC2FA4">
        <w:rPr>
          <w:b/>
        </w:rPr>
        <w:t>:</w:t>
      </w:r>
      <w:r>
        <w:t xml:space="preserve"> Replace</w:t>
      </w:r>
      <w:r w:rsidR="00CC2FA4">
        <w:t>s</w:t>
      </w:r>
      <w:r>
        <w:t xml:space="preserve"> all members of the system with the current selection</w:t>
      </w:r>
      <w:r w:rsidR="00FE1D9A">
        <w:t xml:space="preserve">.  </w:t>
      </w:r>
      <w:r w:rsidR="00CC2FA4">
        <w:t>Similar to the</w:t>
      </w:r>
      <w:r w:rsidR="00FE1D9A">
        <w:t xml:space="preserve"> New System</w:t>
      </w:r>
      <w:r w:rsidR="00CC2FA4">
        <w:t xml:space="preserve"> function</w:t>
      </w:r>
      <w:r w:rsidR="00FE1D9A">
        <w:t>, the resulting system is two level</w:t>
      </w:r>
      <w:r w:rsidR="008711D6">
        <w:t xml:space="preserve">.  The top level is the location </w:t>
      </w:r>
      <w:r w:rsidR="00CC2FA4">
        <w:t xml:space="preserve">that is </w:t>
      </w:r>
      <w:r w:rsidR="008711D6">
        <w:t>associated with the model and the next level is the current viewer selection</w:t>
      </w:r>
      <w:r w:rsidR="00CC2FA4">
        <w:t>.</w:t>
      </w:r>
    </w:p>
    <w:p w14:paraId="101EEA7B" w14:textId="25C56677" w:rsidR="001A2649" w:rsidRDefault="001A2649" w:rsidP="005A27CE">
      <w:pPr>
        <w:pStyle w:val="BodyText"/>
        <w:numPr>
          <w:ilvl w:val="0"/>
          <w:numId w:val="18"/>
        </w:numPr>
      </w:pPr>
      <w:r w:rsidRPr="009C648A">
        <w:rPr>
          <w:b/>
        </w:rPr>
        <w:t>Append:</w:t>
      </w:r>
      <w:r>
        <w:t xml:space="preserve">  Add</w:t>
      </w:r>
      <w:r w:rsidR="00CC2FA4">
        <w:t>s</w:t>
      </w:r>
      <w:r>
        <w:t xml:space="preserve"> the current selection as children of the selected node.  Items in the selection that are already members of the system are ignored</w:t>
      </w:r>
      <w:r w:rsidR="00CC2FA4">
        <w:t>.</w:t>
      </w:r>
    </w:p>
    <w:p w14:paraId="0D161C4C" w14:textId="139BE031" w:rsidR="001A2649" w:rsidRDefault="001A2649" w:rsidP="005A27CE">
      <w:pPr>
        <w:pStyle w:val="BodyText"/>
        <w:numPr>
          <w:ilvl w:val="0"/>
          <w:numId w:val="18"/>
        </w:numPr>
      </w:pPr>
      <w:r w:rsidRPr="009C648A">
        <w:rPr>
          <w:b/>
        </w:rPr>
        <w:t>Delete:</w:t>
      </w:r>
      <w:r>
        <w:t xml:space="preserve">  Remove</w:t>
      </w:r>
      <w:r w:rsidR="00CC2FA4">
        <w:t>s</w:t>
      </w:r>
      <w:r>
        <w:t xml:space="preserve"> all members from the system and deletes the system</w:t>
      </w:r>
      <w:r w:rsidR="00CC2FA4">
        <w:t>.</w:t>
      </w:r>
    </w:p>
    <w:p w14:paraId="24483826" w14:textId="77777777" w:rsidR="001A2649" w:rsidRDefault="001A2649" w:rsidP="002B0758">
      <w:pPr>
        <w:pStyle w:val="BodyText"/>
        <w:rPr>
          <w:bCs/>
        </w:rPr>
      </w:pPr>
      <w:r w:rsidRPr="009C648A">
        <w:rPr>
          <w:bCs/>
        </w:rPr>
        <w:t>The effect</w:t>
      </w:r>
      <w:r>
        <w:rPr>
          <w:bCs/>
        </w:rPr>
        <w:t>s</w:t>
      </w:r>
      <w:r w:rsidRPr="009C648A">
        <w:rPr>
          <w:bCs/>
        </w:rPr>
        <w:t xml:space="preserve"> of the above actions are immediate</w:t>
      </w:r>
      <w:r>
        <w:rPr>
          <w:bCs/>
        </w:rPr>
        <w:t xml:space="preserve"> and are not rolled back by canceling the dialog.</w:t>
      </w:r>
    </w:p>
    <w:p w14:paraId="019EC78D" w14:textId="77777777" w:rsidR="001A2649" w:rsidRDefault="001A2649" w:rsidP="002B0758">
      <w:pPr>
        <w:pStyle w:val="BodyText"/>
      </w:pPr>
      <w:r>
        <w:t>The dialog can also be used to update the system description and classification</w:t>
      </w:r>
      <w:r w:rsidR="00410772">
        <w:t>, and to view and manage attachments.</w:t>
      </w:r>
    </w:p>
    <w:p w14:paraId="435A131C" w14:textId="77777777" w:rsidR="001A2649" w:rsidRDefault="00410772" w:rsidP="00472F5B">
      <w:pPr>
        <w:pStyle w:val="BodyText"/>
        <w:ind w:left="0"/>
      </w:pPr>
      <w:r>
        <w:rPr>
          <w:noProof/>
        </w:rPr>
        <w:lastRenderedPageBreak/>
        <w:drawing>
          <wp:inline distT="0" distB="0" distL="0" distR="0" wp14:anchorId="429033C9" wp14:editId="311F6AF4">
            <wp:extent cx="5943600" cy="63353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6335395"/>
                    </a:xfrm>
                    <a:prstGeom prst="rect">
                      <a:avLst/>
                    </a:prstGeom>
                  </pic:spPr>
                </pic:pic>
              </a:graphicData>
            </a:graphic>
          </wp:inline>
        </w:drawing>
      </w:r>
    </w:p>
    <w:p w14:paraId="719BFD6D" w14:textId="13AA5959" w:rsidR="001A2649" w:rsidRPr="009C648A" w:rsidRDefault="001A2649" w:rsidP="00472F5B">
      <w:pPr>
        <w:pStyle w:val="Caption"/>
      </w:pPr>
      <w:bookmarkStart w:id="555" w:name="_Toc317518868"/>
      <w:bookmarkStart w:id="556" w:name="_Toc483994039"/>
      <w:r>
        <w:t xml:space="preserve">Figure </w:t>
      </w:r>
      <w:fldSimple w:instr=" SEQ Figure \* ARABIC ">
        <w:r w:rsidR="00365163">
          <w:rPr>
            <w:noProof/>
          </w:rPr>
          <w:t>4</w:t>
        </w:r>
      </w:fldSimple>
      <w:r>
        <w:t xml:space="preserve"> - Edit Systems Dialog</w:t>
      </w:r>
      <w:bookmarkEnd w:id="555"/>
      <w:bookmarkEnd w:id="556"/>
    </w:p>
    <w:p w14:paraId="08562541" w14:textId="6851FC94" w:rsidR="001A2649" w:rsidRDefault="001A2649" w:rsidP="000D10C6">
      <w:pPr>
        <w:pStyle w:val="BodyText"/>
      </w:pPr>
      <w:r w:rsidRPr="00345181">
        <w:rPr>
          <w:b/>
        </w:rPr>
        <w:t xml:space="preserve">Resize: </w:t>
      </w:r>
      <w:r w:rsidR="00410772">
        <w:rPr>
          <w:noProof/>
        </w:rPr>
        <w:drawing>
          <wp:inline distT="0" distB="0" distL="0" distR="0" wp14:anchorId="1D56F0AE" wp14:editId="2B5BF51D">
            <wp:extent cx="209550" cy="209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resize.png"/>
                    <pic:cNvPicPr/>
                  </pic:nvPicPr>
                  <pic:blipFill>
                    <a:blip r:embed="rId51">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CC2FA4">
        <w:t>e Resize</w:t>
      </w:r>
      <w:r>
        <w:t xml:space="preserve"> button displays a resize menu to aid in fitting the </w:t>
      </w:r>
      <w:r w:rsidR="00CC2FA4">
        <w:t>V</w:t>
      </w:r>
      <w:r>
        <w:t>iewer into the browser window.  The size selection applies to the Assets</w:t>
      </w:r>
      <w:r w:rsidR="009E2BA3">
        <w:t>,</w:t>
      </w:r>
      <w:r>
        <w:t xml:space="preserve"> Locations</w:t>
      </w:r>
      <w:r w:rsidR="009E2BA3">
        <w:t>, and the Work Order Tracking</w:t>
      </w:r>
      <w:r>
        <w:t xml:space="preserve"> applications and is in effect for the duration of the browser session.</w:t>
      </w:r>
    </w:p>
    <w:p w14:paraId="6BDFDC64" w14:textId="25F57D9A" w:rsidR="008711D6" w:rsidRPr="008711D6" w:rsidRDefault="008711D6" w:rsidP="000D10C6">
      <w:pPr>
        <w:pStyle w:val="BodyText"/>
      </w:pPr>
      <w:r w:rsidRPr="008711D6">
        <w:t xml:space="preserve">The </w:t>
      </w:r>
      <w:r w:rsidR="00CC2FA4">
        <w:t>R</w:t>
      </w:r>
      <w:r>
        <w:t>esize button o</w:t>
      </w:r>
      <w:r w:rsidR="00CC2FA4">
        <w:t>n</w:t>
      </w:r>
      <w:r>
        <w:t xml:space="preserve"> the Asset Lookup dialog controls only the height.  There are </w:t>
      </w:r>
      <w:r w:rsidR="00CC2FA4">
        <w:t>three</w:t>
      </w:r>
      <w:r>
        <w:t xml:space="preserve"> options. Pressing the button cycles through the options</w:t>
      </w:r>
      <w:r w:rsidR="00CC2FA4">
        <w:t>.</w:t>
      </w:r>
    </w:p>
    <w:p w14:paraId="0616E7DC" w14:textId="77777777" w:rsidR="00053C66" w:rsidRDefault="00053C66" w:rsidP="00053C66">
      <w:pPr>
        <w:pStyle w:val="Heading3"/>
      </w:pPr>
      <w:bookmarkStart w:id="557" w:name="_Ref463036284"/>
      <w:bookmarkStart w:id="558" w:name="_Ref463036309"/>
      <w:bookmarkStart w:id="559" w:name="_Toc483994018"/>
      <w:r>
        <w:t>Saved view</w:t>
      </w:r>
      <w:bookmarkEnd w:id="557"/>
      <w:bookmarkEnd w:id="558"/>
      <w:r w:rsidR="008711D6">
        <w:t>s</w:t>
      </w:r>
      <w:bookmarkEnd w:id="559"/>
    </w:p>
    <w:p w14:paraId="37C99C65" w14:textId="17892936" w:rsidR="004F53FB" w:rsidRDefault="008711D6" w:rsidP="004F53FB">
      <w:pPr>
        <w:pStyle w:val="BodyText"/>
      </w:pPr>
      <w:r>
        <w:t xml:space="preserve">Much of the </w:t>
      </w:r>
      <w:r w:rsidR="00CC2FA4">
        <w:t>V</w:t>
      </w:r>
      <w:r>
        <w:t>iewer state can be captured</w:t>
      </w:r>
      <w:r w:rsidR="004F53FB">
        <w:t xml:space="preserve"> in a Saved View </w:t>
      </w:r>
      <w:r w:rsidR="00CC2FA4">
        <w:t xml:space="preserve">that saves the settings for the current view </w:t>
      </w:r>
      <w:r w:rsidR="004F53FB">
        <w:t>and store</w:t>
      </w:r>
      <w:r w:rsidR="00CC2FA4">
        <w:t>s</w:t>
      </w:r>
      <w:r w:rsidR="004F53FB">
        <w:t xml:space="preserve"> </w:t>
      </w:r>
      <w:r w:rsidR="00CC2FA4">
        <w:t>the view</w:t>
      </w:r>
      <w:r w:rsidR="004F53FB">
        <w:t xml:space="preserve"> in the Maximo database for later use. This include</w:t>
      </w:r>
      <w:r w:rsidR="00CC2FA4">
        <w:t>s</w:t>
      </w:r>
      <w:r w:rsidR="004F53FB">
        <w:t xml:space="preserve">: </w:t>
      </w:r>
      <w:r w:rsidR="00CC2FA4">
        <w:t xml:space="preserve">The </w:t>
      </w:r>
      <w:r w:rsidR="00CC2FA4">
        <w:lastRenderedPageBreak/>
        <w:t>c</w:t>
      </w:r>
      <w:r w:rsidR="004F53FB">
        <w:t xml:space="preserve">amera position and zoom, the current selection, and section cuts. Saved views </w:t>
      </w:r>
      <w:r w:rsidR="00CC2FA4">
        <w:t>can be</w:t>
      </w:r>
      <w:r w:rsidR="004F53FB">
        <w:t xml:space="preserve"> found on the Maximo popup on the bottom toolbar.</w:t>
      </w:r>
    </w:p>
    <w:p w14:paraId="4C818E61" w14:textId="77777777" w:rsidR="00053C66" w:rsidRPr="00053C66" w:rsidRDefault="00053C66" w:rsidP="00053C66">
      <w:pPr>
        <w:pStyle w:val="BodyText"/>
      </w:pPr>
      <w:r w:rsidRPr="00053C66">
        <w:rPr>
          <w:noProof/>
        </w:rPr>
        <w:drawing>
          <wp:inline distT="0" distB="0" distL="0" distR="0" wp14:anchorId="01D73254" wp14:editId="37B27D5C">
            <wp:extent cx="2855595" cy="1984375"/>
            <wp:effectExtent l="0" t="0" r="1905"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5595" cy="1984375"/>
                    </a:xfrm>
                    <a:prstGeom prst="rect">
                      <a:avLst/>
                    </a:prstGeom>
                    <a:noFill/>
                    <a:ln>
                      <a:noFill/>
                    </a:ln>
                  </pic:spPr>
                </pic:pic>
              </a:graphicData>
            </a:graphic>
          </wp:inline>
        </w:drawing>
      </w:r>
    </w:p>
    <w:p w14:paraId="2CE5143C" w14:textId="77777777" w:rsidR="00CC2FA4" w:rsidRDefault="00CC2FA4" w:rsidP="00053C66">
      <w:pPr>
        <w:pStyle w:val="BodyText"/>
        <w:rPr>
          <w:b/>
        </w:rPr>
      </w:pPr>
    </w:p>
    <w:p w14:paraId="21400837" w14:textId="3D1DB66F" w:rsidR="00053C66" w:rsidRDefault="00053C66" w:rsidP="00053C66">
      <w:pPr>
        <w:pStyle w:val="BodyText"/>
      </w:pPr>
      <w:r w:rsidRPr="00D437CF">
        <w:rPr>
          <w:b/>
        </w:rPr>
        <w:t>To create a Saved View:</w:t>
      </w:r>
      <w:r>
        <w:t xml:space="preserve"> Setup the desired viewer image, then select the Save View</w:t>
      </w:r>
      <w:r w:rsidR="00CC2FA4">
        <w:t xml:space="preserve"> button </w:t>
      </w:r>
      <w:r>
        <w:t xml:space="preserve">on the </w:t>
      </w:r>
      <w:r w:rsidR="00CC2FA4">
        <w:t>V</w:t>
      </w:r>
      <w:r>
        <w:t>iewer toolbar.  This displays the Save View dialog.</w:t>
      </w:r>
    </w:p>
    <w:p w14:paraId="3087EBD1" w14:textId="77777777" w:rsidR="00053C66" w:rsidRDefault="00053C66" w:rsidP="00053C66">
      <w:pPr>
        <w:pStyle w:val="BodyText"/>
      </w:pPr>
      <w:r w:rsidRPr="00D437CF">
        <w:rPr>
          <w:noProof/>
        </w:rPr>
        <w:drawing>
          <wp:inline distT="0" distB="0" distL="0" distR="0" wp14:anchorId="557FF8C8" wp14:editId="2977F0A4">
            <wp:extent cx="4067175" cy="3105150"/>
            <wp:effectExtent l="0" t="0" r="952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7175" cy="3105150"/>
                    </a:xfrm>
                    <a:prstGeom prst="rect">
                      <a:avLst/>
                    </a:prstGeom>
                  </pic:spPr>
                </pic:pic>
              </a:graphicData>
            </a:graphic>
          </wp:inline>
        </w:drawing>
      </w:r>
    </w:p>
    <w:p w14:paraId="696E6F7D" w14:textId="77777777" w:rsidR="00053C66" w:rsidRDefault="00053C66" w:rsidP="00053C66">
      <w:pPr>
        <w:pStyle w:val="BodyText"/>
      </w:pPr>
      <w:r w:rsidRPr="00C40E5B">
        <w:rPr>
          <w:b/>
        </w:rPr>
        <w:t>Description:</w:t>
      </w:r>
      <w:r>
        <w:t xml:space="preserve"> The description is required and identifies the view for later use.</w:t>
      </w:r>
    </w:p>
    <w:p w14:paraId="4CB801F3" w14:textId="77777777" w:rsidR="00053C66" w:rsidRDefault="00053C66" w:rsidP="00053C66">
      <w:pPr>
        <w:pStyle w:val="BodyText"/>
      </w:pPr>
      <w:r w:rsidRPr="00C40E5B">
        <w:rPr>
          <w:b/>
        </w:rPr>
        <w:t>Details:</w:t>
      </w:r>
      <w:r>
        <w:t xml:space="preserve"> Optional addition description</w:t>
      </w:r>
    </w:p>
    <w:p w14:paraId="4A2FA490" w14:textId="3EBAD7F2" w:rsidR="00053C66" w:rsidRDefault="00053C66" w:rsidP="00053C66">
      <w:pPr>
        <w:pStyle w:val="BodyText"/>
      </w:pPr>
      <w:r w:rsidRPr="00C40E5B">
        <w:rPr>
          <w:b/>
        </w:rPr>
        <w:t>Public:</w:t>
      </w:r>
      <w:r>
        <w:t xml:space="preserve"> Private views are only visible to the user </w:t>
      </w:r>
      <w:r w:rsidR="00CC2FA4">
        <w:t xml:space="preserve">who </w:t>
      </w:r>
      <w:r>
        <w:t>create</w:t>
      </w:r>
      <w:r w:rsidR="00CC2FA4">
        <w:t>s</w:t>
      </w:r>
      <w:r>
        <w:t xml:space="preserve"> them.  Public views are visible to all users with access to the site.</w:t>
      </w:r>
    </w:p>
    <w:p w14:paraId="20C907A0" w14:textId="77777777" w:rsidR="00053C66" w:rsidRDefault="00053C66" w:rsidP="00053C66">
      <w:pPr>
        <w:pStyle w:val="BodyText"/>
      </w:pPr>
    </w:p>
    <w:p w14:paraId="5B363A66" w14:textId="400DA325" w:rsidR="00053C66" w:rsidRDefault="00053C66" w:rsidP="00053C66">
      <w:pPr>
        <w:pStyle w:val="BodyText"/>
      </w:pPr>
      <w:r>
        <w:t>To restore a view</w:t>
      </w:r>
      <w:r w:rsidR="001926BC">
        <w:t>, s</w:t>
      </w:r>
      <w:r>
        <w:t xml:space="preserve">elect </w:t>
      </w:r>
      <w:r w:rsidR="001926BC">
        <w:t xml:space="preserve">the </w:t>
      </w:r>
      <w:r>
        <w:t>Apply Saved View</w:t>
      </w:r>
      <w:r w:rsidR="001926BC">
        <w:t xml:space="preserve"> button</w:t>
      </w:r>
      <w:r>
        <w:t xml:space="preserve"> from the </w:t>
      </w:r>
      <w:r w:rsidR="001926BC">
        <w:t>V</w:t>
      </w:r>
      <w:r>
        <w:t xml:space="preserve">iewer toolbar.  Highlight the desired view and </w:t>
      </w:r>
      <w:r w:rsidR="001926BC">
        <w:t xml:space="preserve">click </w:t>
      </w:r>
      <w:r>
        <w:t xml:space="preserve">the </w:t>
      </w:r>
      <w:r w:rsidR="001926BC">
        <w:t>A</w:t>
      </w:r>
      <w:r>
        <w:t>pply button</w:t>
      </w:r>
      <w:r w:rsidR="008711D6">
        <w:t xml:space="preserve"> or double</w:t>
      </w:r>
      <w:r w:rsidR="001926BC">
        <w:t>-</w:t>
      </w:r>
      <w:r w:rsidR="008711D6">
        <w:t>click the desired view</w:t>
      </w:r>
      <w:r>
        <w:t>.</w:t>
      </w:r>
    </w:p>
    <w:p w14:paraId="4A6B3A83" w14:textId="77777777" w:rsidR="00053C66" w:rsidRDefault="00053C66" w:rsidP="00053C66">
      <w:pPr>
        <w:pStyle w:val="BodyText"/>
      </w:pPr>
      <w:r>
        <w:rPr>
          <w:noProof/>
        </w:rPr>
        <w:lastRenderedPageBreak/>
        <w:drawing>
          <wp:inline distT="0" distB="0" distL="0" distR="0" wp14:anchorId="79579133" wp14:editId="2F6A58A0">
            <wp:extent cx="4076700" cy="2390775"/>
            <wp:effectExtent l="0" t="0" r="0" b="9525"/>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76700" cy="2390775"/>
                    </a:xfrm>
                    <a:prstGeom prst="rect">
                      <a:avLst/>
                    </a:prstGeom>
                  </pic:spPr>
                </pic:pic>
              </a:graphicData>
            </a:graphic>
          </wp:inline>
        </w:drawing>
      </w:r>
    </w:p>
    <w:p w14:paraId="0EB09D2B" w14:textId="77777777" w:rsidR="00053C66" w:rsidRDefault="00053C66" w:rsidP="00053C66">
      <w:pPr>
        <w:pStyle w:val="BodyText"/>
      </w:pPr>
    </w:p>
    <w:p w14:paraId="288A2B7A" w14:textId="31265FC3" w:rsidR="00053C66" w:rsidRDefault="00053C66" w:rsidP="00053C66">
      <w:pPr>
        <w:pStyle w:val="BodyText"/>
      </w:pPr>
      <w:r w:rsidRPr="007957A2">
        <w:rPr>
          <w:b/>
        </w:rPr>
        <w:t>Managing Saved views</w:t>
      </w:r>
      <w:r>
        <w:t>:  From the Manage BIM Viewer application</w:t>
      </w:r>
      <w:r w:rsidR="001926BC">
        <w:t>, s</w:t>
      </w:r>
      <w:r>
        <w:t xml:space="preserve">elect a model to manage its saved views. To display all saved views </w:t>
      </w:r>
      <w:r w:rsidR="001926BC">
        <w:t xml:space="preserve">that are </w:t>
      </w:r>
      <w:r>
        <w:t>associated with the model</w:t>
      </w:r>
      <w:r w:rsidR="001926BC">
        <w:t xml:space="preserve"> </w:t>
      </w:r>
      <w:r w:rsidR="000B1D86">
        <w:t>S</w:t>
      </w:r>
      <w:r>
        <w:t>elect Action</w:t>
      </w:r>
      <w:r w:rsidR="001926BC">
        <w:t xml:space="preserve"> </w:t>
      </w:r>
      <w:r>
        <w:t>&gt;</w:t>
      </w:r>
      <w:r w:rsidR="00793677">
        <w:t xml:space="preserve"> </w:t>
      </w:r>
      <w:r>
        <w:t xml:space="preserve">Manage Saved Views. This displays all the Saved Views </w:t>
      </w:r>
      <w:r w:rsidR="001926BC">
        <w:t xml:space="preserve">that are </w:t>
      </w:r>
      <w:r>
        <w:t>associated with the model.</w:t>
      </w:r>
    </w:p>
    <w:p w14:paraId="57B2AB47" w14:textId="77777777" w:rsidR="00053C66" w:rsidRDefault="00053C66" w:rsidP="00053C66">
      <w:pPr>
        <w:pStyle w:val="BodyText"/>
      </w:pPr>
      <w:r>
        <w:rPr>
          <w:noProof/>
        </w:rPr>
        <w:drawing>
          <wp:inline distT="0" distB="0" distL="0" distR="0" wp14:anchorId="1DD6B8C9" wp14:editId="517BB582">
            <wp:extent cx="5577840" cy="2396490"/>
            <wp:effectExtent l="0" t="0" r="3810" b="381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7840" cy="2396490"/>
                    </a:xfrm>
                    <a:prstGeom prst="rect">
                      <a:avLst/>
                    </a:prstGeom>
                  </pic:spPr>
                </pic:pic>
              </a:graphicData>
            </a:graphic>
          </wp:inline>
        </w:drawing>
      </w:r>
    </w:p>
    <w:p w14:paraId="7C61B953" w14:textId="26C807B7" w:rsidR="00053C66" w:rsidRPr="005F3A0B" w:rsidRDefault="00053C66" w:rsidP="00053C66">
      <w:pPr>
        <w:pStyle w:val="BodyText"/>
      </w:pPr>
      <w:r>
        <w:t>Views can be deleted from th</w:t>
      </w:r>
      <w:r w:rsidR="001926BC">
        <w:t>e Manage Saved Views</w:t>
      </w:r>
      <w:r>
        <w:t xml:space="preserve"> </w:t>
      </w:r>
      <w:r w:rsidR="001926BC">
        <w:t>dialog</w:t>
      </w:r>
      <w:r>
        <w:t xml:space="preserve">.  However, views </w:t>
      </w:r>
      <w:r w:rsidR="001926BC">
        <w:t>can</w:t>
      </w:r>
      <w:r>
        <w:t xml:space="preserve"> only be created from within the </w:t>
      </w:r>
      <w:r w:rsidR="00793677">
        <w:t>V</w:t>
      </w:r>
      <w:r>
        <w:t>iewer.</w:t>
      </w:r>
    </w:p>
    <w:p w14:paraId="4C0FB2FE" w14:textId="77777777" w:rsidR="00053C66" w:rsidRDefault="00053C66" w:rsidP="00053C66">
      <w:pPr>
        <w:pStyle w:val="Heading3"/>
      </w:pPr>
      <w:bookmarkStart w:id="560" w:name="_Toc483994019"/>
      <w:r>
        <w:t>Asset Properties</w:t>
      </w:r>
      <w:bookmarkEnd w:id="560"/>
    </w:p>
    <w:p w14:paraId="11528E45" w14:textId="62DCCCBF" w:rsidR="00053C66" w:rsidRDefault="00053C66" w:rsidP="00053C66">
      <w:pPr>
        <w:pStyle w:val="BodyText"/>
      </w:pPr>
      <w:r>
        <w:t>In all of the application</w:t>
      </w:r>
      <w:r w:rsidR="001926BC">
        <w:t>s</w:t>
      </w:r>
      <w:r>
        <w:t xml:space="preserve"> that </w:t>
      </w:r>
      <w:r w:rsidR="001926BC">
        <w:t xml:space="preserve">support the </w:t>
      </w:r>
      <w:r w:rsidR="00793677">
        <w:t>V</w:t>
      </w:r>
      <w:r>
        <w:t xml:space="preserve">iewer </w:t>
      </w:r>
      <w:r w:rsidR="001926BC">
        <w:t>with the</w:t>
      </w:r>
      <w:r>
        <w:t xml:space="preserve"> except</w:t>
      </w:r>
      <w:r w:rsidR="001926BC">
        <w:t>ion of</w:t>
      </w:r>
      <w:r>
        <w:t xml:space="preserve"> the </w:t>
      </w:r>
      <w:r w:rsidR="001926BC">
        <w:t>A</w:t>
      </w:r>
      <w:r>
        <w:t>sset appl</w:t>
      </w:r>
      <w:r w:rsidR="001926BC">
        <w:t>ic</w:t>
      </w:r>
      <w:r>
        <w:t xml:space="preserve">ation, the asset details for the currently selected asset can be displayed in the </w:t>
      </w:r>
      <w:r w:rsidR="001926BC">
        <w:t>V</w:t>
      </w:r>
      <w:r>
        <w:t xml:space="preserve">iewer. From the viewer </w:t>
      </w:r>
      <w:r w:rsidR="00B805BC">
        <w:t xml:space="preserve">bottom </w:t>
      </w:r>
      <w:r>
        <w:t xml:space="preserve">toolbar select the Asset Detail </w:t>
      </w:r>
      <w:r w:rsidR="001926BC">
        <w:t>button</w:t>
      </w:r>
      <w:r>
        <w:t xml:space="preserve"> </w:t>
      </w:r>
      <w:r>
        <w:rPr>
          <w:noProof/>
        </w:rPr>
        <w:drawing>
          <wp:inline distT="0" distB="0" distL="0" distR="0" wp14:anchorId="11EF28CD" wp14:editId="1EFCFB85">
            <wp:extent cx="209550" cy="209550"/>
            <wp:effectExtent l="0" t="0" r="0"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tb_findAsset.png"/>
                    <pic:cNvPicPr/>
                  </pic:nvPicPr>
                  <pic:blipFill>
                    <a:blip r:embed="rId46"/>
                    <a:stretch>
                      <a:fillRect/>
                    </a:stretch>
                  </pic:blipFill>
                  <pic:spPr>
                    <a:xfrm>
                      <a:off x="0" y="0"/>
                      <a:ext cx="209550" cy="209550"/>
                    </a:xfrm>
                    <a:prstGeom prst="rect">
                      <a:avLst/>
                    </a:prstGeom>
                  </pic:spPr>
                </pic:pic>
              </a:graphicData>
            </a:graphic>
          </wp:inline>
        </w:drawing>
      </w:r>
      <w:r>
        <w:t xml:space="preserve">.  The properties for the asset are listed in a property sheet style display.  Properties in this view are read-only.  </w:t>
      </w:r>
    </w:p>
    <w:p w14:paraId="2728B84C" w14:textId="4802026B" w:rsidR="00053C66" w:rsidRPr="009540F0" w:rsidRDefault="00053C66" w:rsidP="00053C66">
      <w:pPr>
        <w:pStyle w:val="BodyText"/>
      </w:pPr>
      <w:r>
        <w:t xml:space="preserve">While the Asset property sheet is displayed, changing the selected item in the viewer updates the </w:t>
      </w:r>
      <w:r w:rsidR="001926BC">
        <w:t>a</w:t>
      </w:r>
      <w:r>
        <w:t>sset properties with to the new selection</w:t>
      </w:r>
      <w:r w:rsidR="001926BC">
        <w:t>.</w:t>
      </w:r>
    </w:p>
    <w:p w14:paraId="6032FD2C" w14:textId="77777777" w:rsidR="00053C66" w:rsidRDefault="00053C66" w:rsidP="00053C66">
      <w:pPr>
        <w:pStyle w:val="BodyText"/>
      </w:pPr>
      <w:r w:rsidRPr="005B7413">
        <w:rPr>
          <w:noProof/>
        </w:rPr>
        <w:lastRenderedPageBreak/>
        <w:drawing>
          <wp:inline distT="0" distB="0" distL="0" distR="0" wp14:anchorId="6A49D5E3" wp14:editId="2D9F44A0">
            <wp:extent cx="5577840" cy="5129370"/>
            <wp:effectExtent l="0" t="0" r="381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7840" cy="5129370"/>
                    </a:xfrm>
                    <a:prstGeom prst="rect">
                      <a:avLst/>
                    </a:prstGeom>
                    <a:noFill/>
                    <a:ln>
                      <a:noFill/>
                    </a:ln>
                  </pic:spPr>
                </pic:pic>
              </a:graphicData>
            </a:graphic>
          </wp:inline>
        </w:drawing>
      </w:r>
    </w:p>
    <w:p w14:paraId="1F27585A" w14:textId="77777777" w:rsidR="00053C66" w:rsidRDefault="00053C66" w:rsidP="00053C66">
      <w:pPr>
        <w:pStyle w:val="BodyText"/>
      </w:pPr>
      <w:r>
        <w:t>Several additional records are available from the Asset property sheet.</w:t>
      </w:r>
    </w:p>
    <w:p w14:paraId="43754698" w14:textId="1DE46686" w:rsidR="00053C66" w:rsidRDefault="00053C66" w:rsidP="00290201">
      <w:pPr>
        <w:pStyle w:val="BodyText"/>
        <w:numPr>
          <w:ilvl w:val="0"/>
          <w:numId w:val="28"/>
        </w:numPr>
      </w:pPr>
      <w:r>
        <w:t xml:space="preserve">Clicking the location entry replaces the asset properties with properties for the asset’s location.  Clicking the </w:t>
      </w:r>
      <w:r w:rsidR="00793677">
        <w:t>P</w:t>
      </w:r>
      <w:r>
        <w:t xml:space="preserve">arent field of the Location properties </w:t>
      </w:r>
      <w:r w:rsidR="00C12997">
        <w:t xml:space="preserve">moves the location </w:t>
      </w:r>
      <w:r>
        <w:t>up the location hierarchy</w:t>
      </w:r>
      <w:r w:rsidR="00793677">
        <w:t>.</w:t>
      </w:r>
    </w:p>
    <w:p w14:paraId="0521FD27" w14:textId="72E719D0" w:rsidR="00053C66" w:rsidRDefault="00053C66" w:rsidP="00290201">
      <w:pPr>
        <w:pStyle w:val="BodyText"/>
        <w:numPr>
          <w:ilvl w:val="0"/>
          <w:numId w:val="28"/>
        </w:numPr>
      </w:pPr>
      <w:r>
        <w:t>If the Manufacture</w:t>
      </w:r>
      <w:r w:rsidR="00C12997">
        <w:t>r data</w:t>
      </w:r>
      <w:r>
        <w:t xml:space="preserve"> is present, clicking it replaces the asset properties with Company properties</w:t>
      </w:r>
      <w:r w:rsidR="00C12997">
        <w:t>.</w:t>
      </w:r>
    </w:p>
    <w:p w14:paraId="03F98309" w14:textId="421D61A4" w:rsidR="00053C66" w:rsidRDefault="00053C66" w:rsidP="00290201">
      <w:pPr>
        <w:pStyle w:val="BodyText"/>
        <w:numPr>
          <w:ilvl w:val="0"/>
          <w:numId w:val="28"/>
        </w:numPr>
      </w:pPr>
      <w:r>
        <w:t>If the Product ID is present, clicking it replaces the asset properties with Product properties</w:t>
      </w:r>
      <w:r w:rsidR="00793677">
        <w:t>.</w:t>
      </w:r>
    </w:p>
    <w:p w14:paraId="162496C9" w14:textId="63BE8D08" w:rsidR="00053C66" w:rsidRDefault="00053C66" w:rsidP="00290201">
      <w:pPr>
        <w:pStyle w:val="BodyText"/>
        <w:numPr>
          <w:ilvl w:val="0"/>
          <w:numId w:val="28"/>
        </w:numPr>
      </w:pPr>
      <w:r>
        <w:t xml:space="preserve">If any of the records have attachments, the </w:t>
      </w:r>
      <w:r w:rsidR="00C12997">
        <w:t>A</w:t>
      </w:r>
      <w:r>
        <w:t xml:space="preserve">ttachment </w:t>
      </w:r>
      <w:r w:rsidR="00C12997">
        <w:t>button</w:t>
      </w:r>
      <w:r>
        <w:t xml:space="preserve"> is displayed. Clicking it displays the attachment list which then allows individual attachments to be displayed.  Attachments are displayed in a new browser window.</w:t>
      </w:r>
    </w:p>
    <w:p w14:paraId="14B95E6F" w14:textId="77777777" w:rsidR="00053C66" w:rsidRDefault="00053C66" w:rsidP="00053C66">
      <w:pPr>
        <w:pStyle w:val="BodyText"/>
      </w:pPr>
      <w:r>
        <w:t>When drilling down into related data, the properties sheets are stacked.  For example:</w:t>
      </w:r>
    </w:p>
    <w:p w14:paraId="266891C1" w14:textId="77777777" w:rsidR="00053C66" w:rsidRDefault="00053C66" w:rsidP="00290201">
      <w:pPr>
        <w:pStyle w:val="BodyText"/>
        <w:numPr>
          <w:ilvl w:val="0"/>
          <w:numId w:val="29"/>
        </w:numPr>
      </w:pPr>
      <w:r>
        <w:t>AHU-1 (asset)</w:t>
      </w:r>
    </w:p>
    <w:p w14:paraId="14AC7341" w14:textId="77777777" w:rsidR="00053C66" w:rsidRDefault="00053C66" w:rsidP="00290201">
      <w:pPr>
        <w:pStyle w:val="BodyText"/>
        <w:numPr>
          <w:ilvl w:val="0"/>
          <w:numId w:val="29"/>
        </w:numPr>
      </w:pPr>
      <w:r>
        <w:t>AHU-1 (Operating Location – Location)</w:t>
      </w:r>
    </w:p>
    <w:p w14:paraId="36CE4BCC" w14:textId="77777777" w:rsidR="00053C66" w:rsidRDefault="00053C66" w:rsidP="00290201">
      <w:pPr>
        <w:pStyle w:val="BodyText"/>
        <w:numPr>
          <w:ilvl w:val="0"/>
          <w:numId w:val="29"/>
        </w:numPr>
      </w:pPr>
      <w:r>
        <w:t>CC-Second Floor-2005 (Room – Location)</w:t>
      </w:r>
    </w:p>
    <w:p w14:paraId="233E9A04" w14:textId="77777777" w:rsidR="00053C66" w:rsidRDefault="00053C66" w:rsidP="00290201">
      <w:pPr>
        <w:pStyle w:val="BodyText"/>
        <w:numPr>
          <w:ilvl w:val="0"/>
          <w:numId w:val="29"/>
        </w:numPr>
      </w:pPr>
      <w:r>
        <w:lastRenderedPageBreak/>
        <w:t>CC-Second Floor (Floor – Location)</w:t>
      </w:r>
    </w:p>
    <w:p w14:paraId="33A75B2E" w14:textId="73310A69" w:rsidR="00053C66" w:rsidRDefault="00053C66" w:rsidP="00053C66">
      <w:pPr>
        <w:pStyle w:val="BodyText"/>
      </w:pPr>
      <w:r>
        <w:t xml:space="preserve">The </w:t>
      </w:r>
      <w:r w:rsidR="00C12997">
        <w:t>B</w:t>
      </w:r>
      <w:r>
        <w:t xml:space="preserve">ack button moves </w:t>
      </w:r>
      <w:r w:rsidR="00C12997">
        <w:t xml:space="preserve">the location </w:t>
      </w:r>
      <w:r>
        <w:t>down the stack discarding the top property sheet.</w:t>
      </w:r>
    </w:p>
    <w:p w14:paraId="3661B161" w14:textId="77777777" w:rsidR="00053C66" w:rsidRDefault="00053C66" w:rsidP="00053C66">
      <w:pPr>
        <w:pStyle w:val="BodyText"/>
      </w:pPr>
      <w:r>
        <w:t>Moving to a new selection discards the entire stack and displays the Asset properties for that selection.</w:t>
      </w:r>
    </w:p>
    <w:p w14:paraId="5CDE9C85" w14:textId="77777777" w:rsidR="00FE4238" w:rsidRDefault="00FE4238" w:rsidP="009E6AA3">
      <w:pPr>
        <w:pStyle w:val="Heading2"/>
      </w:pPr>
      <w:bookmarkStart w:id="561" w:name="_Toc317518826"/>
      <w:bookmarkStart w:id="562" w:name="_Ref379298760"/>
      <w:bookmarkStart w:id="563" w:name="_Ref379298777"/>
      <w:bookmarkStart w:id="564" w:name="_Ref293568701"/>
      <w:bookmarkStart w:id="565" w:name="_Toc483994020"/>
      <w:r>
        <w:t>Viewer Navigation</w:t>
      </w:r>
      <w:bookmarkEnd w:id="565"/>
      <w:r>
        <w:t xml:space="preserve"> </w:t>
      </w:r>
    </w:p>
    <w:p w14:paraId="632782B1" w14:textId="41F65797" w:rsidR="004F53FB" w:rsidRDefault="004F53FB" w:rsidP="004F53FB">
      <w:pPr>
        <w:pStyle w:val="BodyText"/>
      </w:pPr>
      <w:r>
        <w:t xml:space="preserve">Basic and extended viewer navigation and view manipulation is provided by Autodesk as part of the Forge </w:t>
      </w:r>
      <w:r w:rsidR="00EF3F3A">
        <w:t>V</w:t>
      </w:r>
      <w:r>
        <w:t>iewers.  These functions are accessed from the bottom toolbar.</w:t>
      </w:r>
    </w:p>
    <w:p w14:paraId="4AEE5E90" w14:textId="77777777" w:rsidR="00C12997" w:rsidRPr="004F53FB" w:rsidRDefault="00C12997" w:rsidP="004F53FB">
      <w:pPr>
        <w:pStyle w:val="BodyText"/>
      </w:pPr>
    </w:p>
    <w:p w14:paraId="7DCD9B1C" w14:textId="77777777" w:rsidR="00CE5603" w:rsidRDefault="00CE5603" w:rsidP="00CE5603">
      <w:pPr>
        <w:pStyle w:val="Heading3"/>
      </w:pPr>
      <w:bookmarkStart w:id="566" w:name="_Toc483994021"/>
      <w:r>
        <w:t>Viewer Toolbar</w:t>
      </w:r>
      <w:bookmarkEnd w:id="566"/>
    </w:p>
    <w:p w14:paraId="53C48711" w14:textId="688BCD5F" w:rsidR="00B805BC" w:rsidRPr="00B805BC" w:rsidRDefault="00B805BC" w:rsidP="00B805BC">
      <w:pPr>
        <w:pStyle w:val="BodyText"/>
      </w:pPr>
      <w:r>
        <w:t xml:space="preserve">The left hand three sections of the bottom toolbar are part of the basic viewer package as provided by Autodesk.  This provided access to standard viewer </w:t>
      </w:r>
      <w:r w:rsidR="00A82046">
        <w:t>navigation features, viewer configuration</w:t>
      </w:r>
      <w:r w:rsidR="00C12997">
        <w:t>,</w:t>
      </w:r>
      <w:r w:rsidR="00A82046">
        <w:t xml:space="preserve"> and model properties.  Several of these features are highlighted below</w:t>
      </w:r>
      <w:r w:rsidR="00055DEF">
        <w:t>:</w:t>
      </w:r>
    </w:p>
    <w:p w14:paraId="357E87CB" w14:textId="77777777" w:rsidR="00FE4238" w:rsidRDefault="0062245D" w:rsidP="00FE4238">
      <w:pPr>
        <w:pStyle w:val="BodyText"/>
      </w:pPr>
      <w:r w:rsidRPr="0062245D">
        <w:rPr>
          <w:noProof/>
        </w:rPr>
        <w:drawing>
          <wp:inline distT="0" distB="0" distL="0" distR="0" wp14:anchorId="52187BD3" wp14:editId="1053355B">
            <wp:extent cx="5577840" cy="2835142"/>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7840" cy="2835142"/>
                    </a:xfrm>
                    <a:prstGeom prst="rect">
                      <a:avLst/>
                    </a:prstGeom>
                    <a:noFill/>
                    <a:ln>
                      <a:noFill/>
                    </a:ln>
                  </pic:spPr>
                </pic:pic>
              </a:graphicData>
            </a:graphic>
          </wp:inline>
        </w:drawing>
      </w:r>
    </w:p>
    <w:p w14:paraId="522C50CF" w14:textId="63108DD8" w:rsidR="0062245D" w:rsidRDefault="0062245D" w:rsidP="00FE4238">
      <w:pPr>
        <w:pStyle w:val="BodyText"/>
      </w:pPr>
      <w:r>
        <w:t xml:space="preserve">The two sections </w:t>
      </w:r>
      <w:r w:rsidR="00C12997">
        <w:t xml:space="preserve">to the right </w:t>
      </w:r>
      <w:r>
        <w:t xml:space="preserve">of the </w:t>
      </w:r>
      <w:r w:rsidR="00C12997">
        <w:t>bottom toolbar</w:t>
      </w:r>
      <w:r>
        <w:t xml:space="preserve"> contain IBM extensions and access to Maximo specific features.</w:t>
      </w:r>
    </w:p>
    <w:p w14:paraId="0924FBC8" w14:textId="77777777" w:rsidR="0062245D" w:rsidRDefault="00AC75C6" w:rsidP="00FE4238">
      <w:pPr>
        <w:pStyle w:val="BodyText"/>
      </w:pPr>
      <w:r w:rsidRPr="00AC75C6">
        <w:rPr>
          <w:noProof/>
        </w:rPr>
        <w:lastRenderedPageBreak/>
        <w:drawing>
          <wp:inline distT="0" distB="0" distL="0" distR="0" wp14:anchorId="6332A685" wp14:editId="292B1A94">
            <wp:extent cx="5310505" cy="2643505"/>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10505" cy="2643505"/>
                    </a:xfrm>
                    <a:prstGeom prst="rect">
                      <a:avLst/>
                    </a:prstGeom>
                    <a:noFill/>
                    <a:ln>
                      <a:noFill/>
                    </a:ln>
                  </pic:spPr>
                </pic:pic>
              </a:graphicData>
            </a:graphic>
          </wp:inline>
        </w:drawing>
      </w:r>
    </w:p>
    <w:p w14:paraId="6ADBCE51" w14:textId="4019C4CA" w:rsidR="00FE4238" w:rsidRDefault="00FE4238" w:rsidP="00FE4238">
      <w:pPr>
        <w:pStyle w:val="BodyText"/>
      </w:pPr>
      <w:r w:rsidRPr="00345181">
        <w:rPr>
          <w:b/>
        </w:rPr>
        <w:t>Search</w:t>
      </w:r>
      <w:r w:rsidR="00762F3B">
        <w:t>:</w:t>
      </w:r>
      <w:r>
        <w:t xml:space="preserve"> The </w:t>
      </w:r>
      <w:r w:rsidR="00055DEF">
        <w:t>V</w:t>
      </w:r>
      <w:r>
        <w:t xml:space="preserve">iewer provides a quick search for items in the model.  It searches all </w:t>
      </w:r>
      <w:r w:rsidR="00AC75C6">
        <w:t xml:space="preserve">model </w:t>
      </w:r>
      <w:r>
        <w:t xml:space="preserve">properties </w:t>
      </w:r>
      <w:r w:rsidR="00762F3B">
        <w:t>for</w:t>
      </w:r>
      <w:r>
        <w:t xml:space="preserve"> all items for any property value that contains the search string.  Any item that has a match is part of the search result and is selected.</w:t>
      </w:r>
    </w:p>
    <w:p w14:paraId="0D86EF24" w14:textId="6B076906" w:rsidR="00FE4238" w:rsidRDefault="00762F3B" w:rsidP="00FE4238">
      <w:pPr>
        <w:pStyle w:val="BodyText"/>
      </w:pPr>
      <w:r>
        <w:rPr>
          <w:b/>
        </w:rPr>
        <w:t>N</w:t>
      </w:r>
      <w:r w:rsidR="00FE4238" w:rsidRPr="00515A7E">
        <w:rPr>
          <w:b/>
        </w:rPr>
        <w:t>avigations:</w:t>
      </w:r>
      <w:r w:rsidR="00FE4238">
        <w:t xml:space="preserve">   </w:t>
      </w:r>
      <w:r w:rsidR="00FE4238">
        <w:rPr>
          <w:noProof/>
        </w:rPr>
        <w:drawing>
          <wp:inline distT="0" distB="0" distL="0" distR="0" wp14:anchorId="75A76692" wp14:editId="3216E1D5">
            <wp:extent cx="209550" cy="209550"/>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previous.png"/>
                    <pic:cNvPicPr/>
                  </pic:nvPicPr>
                  <pic:blipFill>
                    <a:blip r:embed="rId59">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sidR="00FE4238">
        <w:t xml:space="preserve">   </w:t>
      </w:r>
      <w:r w:rsidR="00FE4238">
        <w:rPr>
          <w:noProof/>
        </w:rPr>
        <w:drawing>
          <wp:inline distT="0" distB="0" distL="0" distR="0" wp14:anchorId="32E26659" wp14:editId="327D2020">
            <wp:extent cx="209550" cy="209550"/>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next.png"/>
                    <pic:cNvPicPr/>
                  </pic:nvPicPr>
                  <pic:blipFill>
                    <a:blip r:embed="rId60">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sidR="00FE4238">
        <w:t xml:space="preserve">  The</w:t>
      </w:r>
      <w:r>
        <w:t xml:space="preserve"> navigation</w:t>
      </w:r>
      <w:r w:rsidR="00FE4238">
        <w:t xml:space="preserve"> arrows allow </w:t>
      </w:r>
      <w:r>
        <w:t xml:space="preserve">you to </w:t>
      </w:r>
      <w:r w:rsidR="00FE4238">
        <w:t>cycl</w:t>
      </w:r>
      <w:r>
        <w:t>e</w:t>
      </w:r>
      <w:r w:rsidR="00FE4238">
        <w:t xml:space="preserve"> the view and the current Maximo item through all the selected elements in the model.  The view is zoomed and centered to display the previous or next selected item.  The numbers indicate the current selection index and the total number of items selected.</w:t>
      </w:r>
    </w:p>
    <w:p w14:paraId="0C90F958" w14:textId="1654F581" w:rsidR="005E6295" w:rsidRPr="00FD6805" w:rsidRDefault="005E6295" w:rsidP="005E6295">
      <w:pPr>
        <w:pStyle w:val="BodyText"/>
        <w:rPr>
          <w:bCs/>
        </w:rPr>
      </w:pPr>
      <w:r>
        <w:rPr>
          <w:b/>
          <w:bCs/>
        </w:rPr>
        <w:t xml:space="preserve">Toggle Zoom to Context: </w:t>
      </w:r>
      <w:r>
        <w:rPr>
          <w:bCs/>
          <w:noProof/>
          <w:sz w:val="62"/>
          <w:szCs w:val="62"/>
        </w:rPr>
        <w:drawing>
          <wp:inline distT="0" distB="0" distL="0" distR="0" wp14:anchorId="05464385" wp14:editId="7398FB43">
            <wp:extent cx="209550" cy="209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autoZoomToSelected.png"/>
                    <pic:cNvPicPr/>
                  </pic:nvPicPr>
                  <pic:blipFill>
                    <a:blip r:embed="rId61">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sidRPr="00FD6805">
        <w:rPr>
          <w:bCs/>
          <w:sz w:val="62"/>
          <w:szCs w:val="62"/>
        </w:rPr>
        <w:t>/</w:t>
      </w:r>
      <w:r w:rsidRPr="00DA2DEC">
        <w:rPr>
          <w:noProof/>
        </w:rPr>
        <w:t xml:space="preserve"> </w:t>
      </w:r>
      <w:r w:rsidRPr="00DA2DEC">
        <w:rPr>
          <w:noProof/>
        </w:rPr>
        <w:drawing>
          <wp:inline distT="0" distB="0" distL="0" distR="0" wp14:anchorId="4EEC3126" wp14:editId="562669BA">
            <wp:extent cx="323850" cy="30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23850" cy="304800"/>
                    </a:xfrm>
                    <a:prstGeom prst="rect">
                      <a:avLst/>
                    </a:prstGeom>
                  </pic:spPr>
                </pic:pic>
              </a:graphicData>
            </a:graphic>
          </wp:inline>
        </w:drawing>
      </w:r>
      <w:r w:rsidRPr="00FD6805">
        <w:rPr>
          <w:bCs/>
        </w:rPr>
        <w:t xml:space="preserve">  Th</w:t>
      </w:r>
      <w:r w:rsidR="00762F3B">
        <w:rPr>
          <w:bCs/>
        </w:rPr>
        <w:t>e Toggle Zoom to Context</w:t>
      </w:r>
      <w:r>
        <w:rPr>
          <w:bCs/>
        </w:rPr>
        <w:t xml:space="preserve"> button enables or disables the auto zoom to context when moving among items in the Maximo selection list, or the individual items in a selection set.</w:t>
      </w:r>
      <w:r w:rsidRPr="00FD6805">
        <w:rPr>
          <w:bCs/>
        </w:rPr>
        <w:t xml:space="preserve"> </w:t>
      </w:r>
    </w:p>
    <w:p w14:paraId="30BA6077" w14:textId="5BBBF332" w:rsidR="005E6295" w:rsidRDefault="005E6295" w:rsidP="005E6295">
      <w:pPr>
        <w:pStyle w:val="BodyText"/>
      </w:pPr>
      <w:r>
        <w:rPr>
          <w:b/>
        </w:rPr>
        <w:t>Go to model Location</w:t>
      </w:r>
      <w:r w:rsidRPr="0055204D">
        <w:t>:</w:t>
      </w:r>
      <w:r>
        <w:rPr>
          <w:noProof/>
        </w:rPr>
        <w:drawing>
          <wp:inline distT="0" distB="0" distL="0" distR="0" wp14:anchorId="1AB2E621" wp14:editId="5C33467F">
            <wp:extent cx="209550" cy="209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deselect.png"/>
                    <pic:cNvPicPr/>
                  </pic:nvPicPr>
                  <pic:blipFill>
                    <a:blip r:embed="rId63">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762F3B">
        <w:t>e</w:t>
      </w:r>
      <w:r>
        <w:t xml:space="preserve"> </w:t>
      </w:r>
      <w:r w:rsidR="00762F3B">
        <w:t>Go to Model Location button</w:t>
      </w:r>
      <w:r>
        <w:t xml:space="preserve"> is only available in the Location application.  Selecting this </w:t>
      </w:r>
      <w:r w:rsidR="00762F3B">
        <w:t>button</w:t>
      </w:r>
      <w:r>
        <w:t xml:space="preserve"> sets the current Maximo location to the location </w:t>
      </w:r>
      <w:r w:rsidR="00762F3B">
        <w:t xml:space="preserve">that is </w:t>
      </w:r>
      <w:r>
        <w:t xml:space="preserve">associated with the model file </w:t>
      </w:r>
      <w:r w:rsidR="00762F3B">
        <w:t xml:space="preserve">that is </w:t>
      </w:r>
      <w:r>
        <w:t>displayed in the viewer, typically a facility.  Clicking on an unoccupied area of the viewer background accomplishes the same thing.</w:t>
      </w:r>
    </w:p>
    <w:p w14:paraId="7913713F" w14:textId="0F0BFD6C" w:rsidR="00FE4238" w:rsidRDefault="00FE4238" w:rsidP="00FE4238">
      <w:pPr>
        <w:pStyle w:val="BodyText"/>
      </w:pPr>
      <w:r>
        <w:rPr>
          <w:b/>
        </w:rPr>
        <w:t>Zoom to Selection:</w:t>
      </w:r>
      <w:r>
        <w:t xml:space="preserve">  </w:t>
      </w:r>
      <w:r>
        <w:rPr>
          <w:noProof/>
        </w:rPr>
        <w:drawing>
          <wp:inline distT="0" distB="0" distL="0" distR="0" wp14:anchorId="36244D0E" wp14:editId="29ACE08A">
            <wp:extent cx="209550" cy="20955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zoomToSelected.png"/>
                    <pic:cNvPicPr/>
                  </pic:nvPicPr>
                  <pic:blipFill>
                    <a:blip r:embed="rId64">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762F3B">
        <w:t>e Zoom to Selection</w:t>
      </w:r>
      <w:r>
        <w:t xml:space="preserve"> </w:t>
      </w:r>
      <w:r w:rsidR="00762F3B">
        <w:t>button</w:t>
      </w:r>
      <w:r>
        <w:t xml:space="preserve"> centers the model on the current selection and zooms the view into the current selections.  If multiple items are selected, the view includes all selected items.</w:t>
      </w:r>
    </w:p>
    <w:p w14:paraId="79EC6AAE" w14:textId="6F76C827" w:rsidR="00FE4238" w:rsidRDefault="00FE4238" w:rsidP="00FE4238">
      <w:pPr>
        <w:pStyle w:val="BodyText"/>
      </w:pPr>
      <w:r>
        <w:rPr>
          <w:b/>
        </w:rPr>
        <w:t>Zoom to Model:</w:t>
      </w:r>
      <w:r>
        <w:t xml:space="preserve"> </w:t>
      </w:r>
      <w:r>
        <w:rPr>
          <w:noProof/>
        </w:rPr>
        <w:drawing>
          <wp:inline distT="0" distB="0" distL="0" distR="0" wp14:anchorId="682EC86D" wp14:editId="65CBE393">
            <wp:extent cx="209550" cy="209550"/>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expandToFit.png"/>
                    <pic:cNvPicPr/>
                  </pic:nvPicPr>
                  <pic:blipFill>
                    <a:blip r:embed="rId65">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762F3B">
        <w:t>e</w:t>
      </w:r>
      <w:r w:rsidR="00762F3B" w:rsidRPr="00762F3B">
        <w:t xml:space="preserve"> </w:t>
      </w:r>
      <w:r w:rsidR="00762F3B">
        <w:t xml:space="preserve">Zoom to Model button </w:t>
      </w:r>
      <w:r>
        <w:t xml:space="preserve">zooms </w:t>
      </w:r>
      <w:r w:rsidR="00762F3B">
        <w:t xml:space="preserve">to </w:t>
      </w:r>
      <w:r>
        <w:t>the view so that the entire model is displayed</w:t>
      </w:r>
      <w:r w:rsidR="0079634E">
        <w:t>.</w:t>
      </w:r>
    </w:p>
    <w:p w14:paraId="7DC58B85" w14:textId="71F06FD4" w:rsidR="00FE4238" w:rsidRDefault="00FE4238" w:rsidP="00FE4238">
      <w:pPr>
        <w:pStyle w:val="BodyText"/>
      </w:pPr>
      <w:r>
        <w:rPr>
          <w:b/>
        </w:rPr>
        <w:t>Selection Mode:</w:t>
      </w:r>
      <w:r>
        <w:t xml:space="preserve"> The </w:t>
      </w:r>
      <w:r w:rsidR="00AD43E1">
        <w:t>S</w:t>
      </w:r>
      <w:r>
        <w:t xml:space="preserve">election </w:t>
      </w:r>
      <w:r w:rsidR="00AD43E1">
        <w:t>M</w:t>
      </w:r>
      <w:r>
        <w:t xml:space="preserve">ode </w:t>
      </w:r>
      <w:r w:rsidR="00AD43E1">
        <w:t>button</w:t>
      </w:r>
      <w:r>
        <w:t xml:space="preserve"> indicates </w:t>
      </w:r>
      <w:r w:rsidR="00AD43E1">
        <w:t>whether</w:t>
      </w:r>
      <w:r>
        <w:t xml:space="preserve"> the </w:t>
      </w:r>
      <w:r w:rsidR="007B518A">
        <w:t>V</w:t>
      </w:r>
      <w:r>
        <w:t xml:space="preserve">iewer is in single </w:t>
      </w:r>
      <w:r>
        <w:rPr>
          <w:noProof/>
        </w:rPr>
        <w:drawing>
          <wp:inline distT="0" distB="0" distL="0" distR="0" wp14:anchorId="59E66068" wp14:editId="760D6619">
            <wp:extent cx="209550" cy="209550"/>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selectSingle.png"/>
                    <pic:cNvPicPr/>
                  </pic:nvPicPr>
                  <pic:blipFill>
                    <a:blip r:embed="rId66">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or multi </w:t>
      </w:r>
      <w:r>
        <w:rPr>
          <w:noProof/>
        </w:rPr>
        <w:drawing>
          <wp:inline distT="0" distB="0" distL="0" distR="0" wp14:anchorId="7B12B1A2" wp14:editId="17358B11">
            <wp:extent cx="209550" cy="209550"/>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selectMultiple.png"/>
                    <pic:cNvPicPr/>
                  </pic:nvPicPr>
                  <pic:blipFill>
                    <a:blip r:embed="rId67">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selection mode.  In single selection mode</w:t>
      </w:r>
      <w:r w:rsidR="00AD43E1">
        <w:t>,</w:t>
      </w:r>
      <w:r>
        <w:t xml:space="preserve"> only a single item may be selected.  This is the default mode.  When the </w:t>
      </w:r>
      <w:r w:rsidR="007B518A">
        <w:t>V</w:t>
      </w:r>
      <w:r>
        <w:t xml:space="preserve">iewer is used with the </w:t>
      </w:r>
      <w:r w:rsidR="00AD43E1">
        <w:t>L</w:t>
      </w:r>
      <w:r>
        <w:t xml:space="preserve">ocation or </w:t>
      </w:r>
      <w:r w:rsidR="00AD43E1">
        <w:t>W</w:t>
      </w:r>
      <w:r>
        <w:t xml:space="preserve">ork </w:t>
      </w:r>
      <w:r w:rsidR="00AD43E1">
        <w:t>O</w:t>
      </w:r>
      <w:r>
        <w:t xml:space="preserve">rder </w:t>
      </w:r>
      <w:r w:rsidR="00AD43E1">
        <w:t>T</w:t>
      </w:r>
      <w:r>
        <w:t xml:space="preserve">racking application the </w:t>
      </w:r>
      <w:r w:rsidR="00AD43E1">
        <w:t>button</w:t>
      </w:r>
      <w:r>
        <w:t xml:space="preserve"> </w:t>
      </w:r>
      <w:r w:rsidR="00AD43E1">
        <w:t>can</w:t>
      </w:r>
      <w:r>
        <w:t xml:space="preserve"> be clicked to toggle between single and </w:t>
      </w:r>
      <w:proofErr w:type="spellStart"/>
      <w:r>
        <w:t>mutli</w:t>
      </w:r>
      <w:proofErr w:type="spellEnd"/>
      <w:r>
        <w:t>-select mode.  Multi select mode is used for creating selection sets to use to define Maximo systems. The restriction only applies to user selection. The display work and display systems dialogs can still select multiple items.  There is also a multi-select mode for the asset selection dialog in which multi-select is active.</w:t>
      </w:r>
    </w:p>
    <w:p w14:paraId="1E866654" w14:textId="77777777" w:rsidR="00CE5603" w:rsidRDefault="00CE5603" w:rsidP="00CE5603">
      <w:pPr>
        <w:pStyle w:val="Heading3"/>
      </w:pPr>
      <w:bookmarkStart w:id="567" w:name="_Toc483994022"/>
      <w:r>
        <w:lastRenderedPageBreak/>
        <w:t>Model Tree</w:t>
      </w:r>
      <w:bookmarkEnd w:id="567"/>
    </w:p>
    <w:p w14:paraId="2510657B" w14:textId="77777777" w:rsidR="00CE5603" w:rsidRPr="00CE5603" w:rsidRDefault="00CE5603" w:rsidP="00CE5603">
      <w:pPr>
        <w:pStyle w:val="BodyText"/>
      </w:pPr>
      <w:r>
        <w:rPr>
          <w:noProof/>
        </w:rPr>
        <w:drawing>
          <wp:inline distT="0" distB="0" distL="0" distR="0" wp14:anchorId="7C24BE59" wp14:editId="28A75EDC">
            <wp:extent cx="3057525" cy="6810375"/>
            <wp:effectExtent l="0" t="0" r="9525" b="9525"/>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57525" cy="6810375"/>
                    </a:xfrm>
                    <a:prstGeom prst="rect">
                      <a:avLst/>
                    </a:prstGeom>
                  </pic:spPr>
                </pic:pic>
              </a:graphicData>
            </a:graphic>
          </wp:inline>
        </w:drawing>
      </w:r>
    </w:p>
    <w:p w14:paraId="0111E5AC" w14:textId="7A2DBA1C" w:rsidR="00FE4238" w:rsidRPr="00FE4238" w:rsidRDefault="00071B66" w:rsidP="00FE4238">
      <w:pPr>
        <w:pStyle w:val="BodyText"/>
      </w:pPr>
      <w:r>
        <w:t>The model tree reflects the internal structure of the model.  Different types of models have different structure</w:t>
      </w:r>
      <w:r w:rsidR="00AD43E1">
        <w:t>s</w:t>
      </w:r>
      <w:r>
        <w:t xml:space="preserve">. The model tree can be used to navigate through the model by using its structure.  </w:t>
      </w:r>
    </w:p>
    <w:p w14:paraId="26A49DA0" w14:textId="77777777" w:rsidR="00723213" w:rsidRDefault="00723213" w:rsidP="009E6AA3">
      <w:pPr>
        <w:pStyle w:val="Heading2"/>
      </w:pPr>
      <w:bookmarkStart w:id="568" w:name="_Toc483994023"/>
      <w:bookmarkEnd w:id="561"/>
      <w:bookmarkEnd w:id="562"/>
      <w:bookmarkEnd w:id="563"/>
      <w:bookmarkEnd w:id="564"/>
      <w:r>
        <w:lastRenderedPageBreak/>
        <w:t>Sections</w:t>
      </w:r>
      <w:bookmarkEnd w:id="568"/>
    </w:p>
    <w:p w14:paraId="143FC810" w14:textId="77777777" w:rsidR="00C6472B" w:rsidRDefault="00C6472B" w:rsidP="00C6472B">
      <w:pPr>
        <w:pStyle w:val="BodyText"/>
      </w:pPr>
      <w:r>
        <w:t xml:space="preserve">A model can be cut by a section plane in the </w:t>
      </w:r>
      <w:proofErr w:type="spellStart"/>
      <w:proofErr w:type="gramStart"/>
      <w:r>
        <w:t>X,Y</w:t>
      </w:r>
      <w:proofErr w:type="gramEnd"/>
      <w:r>
        <w:t>,or</w:t>
      </w:r>
      <w:proofErr w:type="spellEnd"/>
      <w:r>
        <w:t xml:space="preserve"> Z axis, or cut by a box in all three axis at once.</w:t>
      </w:r>
    </w:p>
    <w:p w14:paraId="6DEAD0FC" w14:textId="77777777" w:rsidR="00C6472B" w:rsidRPr="00C6472B" w:rsidRDefault="00C6472B" w:rsidP="00C6472B">
      <w:pPr>
        <w:pStyle w:val="BodyText"/>
      </w:pPr>
      <w:r>
        <w:t>Display the desired section tool and drag the arrow to move the cut plane through the model.</w:t>
      </w:r>
    </w:p>
    <w:p w14:paraId="64603A76" w14:textId="77777777" w:rsidR="00723213" w:rsidRDefault="00723213" w:rsidP="00723213">
      <w:pPr>
        <w:pStyle w:val="BodyText"/>
      </w:pPr>
      <w:r w:rsidRPr="00723213">
        <w:rPr>
          <w:noProof/>
        </w:rPr>
        <w:drawing>
          <wp:inline distT="0" distB="0" distL="0" distR="0" wp14:anchorId="37EEE195" wp14:editId="6250EBCA">
            <wp:extent cx="5577840" cy="3798447"/>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3798447"/>
                    </a:xfrm>
                    <a:prstGeom prst="rect">
                      <a:avLst/>
                    </a:prstGeom>
                    <a:noFill/>
                    <a:ln>
                      <a:noFill/>
                    </a:ln>
                  </pic:spPr>
                </pic:pic>
              </a:graphicData>
            </a:graphic>
          </wp:inline>
        </w:drawing>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C6472B" w14:paraId="31452784" w14:textId="77777777" w:rsidTr="008635B6">
        <w:trPr>
          <w:trHeight w:val="350"/>
        </w:trPr>
        <w:tc>
          <w:tcPr>
            <w:tcW w:w="1053" w:type="dxa"/>
            <w:tcMar>
              <w:left w:w="0" w:type="dxa"/>
              <w:right w:w="0" w:type="dxa"/>
            </w:tcMar>
          </w:tcPr>
          <w:p w14:paraId="5AAF9A1B" w14:textId="77777777" w:rsidR="00C6472B" w:rsidRPr="00FF5ADB" w:rsidRDefault="00C6472B" w:rsidP="008635B6">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1DB7E476" w14:textId="77777777" w:rsidR="00C6472B" w:rsidRDefault="00C6472B" w:rsidP="008635B6">
            <w:pPr>
              <w:pStyle w:val="Heading4"/>
              <w:spacing w:before="60" w:after="0"/>
              <w:ind w:left="0"/>
              <w:rPr>
                <w:b w:val="0"/>
                <w:i/>
                <w:sz w:val="20"/>
                <w:szCs w:val="20"/>
              </w:rPr>
            </w:pPr>
            <w:r>
              <w:rPr>
                <w:b w:val="0"/>
                <w:i/>
                <w:sz w:val="20"/>
                <w:szCs w:val="20"/>
              </w:rPr>
              <w:t>Use the Z section plane and the top down Orth view to create 2D floor or ceiling plans which can then be store as saved views for later use.  A view down the Z axis can be created by clicking on the Top of the view cube</w:t>
            </w:r>
          </w:p>
          <w:p w14:paraId="32C456DD" w14:textId="77777777" w:rsidR="00C6472B" w:rsidRPr="00FF5ADB" w:rsidRDefault="00C6472B" w:rsidP="008635B6">
            <w:pPr>
              <w:pStyle w:val="Heading4"/>
              <w:spacing w:before="60" w:after="0"/>
              <w:ind w:left="0"/>
              <w:rPr>
                <w:b w:val="0"/>
                <w:i/>
                <w:sz w:val="20"/>
                <w:szCs w:val="20"/>
              </w:rPr>
            </w:pPr>
            <w:r>
              <w:rPr>
                <w:b w:val="0"/>
                <w:i/>
                <w:sz w:val="20"/>
                <w:szCs w:val="20"/>
              </w:rPr>
              <w:t xml:space="preserve"> </w:t>
            </w:r>
            <w:r>
              <w:rPr>
                <w:noProof/>
              </w:rPr>
              <w:drawing>
                <wp:inline distT="0" distB="0" distL="0" distR="0" wp14:anchorId="55729C58" wp14:editId="28E4AE64">
                  <wp:extent cx="285750" cy="279583"/>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6222" cy="299613"/>
                          </a:xfrm>
                          <a:prstGeom prst="rect">
                            <a:avLst/>
                          </a:prstGeom>
                        </pic:spPr>
                      </pic:pic>
                    </a:graphicData>
                  </a:graphic>
                </wp:inline>
              </w:drawing>
            </w:r>
          </w:p>
        </w:tc>
      </w:tr>
    </w:tbl>
    <w:p w14:paraId="4509B484" w14:textId="77777777" w:rsidR="00796AFA" w:rsidRDefault="00796AFA" w:rsidP="009E6AA3">
      <w:pPr>
        <w:pStyle w:val="Heading2"/>
      </w:pPr>
      <w:bookmarkStart w:id="569" w:name="_Toc483994024"/>
      <w:r>
        <w:t>Geo Positioning</w:t>
      </w:r>
      <w:bookmarkEnd w:id="569"/>
    </w:p>
    <w:p w14:paraId="205F0352" w14:textId="530C4538" w:rsidR="00796AFA" w:rsidRDefault="00796AFA" w:rsidP="00796AFA">
      <w:pPr>
        <w:pStyle w:val="BodyText"/>
      </w:pPr>
      <w:r>
        <w:t xml:space="preserve">Building models </w:t>
      </w:r>
      <w:r w:rsidR="00AD43E1">
        <w:t>can</w:t>
      </w:r>
      <w:r>
        <w:t xml:space="preserve"> be geo positioned. To enable this, a map provider must be configured for the site using the Map Manger application.</w:t>
      </w:r>
    </w:p>
    <w:p w14:paraId="780F32AF" w14:textId="18C85D92" w:rsidR="00796AFA" w:rsidRDefault="00796AFA" w:rsidP="00796AFA">
      <w:pPr>
        <w:pStyle w:val="BodyText"/>
      </w:pPr>
      <w:r>
        <w:t xml:space="preserve">To </w:t>
      </w:r>
      <w:r w:rsidR="00AD43E1">
        <w:t>g</w:t>
      </w:r>
      <w:r>
        <w:t>eo position a building model:</w:t>
      </w:r>
    </w:p>
    <w:p w14:paraId="7A1851DE" w14:textId="395BE6B4" w:rsidR="00796AFA" w:rsidRDefault="00796AFA" w:rsidP="00290201">
      <w:pPr>
        <w:pStyle w:val="BodyText"/>
        <w:numPr>
          <w:ilvl w:val="0"/>
          <w:numId w:val="38"/>
        </w:numPr>
      </w:pPr>
      <w:r>
        <w:t>Select the Map tab</w:t>
      </w:r>
      <w:r w:rsidR="00250F1F">
        <w:t>.</w:t>
      </w:r>
    </w:p>
    <w:p w14:paraId="120999E0" w14:textId="15AE5159" w:rsidR="00796AFA" w:rsidRDefault="00796AFA" w:rsidP="00290201">
      <w:pPr>
        <w:pStyle w:val="BodyText"/>
        <w:numPr>
          <w:ilvl w:val="0"/>
          <w:numId w:val="38"/>
        </w:numPr>
      </w:pPr>
      <w:r>
        <w:t>Enter an address</w:t>
      </w:r>
      <w:r w:rsidR="00250F1F">
        <w:t>.</w:t>
      </w:r>
    </w:p>
    <w:p w14:paraId="4363A5E5" w14:textId="65C2CF90" w:rsidR="00AC75C6" w:rsidRDefault="00796AFA" w:rsidP="00290201">
      <w:pPr>
        <w:pStyle w:val="BodyText"/>
        <w:numPr>
          <w:ilvl w:val="0"/>
          <w:numId w:val="38"/>
        </w:numPr>
      </w:pPr>
      <w:r>
        <w:t>Press the Find button</w:t>
      </w:r>
      <w:r w:rsidR="00AD43E1">
        <w:t xml:space="preserve">. </w:t>
      </w:r>
      <w:r w:rsidR="00AC75C6">
        <w:t>If the location selected for the model has a service address, the address information is copied onto the model</w:t>
      </w:r>
      <w:r w:rsidR="007D1460">
        <w:t>.</w:t>
      </w:r>
    </w:p>
    <w:p w14:paraId="7DA1B108" w14:textId="7869CC11" w:rsidR="000B1D86" w:rsidRPr="00796AFA" w:rsidRDefault="000B1D86" w:rsidP="000B1D86">
      <w:pPr>
        <w:pStyle w:val="Base"/>
        <w:tabs>
          <w:tab w:val="left" w:pos="720"/>
        </w:tabs>
      </w:pPr>
      <w:r>
        <w:t xml:space="preserve">If the location associated with the Manage BIM Viewer record has a service </w:t>
      </w:r>
      <w:r w:rsidR="00984D77">
        <w:t>address,</w:t>
      </w:r>
      <w:r>
        <w:t xml:space="preserve"> th</w:t>
      </w:r>
      <w:r w:rsidR="00250F1F">
        <w:t>e</w:t>
      </w:r>
      <w:r>
        <w:t>n the address is pre-populated from the location.</w:t>
      </w:r>
    </w:p>
    <w:p w14:paraId="60E02DDD" w14:textId="77777777" w:rsidR="001A2649" w:rsidRDefault="001A2649" w:rsidP="009E6AA3">
      <w:pPr>
        <w:pStyle w:val="Heading2"/>
      </w:pPr>
      <w:bookmarkStart w:id="570" w:name="_Toc483994025"/>
      <w:r>
        <w:lastRenderedPageBreak/>
        <w:t>Work Order Tracking</w:t>
      </w:r>
      <w:bookmarkEnd w:id="570"/>
    </w:p>
    <w:p w14:paraId="134C51CD" w14:textId="1FA32C23" w:rsidR="001A2649" w:rsidRDefault="001A2649" w:rsidP="00251563">
      <w:pPr>
        <w:pStyle w:val="BodyText"/>
      </w:pPr>
      <w:r>
        <w:t xml:space="preserve">A </w:t>
      </w:r>
      <w:r w:rsidR="00E54C19">
        <w:t>3D View tab</w:t>
      </w:r>
      <w:r>
        <w:t xml:space="preserve"> is added to the Work Order Tracking application to provide visualization of both the </w:t>
      </w:r>
      <w:r w:rsidR="007D1460">
        <w:t>“</w:t>
      </w:r>
      <w:r>
        <w:t>path to top</w:t>
      </w:r>
      <w:r w:rsidR="007D1460">
        <w:t>” or location hierarchy</w:t>
      </w:r>
      <w:r>
        <w:t xml:space="preserve"> and context in a facility of the assets </w:t>
      </w:r>
      <w:r w:rsidR="009E150C">
        <w:t xml:space="preserve">that are </w:t>
      </w:r>
      <w:r>
        <w:t>associated with a work order.  It also provides use of the viewer to easily add and remove assets or location from a work order.</w:t>
      </w:r>
    </w:p>
    <w:p w14:paraId="71EAE921" w14:textId="77777777" w:rsidR="0086625E" w:rsidRDefault="00573F33" w:rsidP="0086625E">
      <w:pPr>
        <w:pStyle w:val="BodyText"/>
        <w:ind w:left="0"/>
        <w:rPr>
          <w:b/>
        </w:rPr>
      </w:pPr>
      <w:bookmarkStart w:id="571" w:name="_Toc317518829"/>
      <w:r w:rsidRPr="00573F33">
        <w:rPr>
          <w:noProof/>
        </w:rPr>
        <w:drawing>
          <wp:inline distT="0" distB="0" distL="0" distR="0" wp14:anchorId="680304AC" wp14:editId="56D72C39">
            <wp:extent cx="5577840" cy="3095527"/>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3095527"/>
                    </a:xfrm>
                    <a:prstGeom prst="rect">
                      <a:avLst/>
                    </a:prstGeom>
                    <a:noFill/>
                    <a:ln>
                      <a:noFill/>
                    </a:ln>
                  </pic:spPr>
                </pic:pic>
              </a:graphicData>
            </a:graphic>
          </wp:inline>
        </w:drawing>
      </w:r>
    </w:p>
    <w:p w14:paraId="5BFE9803" w14:textId="7BA53F3E" w:rsidR="001A2649" w:rsidRDefault="001A2649" w:rsidP="003D6239">
      <w:pPr>
        <w:pStyle w:val="BodyText"/>
      </w:pPr>
      <w:r>
        <w:rPr>
          <w:b/>
        </w:rPr>
        <w:t xml:space="preserve">Select viewer location: </w:t>
      </w:r>
      <w:r w:rsidRPr="00D76ED0">
        <w:t>This is the standard Maximo location lookup menu</w:t>
      </w:r>
      <w:r w:rsidR="00250F1F">
        <w:t>.</w:t>
      </w:r>
      <w:r>
        <w:t xml:space="preserve"> </w:t>
      </w:r>
      <w:r w:rsidR="00250F1F">
        <w:t>I</w:t>
      </w:r>
      <w:r>
        <w:t>t selects the current location for the viewer independent from any other part of the work order.  If a model is available for the location, it is displayed in the viewer</w:t>
      </w:r>
      <w:r w:rsidR="009E150C">
        <w:t>.</w:t>
      </w:r>
    </w:p>
    <w:p w14:paraId="511AA333" w14:textId="77777777" w:rsidR="001A2649" w:rsidRDefault="001A2649" w:rsidP="003D6239">
      <w:pPr>
        <w:pStyle w:val="BodyText"/>
      </w:pPr>
      <w:r>
        <w:rPr>
          <w:b/>
        </w:rPr>
        <w:t>Primary asset or location:</w:t>
      </w:r>
      <w:r>
        <w:t xml:space="preserve"> Displays the path to top for the primary asset or location for the work order and provides for displaying it in the viewer.</w:t>
      </w:r>
    </w:p>
    <w:p w14:paraId="05F3BBE4" w14:textId="77777777" w:rsidR="001A2649" w:rsidRDefault="001A2649" w:rsidP="003D6239">
      <w:pPr>
        <w:pStyle w:val="BodyText"/>
      </w:pPr>
      <w:r>
        <w:rPr>
          <w:b/>
        </w:rPr>
        <w:t xml:space="preserve">Multiple asset of location: </w:t>
      </w:r>
      <w:r w:rsidRPr="00472F5B">
        <w:t xml:space="preserve">Displays a forest of trees showing the path to </w:t>
      </w:r>
      <w:r>
        <w:t>top for every asset of location in the Multiple Asset, Location, and CI table, and provides for displaying them in the viewer.</w:t>
      </w:r>
    </w:p>
    <w:p w14:paraId="727BBD91" w14:textId="67ECDFCC" w:rsidR="00573F33" w:rsidRPr="00251563" w:rsidRDefault="00573F33" w:rsidP="00573F33">
      <w:pPr>
        <w:pStyle w:val="BodyText"/>
      </w:pPr>
      <w:r>
        <w:rPr>
          <w:b/>
        </w:rPr>
        <w:t>Display in Viewer</w:t>
      </w:r>
      <w:r w:rsidRPr="00472F5B">
        <w:t>:</w:t>
      </w:r>
      <w:r>
        <w:t xml:space="preserve"> Selecting the </w:t>
      </w:r>
      <w:r w:rsidRPr="00D407B5">
        <w:rPr>
          <w:color w:val="0070C0"/>
          <w:sz w:val="28"/>
          <w:szCs w:val="28"/>
        </w:rPr>
        <w:t>■</w:t>
      </w:r>
      <w:r>
        <w:t xml:space="preserve"> button for any listing in the tree displays that item in the viewer, loading the correct model file if necessary.</w:t>
      </w:r>
    </w:p>
    <w:p w14:paraId="1024562B" w14:textId="77777777" w:rsidR="00573F33" w:rsidRDefault="00573F33" w:rsidP="00573F33">
      <w:pPr>
        <w:pStyle w:val="Heading4"/>
      </w:pPr>
      <w:r>
        <w:t>Top Toolbar</w:t>
      </w:r>
    </w:p>
    <w:p w14:paraId="5D0A7813" w14:textId="0D781D18" w:rsidR="00573F33" w:rsidRPr="00573F33" w:rsidRDefault="00573F33" w:rsidP="00573F33">
      <w:pPr>
        <w:pStyle w:val="BodyText"/>
      </w:pPr>
      <w:r>
        <w:t xml:space="preserve">The tool bar on the </w:t>
      </w:r>
      <w:r w:rsidR="009E150C">
        <w:t>W</w:t>
      </w:r>
      <w:r>
        <w:t xml:space="preserve">ork </w:t>
      </w:r>
      <w:r w:rsidR="009E150C">
        <w:t>O</w:t>
      </w:r>
      <w:r>
        <w:t xml:space="preserve">rder </w:t>
      </w:r>
      <w:r w:rsidR="009E150C">
        <w:t>T</w:t>
      </w:r>
      <w:r>
        <w:t>racking application adds four functions to the standard viewer toolbar</w:t>
      </w:r>
      <w:r w:rsidR="00250F1F">
        <w:t>:</w:t>
      </w:r>
    </w:p>
    <w:p w14:paraId="75AD638A" w14:textId="77777777" w:rsidR="00573F33" w:rsidRPr="000D10C6" w:rsidRDefault="00FC2F54" w:rsidP="00573F33">
      <w:pPr>
        <w:pStyle w:val="BodyText"/>
      </w:pPr>
      <w:r w:rsidRPr="00FC2F54">
        <w:rPr>
          <w:noProof/>
        </w:rPr>
        <w:drawing>
          <wp:inline distT="0" distB="0" distL="0" distR="0" wp14:anchorId="17C87C92" wp14:editId="015FBC2B">
            <wp:extent cx="5577840" cy="1567628"/>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7840" cy="1567628"/>
                    </a:xfrm>
                    <a:prstGeom prst="rect">
                      <a:avLst/>
                    </a:prstGeom>
                    <a:noFill/>
                    <a:ln>
                      <a:noFill/>
                    </a:ln>
                  </pic:spPr>
                </pic:pic>
              </a:graphicData>
            </a:graphic>
          </wp:inline>
        </w:drawing>
      </w:r>
    </w:p>
    <w:p w14:paraId="17D0A1E4" w14:textId="77777777" w:rsidR="001A2649" w:rsidRDefault="001A2649" w:rsidP="003D6239">
      <w:pPr>
        <w:pStyle w:val="BodyText"/>
      </w:pPr>
      <w:r w:rsidRPr="003D6239">
        <w:rPr>
          <w:b/>
        </w:rPr>
        <w:lastRenderedPageBreak/>
        <w:t>Add Selection Set to Work Order</w:t>
      </w:r>
      <w:r>
        <w:t>:</w:t>
      </w:r>
      <w:r w:rsidR="00892C76">
        <w:rPr>
          <w:noProof/>
        </w:rPr>
        <w:drawing>
          <wp:inline distT="0" distB="0" distL="0" distR="0" wp14:anchorId="50C269E7" wp14:editId="4D65AA2B">
            <wp:extent cx="279365" cy="279365"/>
            <wp:effectExtent l="0" t="0" r="6985" b="6985"/>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add.png"/>
                    <pic:cNvPicPr/>
                  </pic:nvPicPr>
                  <pic:blipFill>
                    <a:blip r:embed="rId73">
                      <a:extLst>
                        <a:ext uri="{28A0092B-C50C-407E-A947-70E740481C1C}">
                          <a14:useLocalDpi xmlns:a14="http://schemas.microsoft.com/office/drawing/2010/main" val="0"/>
                        </a:ext>
                      </a:extLst>
                    </a:blip>
                    <a:stretch>
                      <a:fillRect/>
                    </a:stretch>
                  </pic:blipFill>
                  <pic:spPr>
                    <a:xfrm>
                      <a:off x="0" y="0"/>
                      <a:ext cx="279365" cy="279365"/>
                    </a:xfrm>
                    <a:prstGeom prst="rect">
                      <a:avLst/>
                    </a:prstGeom>
                  </pic:spPr>
                </pic:pic>
              </a:graphicData>
            </a:graphic>
          </wp:inline>
        </w:drawing>
      </w:r>
      <w:r>
        <w:t xml:space="preserve"> This button adds all the assets that are currently selected in the viewer to the work order Multiple Asset, Location, and CI table.</w:t>
      </w:r>
    </w:p>
    <w:p w14:paraId="39DF6BF0" w14:textId="77777777" w:rsidR="001A2649" w:rsidRDefault="001A2649" w:rsidP="003D6239">
      <w:pPr>
        <w:pStyle w:val="BodyText"/>
      </w:pPr>
      <w:r w:rsidRPr="003D6239">
        <w:rPr>
          <w:b/>
        </w:rPr>
        <w:t>Remove Selection Set from Work Order</w:t>
      </w:r>
      <w:r>
        <w:t>:</w:t>
      </w:r>
      <w:r w:rsidR="00892C76">
        <w:rPr>
          <w:noProof/>
        </w:rPr>
        <w:drawing>
          <wp:inline distT="0" distB="0" distL="0" distR="0" wp14:anchorId="503E2476" wp14:editId="7B09B1D5">
            <wp:extent cx="279365" cy="279365"/>
            <wp:effectExtent l="0" t="0" r="698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remove.png"/>
                    <pic:cNvPicPr/>
                  </pic:nvPicPr>
                  <pic:blipFill>
                    <a:blip r:embed="rId74">
                      <a:extLst>
                        <a:ext uri="{28A0092B-C50C-407E-A947-70E740481C1C}">
                          <a14:useLocalDpi xmlns:a14="http://schemas.microsoft.com/office/drawing/2010/main" val="0"/>
                        </a:ext>
                      </a:extLst>
                    </a:blip>
                    <a:stretch>
                      <a:fillRect/>
                    </a:stretch>
                  </pic:blipFill>
                  <pic:spPr>
                    <a:xfrm>
                      <a:off x="0" y="0"/>
                      <a:ext cx="279365" cy="279365"/>
                    </a:xfrm>
                    <a:prstGeom prst="rect">
                      <a:avLst/>
                    </a:prstGeom>
                  </pic:spPr>
                </pic:pic>
              </a:graphicData>
            </a:graphic>
          </wp:inline>
        </w:drawing>
      </w:r>
      <w:r>
        <w:t xml:space="preserve"> This button removes any asset that are currently selected in the viewer and that are currently in the Multiple Asset, Location and CI table from the table.  Selected items that are not in the table are ignored.</w:t>
      </w:r>
    </w:p>
    <w:p w14:paraId="4B3CB44C" w14:textId="29F52936" w:rsidR="00FC2F54" w:rsidRDefault="00FC2F54" w:rsidP="003D6239">
      <w:pPr>
        <w:pStyle w:val="BodyText"/>
        <w:rPr>
          <w:b/>
        </w:rPr>
      </w:pPr>
      <w:r>
        <w:rPr>
          <w:b/>
        </w:rPr>
        <w:t>Show Markup</w:t>
      </w:r>
      <w:r w:rsidR="00573F33">
        <w:rPr>
          <w:b/>
        </w:rPr>
        <w:t xml:space="preserve"> </w:t>
      </w:r>
      <w:r>
        <w:rPr>
          <w:b/>
          <w:noProof/>
        </w:rPr>
        <w:drawing>
          <wp:inline distT="0" distB="0" distL="0" distR="0" wp14:anchorId="3DF838F5" wp14:editId="76ADDD27">
            <wp:extent cx="304800" cy="30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60_redline_show.png"/>
                    <pic:cNvPicPr/>
                  </pic:nvPicPr>
                  <pic:blipFill>
                    <a:blip r:embed="rId75"/>
                    <a:stretch>
                      <a:fillRect/>
                    </a:stretch>
                  </pic:blipFill>
                  <pic:spPr>
                    <a:xfrm>
                      <a:off x="0" y="0"/>
                      <a:ext cx="304800" cy="304800"/>
                    </a:xfrm>
                    <a:prstGeom prst="rect">
                      <a:avLst/>
                    </a:prstGeom>
                  </pic:spPr>
                </pic:pic>
              </a:graphicData>
            </a:graphic>
          </wp:inline>
        </w:drawing>
      </w:r>
      <w:r w:rsidR="00573F33">
        <w:rPr>
          <w:b/>
        </w:rPr>
        <w:t xml:space="preserve"> </w:t>
      </w:r>
      <w:r>
        <w:t xml:space="preserve">This button displays a list of all the Work Views </w:t>
      </w:r>
      <w:r w:rsidR="00250F1F">
        <w:t xml:space="preserve">that are </w:t>
      </w:r>
      <w:r>
        <w:t xml:space="preserve">associated with this model and </w:t>
      </w:r>
      <w:r w:rsidR="00250F1F">
        <w:t>w</w:t>
      </w:r>
      <w:r>
        <w:t xml:space="preserve">ork </w:t>
      </w:r>
      <w:r w:rsidR="00250F1F">
        <w:t>o</w:t>
      </w:r>
      <w:r>
        <w:t xml:space="preserve">rder.  A view may be applied to the viewer </w:t>
      </w:r>
      <w:r w:rsidR="009E150C">
        <w:t>b</w:t>
      </w:r>
      <w:r>
        <w:t>y double</w:t>
      </w:r>
      <w:r w:rsidR="009E150C">
        <w:t>-</w:t>
      </w:r>
      <w:r>
        <w:t xml:space="preserve">clicking the view description of be selecting the view description then pressing the </w:t>
      </w:r>
      <w:r w:rsidR="009E150C">
        <w:t>A</w:t>
      </w:r>
      <w:r>
        <w:t>pply button.</w:t>
      </w:r>
    </w:p>
    <w:p w14:paraId="1A85199E" w14:textId="10F529B6" w:rsidR="0037657D" w:rsidRDefault="00FC2F54" w:rsidP="003D6239">
      <w:pPr>
        <w:pStyle w:val="BodyText"/>
      </w:pPr>
      <w:r>
        <w:rPr>
          <w:b/>
        </w:rPr>
        <w:t>Create Markup</w:t>
      </w:r>
      <w:r w:rsidR="00573F33">
        <w:t xml:space="preserve"> </w:t>
      </w:r>
      <w:r>
        <w:rPr>
          <w:noProof/>
        </w:rPr>
        <w:drawing>
          <wp:inline distT="0" distB="0" distL="0" distR="0" wp14:anchorId="070A0C52" wp14:editId="27874FAD">
            <wp:extent cx="304800" cy="30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0_redline.png"/>
                    <pic:cNvPicPr/>
                  </pic:nvPicPr>
                  <pic:blipFill>
                    <a:blip r:embed="rId76"/>
                    <a:stretch>
                      <a:fillRect/>
                    </a:stretch>
                  </pic:blipFill>
                  <pic:spPr>
                    <a:xfrm>
                      <a:off x="0" y="0"/>
                      <a:ext cx="304800" cy="304800"/>
                    </a:xfrm>
                    <a:prstGeom prst="rect">
                      <a:avLst/>
                    </a:prstGeom>
                  </pic:spPr>
                </pic:pic>
              </a:graphicData>
            </a:graphic>
          </wp:inline>
        </w:drawing>
      </w:r>
      <w:r w:rsidR="00573F33">
        <w:t xml:space="preserve"> </w:t>
      </w:r>
      <w:r w:rsidR="0037657D">
        <w:t xml:space="preserve">This button </w:t>
      </w:r>
      <w:r w:rsidR="00250F1F">
        <w:t>switches</w:t>
      </w:r>
      <w:r w:rsidR="0037657D">
        <w:t xml:space="preserve"> the viewer </w:t>
      </w:r>
      <w:r w:rsidR="00250F1F">
        <w:t>to</w:t>
      </w:r>
      <w:r w:rsidR="0037657D">
        <w:t xml:space="preserve"> Markup Mode and displays the Markup Toolbar.</w:t>
      </w:r>
    </w:p>
    <w:p w14:paraId="3C568123" w14:textId="77777777" w:rsidR="00A65C63" w:rsidRDefault="00A65C63" w:rsidP="00A65C63">
      <w:pPr>
        <w:pStyle w:val="Heading3"/>
      </w:pPr>
      <w:bookmarkStart w:id="572" w:name="_Toc483994026"/>
      <w:r>
        <w:t>Markup</w:t>
      </w:r>
      <w:bookmarkEnd w:id="572"/>
    </w:p>
    <w:p w14:paraId="5DA4FF71" w14:textId="081775C7" w:rsidR="008B0406" w:rsidRDefault="004D32C4" w:rsidP="008B0406">
      <w:pPr>
        <w:pStyle w:val="BodyText"/>
      </w:pPr>
      <w:r>
        <w:t xml:space="preserve">Markup mode provides a set of drawing tools that can be used to draw on top of the view that is displayed at the time </w:t>
      </w:r>
      <w:r w:rsidR="0021571B">
        <w:t xml:space="preserve">the </w:t>
      </w:r>
      <w:r>
        <w:t>markup mode is entered.  Once in markup mode</w:t>
      </w:r>
      <w:r w:rsidR="00954E88">
        <w:t>,</w:t>
      </w:r>
      <w:r>
        <w:t xml:space="preserve"> the view </w:t>
      </w:r>
      <w:r w:rsidR="00954E88">
        <w:t>can</w:t>
      </w:r>
      <w:r>
        <w:t>not be changed</w:t>
      </w:r>
      <w:r w:rsidR="0037657D">
        <w:t xml:space="preserve"> except to zoom and pan</w:t>
      </w:r>
      <w:r>
        <w:t xml:space="preserve">.  Once complete, the markup </w:t>
      </w:r>
      <w:r w:rsidR="00954E88">
        <w:t>can</w:t>
      </w:r>
      <w:r>
        <w:t xml:space="preserve"> be saved with the work order and displayed later.  A work order </w:t>
      </w:r>
      <w:r w:rsidR="00954E88">
        <w:t>can</w:t>
      </w:r>
      <w:r>
        <w:t xml:space="preserve"> have a</w:t>
      </w:r>
      <w:r w:rsidR="0025224D">
        <w:t>n</w:t>
      </w:r>
      <w:r>
        <w:t>y number of markups associated with it.</w:t>
      </w:r>
    </w:p>
    <w:p w14:paraId="1DE88930" w14:textId="38F677E2" w:rsidR="004D32C4" w:rsidRPr="008B0406" w:rsidRDefault="004D32C4" w:rsidP="008B0406">
      <w:pPr>
        <w:pStyle w:val="BodyText"/>
      </w:pPr>
      <w:r>
        <w:t>When markup mode is entered</w:t>
      </w:r>
      <w:r w:rsidR="00954E88">
        <w:t>,</w:t>
      </w:r>
      <w:r>
        <w:t xml:space="preserve"> the Markup toolbar is displayed</w:t>
      </w:r>
      <w:r w:rsidR="00250F1F">
        <w:t>:</w:t>
      </w:r>
    </w:p>
    <w:p w14:paraId="7CE3C8EE" w14:textId="77777777" w:rsidR="00A65C63" w:rsidRDefault="00A65C63" w:rsidP="00A65C63">
      <w:pPr>
        <w:pStyle w:val="BodyText"/>
      </w:pPr>
    </w:p>
    <w:p w14:paraId="49A05223" w14:textId="77777777" w:rsidR="00A65C63" w:rsidRDefault="00A65C63" w:rsidP="00A65C63">
      <w:pPr>
        <w:pStyle w:val="BodyText"/>
      </w:pPr>
      <w:r w:rsidRPr="00A65C63">
        <w:rPr>
          <w:noProof/>
        </w:rPr>
        <w:drawing>
          <wp:inline distT="0" distB="0" distL="0" distR="0" wp14:anchorId="0D0867EF" wp14:editId="1687E543">
            <wp:extent cx="5577840" cy="1379279"/>
            <wp:effectExtent l="0" t="0" r="381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1379279"/>
                    </a:xfrm>
                    <a:prstGeom prst="rect">
                      <a:avLst/>
                    </a:prstGeom>
                    <a:noFill/>
                    <a:ln>
                      <a:noFill/>
                    </a:ln>
                  </pic:spPr>
                </pic:pic>
              </a:graphicData>
            </a:graphic>
          </wp:inline>
        </w:drawing>
      </w:r>
    </w:p>
    <w:p w14:paraId="267BF656" w14:textId="77777777" w:rsidR="003D1F2C" w:rsidRDefault="003D1F2C" w:rsidP="003D1F2C">
      <w:pPr>
        <w:pStyle w:val="Heading4"/>
      </w:pPr>
      <w:r>
        <w:t>Drawing markup</w:t>
      </w:r>
    </w:p>
    <w:p w14:paraId="7CA6111D" w14:textId="77777777" w:rsidR="003D1F2C" w:rsidRDefault="003D1F2C" w:rsidP="00A65C63">
      <w:pPr>
        <w:pStyle w:val="BodyText"/>
      </w:pPr>
      <w:r>
        <w:t xml:space="preserve">The first section of the Markup tool bar provides a set of drawing tools.  </w:t>
      </w:r>
      <w:r w:rsidR="0025224D">
        <w:t xml:space="preserve">The active drawing tool is highlighted. </w:t>
      </w:r>
      <w:r>
        <w:t>The drawing mechanism differs slightly by tool type:</w:t>
      </w:r>
    </w:p>
    <w:p w14:paraId="09EB7781" w14:textId="1DE3AE16" w:rsidR="003D1F2C" w:rsidRDefault="003D1F2C" w:rsidP="00A65C63">
      <w:pPr>
        <w:pStyle w:val="BodyText"/>
      </w:pPr>
      <w:r w:rsidRPr="003D1F2C">
        <w:rPr>
          <w:b/>
        </w:rPr>
        <w:t>Arrow:</w:t>
      </w:r>
      <w:r>
        <w:t xml:space="preserve"> Click </w:t>
      </w:r>
      <w:r w:rsidR="0025224D">
        <w:t>and</w:t>
      </w:r>
      <w:r>
        <w:t xml:space="preserve"> drag</w:t>
      </w:r>
      <w:r w:rsidR="0070376A">
        <w:t>.</w:t>
      </w:r>
    </w:p>
    <w:p w14:paraId="29544DFB" w14:textId="77777777" w:rsidR="003D1F2C" w:rsidRDefault="003D1F2C" w:rsidP="00A65C63">
      <w:pPr>
        <w:pStyle w:val="BodyText"/>
      </w:pPr>
      <w:r w:rsidRPr="003D1F2C">
        <w:rPr>
          <w:b/>
        </w:rPr>
        <w:t>Cloud:</w:t>
      </w:r>
      <w:r>
        <w:t xml:space="preserve"> Click to place each segment.  Clicking on the start closes the cloud and allows it to be filled.</w:t>
      </w:r>
    </w:p>
    <w:p w14:paraId="22405FEA" w14:textId="19E5BF2C" w:rsidR="003D1F2C" w:rsidRDefault="003D1F2C" w:rsidP="00A65C63">
      <w:pPr>
        <w:pStyle w:val="BodyText"/>
      </w:pPr>
      <w:r>
        <w:rPr>
          <w:b/>
        </w:rPr>
        <w:t>Freehand:</w:t>
      </w:r>
      <w:r>
        <w:t xml:space="preserve"> Hold the mouse down and drag</w:t>
      </w:r>
      <w:r w:rsidR="0070376A">
        <w:t>.</w:t>
      </w:r>
    </w:p>
    <w:p w14:paraId="1AAC63A9" w14:textId="77777777" w:rsidR="003D1F2C" w:rsidRDefault="003D1F2C" w:rsidP="003D1F2C">
      <w:pPr>
        <w:pStyle w:val="BodyText"/>
      </w:pPr>
      <w:r w:rsidRPr="003D1F2C">
        <w:rPr>
          <w:b/>
        </w:rPr>
        <w:t>Line:</w:t>
      </w:r>
      <w:r>
        <w:t xml:space="preserve"> Click to place each segment.  Clicking on the start closes the figure and allows it to be filled.</w:t>
      </w:r>
    </w:p>
    <w:p w14:paraId="62780117" w14:textId="429A5730" w:rsidR="003D1F2C" w:rsidRDefault="003D1F2C" w:rsidP="003D1F2C">
      <w:pPr>
        <w:pStyle w:val="BodyText"/>
      </w:pPr>
      <w:r>
        <w:rPr>
          <w:b/>
        </w:rPr>
        <w:t>Oval:</w:t>
      </w:r>
      <w:r>
        <w:t xml:space="preserve"> Click and drag to form the bounding box</w:t>
      </w:r>
      <w:r w:rsidR="0070376A">
        <w:t>.</w:t>
      </w:r>
    </w:p>
    <w:p w14:paraId="30CEC020" w14:textId="7EF084D8" w:rsidR="003D1F2C" w:rsidRDefault="003D1F2C" w:rsidP="003D1F2C">
      <w:pPr>
        <w:pStyle w:val="BodyText"/>
      </w:pPr>
      <w:r>
        <w:rPr>
          <w:b/>
        </w:rPr>
        <w:t>Rectangle:</w:t>
      </w:r>
      <w:r>
        <w:t xml:space="preserve"> Click and drag </w:t>
      </w:r>
      <w:r w:rsidR="0070376A">
        <w:t xml:space="preserve">to create </w:t>
      </w:r>
      <w:r>
        <w:t>diagonally opposite corners.</w:t>
      </w:r>
    </w:p>
    <w:p w14:paraId="06AD4D44" w14:textId="77777777" w:rsidR="003D1F2C" w:rsidRDefault="003D1F2C" w:rsidP="003D1F2C">
      <w:pPr>
        <w:pStyle w:val="BodyText"/>
      </w:pPr>
      <w:r>
        <w:rPr>
          <w:b/>
        </w:rPr>
        <w:t>Text:</w:t>
      </w:r>
      <w:r>
        <w:t xml:space="preserve">  Click to place the top left corner of the text box, then type the text.</w:t>
      </w:r>
      <w:r w:rsidR="0025224D">
        <w:t xml:space="preserve"> When complete, click on the background outside the text box to exit edit mode.</w:t>
      </w:r>
    </w:p>
    <w:p w14:paraId="4179E1AD" w14:textId="77777777" w:rsidR="0025224D" w:rsidRDefault="0025224D" w:rsidP="0025224D">
      <w:pPr>
        <w:pStyle w:val="Heading4"/>
      </w:pPr>
      <w:r>
        <w:lastRenderedPageBreak/>
        <w:t>Markup Properties</w:t>
      </w:r>
    </w:p>
    <w:p w14:paraId="7BD3779F" w14:textId="6DB66FAE" w:rsidR="0025224D" w:rsidRDefault="0025224D" w:rsidP="00D43D8C">
      <w:pPr>
        <w:pStyle w:val="BodyText"/>
        <w:tabs>
          <w:tab w:val="left" w:pos="6270"/>
        </w:tabs>
      </w:pPr>
      <w:r>
        <w:t xml:space="preserve">The appearance of markup elements </w:t>
      </w:r>
      <w:r w:rsidR="0025294E">
        <w:t>can</w:t>
      </w:r>
      <w:r>
        <w:t xml:space="preserve"> be changed</w:t>
      </w:r>
      <w:r w:rsidR="00D43D8C">
        <w:t xml:space="preserve">. </w:t>
      </w:r>
      <w:r>
        <w:t xml:space="preserve">Selecting the </w:t>
      </w:r>
      <w:r>
        <w:rPr>
          <w:noProof/>
        </w:rPr>
        <w:drawing>
          <wp:inline distT="0" distB="0" distL="0" distR="0" wp14:anchorId="7672FFF9" wp14:editId="34D2DBFC">
            <wp:extent cx="304800" cy="30480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360_redline_style.png"/>
                    <pic:cNvPicPr/>
                  </pic:nvPicPr>
                  <pic:blipFill>
                    <a:blip r:embed="rId78"/>
                    <a:stretch>
                      <a:fillRect/>
                    </a:stretch>
                  </pic:blipFill>
                  <pic:spPr>
                    <a:xfrm>
                      <a:off x="0" y="0"/>
                      <a:ext cx="304800" cy="304800"/>
                    </a:xfrm>
                    <a:prstGeom prst="rect">
                      <a:avLst/>
                    </a:prstGeom>
                  </pic:spPr>
                </pic:pic>
              </a:graphicData>
            </a:graphic>
          </wp:inline>
        </w:drawing>
      </w:r>
      <w:r>
        <w:t xml:space="preserve"> </w:t>
      </w:r>
      <w:r w:rsidR="006A5EF8">
        <w:t>button</w:t>
      </w:r>
      <w:r>
        <w:t xml:space="preserve"> displays the Markup Properties dialog:</w:t>
      </w:r>
    </w:p>
    <w:p w14:paraId="7AA0FD6D" w14:textId="77777777" w:rsidR="0025224D" w:rsidRPr="00B31CDE" w:rsidRDefault="0025224D" w:rsidP="0025224D">
      <w:pPr>
        <w:pStyle w:val="BodyText"/>
      </w:pPr>
      <w:r w:rsidRPr="00B31CDE">
        <w:rPr>
          <w:noProof/>
        </w:rPr>
        <w:drawing>
          <wp:inline distT="0" distB="0" distL="0" distR="0" wp14:anchorId="184E1503" wp14:editId="0688CBFD">
            <wp:extent cx="5174984" cy="3305810"/>
            <wp:effectExtent l="0" t="0" r="6985" b="889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82912" cy="3310874"/>
                    </a:xfrm>
                    <a:prstGeom prst="rect">
                      <a:avLst/>
                    </a:prstGeom>
                    <a:noFill/>
                    <a:ln>
                      <a:noFill/>
                    </a:ln>
                  </pic:spPr>
                </pic:pic>
              </a:graphicData>
            </a:graphic>
          </wp:inline>
        </w:drawing>
      </w:r>
    </w:p>
    <w:p w14:paraId="0D2749BE" w14:textId="77777777" w:rsidR="0025224D" w:rsidRDefault="0025224D" w:rsidP="0025224D">
      <w:pPr>
        <w:pStyle w:val="BodyText"/>
      </w:pPr>
      <w:r>
        <w:t>The dialog has two slightly different forms depending on whether the active drawing tools is the Text tool</w:t>
      </w:r>
      <w:r w:rsidR="00D43D8C">
        <w:t xml:space="preserve"> or any of the other tools.</w:t>
      </w:r>
    </w:p>
    <w:p w14:paraId="3744BD57" w14:textId="2F070938" w:rsidR="005F5183" w:rsidRDefault="0025294E" w:rsidP="0025224D">
      <w:pPr>
        <w:pStyle w:val="BodyText"/>
      </w:pPr>
      <w:r>
        <w:t>The p</w:t>
      </w:r>
      <w:r w:rsidR="005F5183">
        <w:t>roperty setting remain</w:t>
      </w:r>
      <w:r>
        <w:t>s</w:t>
      </w:r>
      <w:r w:rsidR="005F5183">
        <w:t xml:space="preserve"> in effect until </w:t>
      </w:r>
      <w:r>
        <w:t xml:space="preserve">it is </w:t>
      </w:r>
      <w:r w:rsidR="005F5183">
        <w:t xml:space="preserve">changed.  When a new tool is selected, it uses the current markup properties.  </w:t>
      </w:r>
    </w:p>
    <w:p w14:paraId="632078BD" w14:textId="3BF97279" w:rsidR="005F5183" w:rsidRDefault="005F5183" w:rsidP="0025224D">
      <w:pPr>
        <w:pStyle w:val="BodyText"/>
      </w:pPr>
      <w:r>
        <w:t xml:space="preserve">Selecting a previously drawn markup sets the current drawing properties to those used to draw the newly selected markup.  </w:t>
      </w:r>
    </w:p>
    <w:p w14:paraId="6FC4C519" w14:textId="77777777" w:rsidR="003D1F2C" w:rsidRDefault="003D1F2C" w:rsidP="00B31CDE">
      <w:pPr>
        <w:pStyle w:val="Heading4"/>
      </w:pPr>
      <w:r>
        <w:t>Editing Markup</w:t>
      </w:r>
    </w:p>
    <w:p w14:paraId="6ACA3323" w14:textId="1796BC36" w:rsidR="003D1F2C" w:rsidRDefault="00B31CDE" w:rsidP="00A65C63">
      <w:pPr>
        <w:pStyle w:val="BodyText"/>
      </w:pPr>
      <w:r>
        <w:t xml:space="preserve">Any previously drawn markup </w:t>
      </w:r>
      <w:r w:rsidR="006A5EF8">
        <w:t>can</w:t>
      </w:r>
      <w:r>
        <w:t xml:space="preserve"> be selected and edited. Click on the markup to select it. Editing options vary by markup.  </w:t>
      </w:r>
      <w:r w:rsidR="00D43D8C">
        <w:t>Generally,</w:t>
      </w:r>
      <w:r>
        <w:t xml:space="preserve"> markups can be moved, resized</w:t>
      </w:r>
      <w:r w:rsidR="006A5EF8">
        <w:t>,</w:t>
      </w:r>
      <w:r>
        <w:t xml:space="preserve"> deleted, and in some cases rotated.</w:t>
      </w:r>
    </w:p>
    <w:p w14:paraId="6A18A4A6" w14:textId="77777777" w:rsidR="00653382" w:rsidRDefault="00653382" w:rsidP="00A65C63">
      <w:pPr>
        <w:pStyle w:val="BodyText"/>
      </w:pPr>
    </w:p>
    <w:p w14:paraId="4E71538A" w14:textId="77777777" w:rsidR="00653382" w:rsidRDefault="00BB3161" w:rsidP="00A65C63">
      <w:pPr>
        <w:pStyle w:val="BodyText"/>
      </w:pPr>
      <w:r>
        <w:rPr>
          <w:noProof/>
        </w:rPr>
        <w:lastRenderedPageBreak/>
        <w:drawing>
          <wp:inline distT="0" distB="0" distL="0" distR="0" wp14:anchorId="49066FB8" wp14:editId="16F8B246">
            <wp:extent cx="4181475" cy="3857625"/>
            <wp:effectExtent l="0" t="0" r="9525" b="952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81475" cy="3857625"/>
                    </a:xfrm>
                    <a:prstGeom prst="rect">
                      <a:avLst/>
                    </a:prstGeom>
                  </pic:spPr>
                </pic:pic>
              </a:graphicData>
            </a:graphic>
          </wp:inline>
        </w:drawing>
      </w:r>
    </w:p>
    <w:p w14:paraId="6C9EA9CD" w14:textId="44276F66" w:rsidR="00B31CDE" w:rsidRDefault="00B31CDE" w:rsidP="00A65C63">
      <w:pPr>
        <w:pStyle w:val="BodyText"/>
      </w:pPr>
      <w:r>
        <w:t>Selecting a markup also makes that ma</w:t>
      </w:r>
      <w:r w:rsidR="006A5EF8">
        <w:t>rk</w:t>
      </w:r>
      <w:r>
        <w:t>up type the currently selected drawing tool on the Markup toolbar</w:t>
      </w:r>
      <w:r w:rsidR="00A10814">
        <w:t xml:space="preserve"> and updates the drawing properties</w:t>
      </w:r>
      <w:r>
        <w:t>.</w:t>
      </w:r>
    </w:p>
    <w:p w14:paraId="1DE5010E" w14:textId="77777777" w:rsidR="00D43D8C" w:rsidRDefault="00D43D8C" w:rsidP="00D43D8C">
      <w:pPr>
        <w:pStyle w:val="Heading4"/>
      </w:pPr>
      <w:r w:rsidRPr="00D43D8C">
        <w:t>Save Markup</w:t>
      </w:r>
    </w:p>
    <w:p w14:paraId="756638FE" w14:textId="5292CBB5" w:rsidR="000F2BDD" w:rsidRDefault="000F2BDD" w:rsidP="000F2BDD">
      <w:pPr>
        <w:pStyle w:val="BodyText"/>
      </w:pPr>
      <w:r>
        <w:t xml:space="preserve">Select the </w:t>
      </w:r>
      <w:r>
        <w:rPr>
          <w:noProof/>
        </w:rPr>
        <w:drawing>
          <wp:inline distT="0" distB="0" distL="0" distR="0" wp14:anchorId="5DDBE565" wp14:editId="57FC35D9">
            <wp:extent cx="304800" cy="30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60_save.png"/>
                    <pic:cNvPicPr/>
                  </pic:nvPicPr>
                  <pic:blipFill>
                    <a:blip r:embed="rId81"/>
                    <a:stretch>
                      <a:fillRect/>
                    </a:stretch>
                  </pic:blipFill>
                  <pic:spPr>
                    <a:xfrm>
                      <a:off x="0" y="0"/>
                      <a:ext cx="304800" cy="304800"/>
                    </a:xfrm>
                    <a:prstGeom prst="rect">
                      <a:avLst/>
                    </a:prstGeom>
                  </pic:spPr>
                </pic:pic>
              </a:graphicData>
            </a:graphic>
          </wp:inline>
        </w:drawing>
      </w:r>
      <w:r w:rsidR="006A5EF8">
        <w:t xml:space="preserve"> Save button</w:t>
      </w:r>
      <w:r>
        <w:t xml:space="preserve"> to complete the ma</w:t>
      </w:r>
      <w:r w:rsidR="006A5EF8">
        <w:t>rk</w:t>
      </w:r>
      <w:r>
        <w:t xml:space="preserve">up session and </w:t>
      </w:r>
      <w:r w:rsidR="006A5EF8">
        <w:t xml:space="preserve">to </w:t>
      </w:r>
      <w:r>
        <w:t>save the ma</w:t>
      </w:r>
      <w:r w:rsidR="006A5EF8">
        <w:t>rk</w:t>
      </w:r>
      <w:r>
        <w:t xml:space="preserve">up. </w:t>
      </w:r>
    </w:p>
    <w:p w14:paraId="6DA57057" w14:textId="77777777" w:rsidR="000F2BDD" w:rsidRDefault="000F2BDD" w:rsidP="000F2BDD">
      <w:pPr>
        <w:pStyle w:val="BodyText"/>
      </w:pPr>
      <w:r>
        <w:rPr>
          <w:noProof/>
        </w:rPr>
        <w:drawing>
          <wp:inline distT="0" distB="0" distL="0" distR="0" wp14:anchorId="01AA9DBA" wp14:editId="09719E86">
            <wp:extent cx="4486275" cy="2743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86275" cy="2743200"/>
                    </a:xfrm>
                    <a:prstGeom prst="rect">
                      <a:avLst/>
                    </a:prstGeom>
                  </pic:spPr>
                </pic:pic>
              </a:graphicData>
            </a:graphic>
          </wp:inline>
        </w:drawing>
      </w:r>
    </w:p>
    <w:p w14:paraId="7ED3B469" w14:textId="48F1EDE1" w:rsidR="000F2BDD" w:rsidRDefault="006A5EF8" w:rsidP="000F2BDD">
      <w:pPr>
        <w:pStyle w:val="BodyText"/>
      </w:pPr>
      <w:r>
        <w:t xml:space="preserve">When you click the </w:t>
      </w:r>
      <w:r w:rsidR="000F2BDD">
        <w:t xml:space="preserve">Create </w:t>
      </w:r>
      <w:r>
        <w:t xml:space="preserve">button, Maximo </w:t>
      </w:r>
      <w:r w:rsidR="000F2BDD">
        <w:t>saves the just completed markup, the current view, the markup name</w:t>
      </w:r>
      <w:r>
        <w:t>,</w:t>
      </w:r>
      <w:r w:rsidR="000F2BDD">
        <w:t xml:space="preserve"> and any description wi</w:t>
      </w:r>
      <w:r>
        <w:t>th</w:t>
      </w:r>
      <w:r w:rsidR="000F2BDD">
        <w:t xml:space="preserve"> the work order.</w:t>
      </w:r>
    </w:p>
    <w:p w14:paraId="1ABD1543" w14:textId="77777777" w:rsidR="0032323C" w:rsidRDefault="0032323C" w:rsidP="0032323C">
      <w:pPr>
        <w:pStyle w:val="Heading4"/>
      </w:pPr>
      <w:r>
        <w:lastRenderedPageBreak/>
        <w:t>Display Markup</w:t>
      </w:r>
    </w:p>
    <w:p w14:paraId="62E55B38" w14:textId="2269D2B9" w:rsidR="0032323C" w:rsidRDefault="0032323C" w:rsidP="0032323C">
      <w:pPr>
        <w:pStyle w:val="BodyText"/>
        <w:rPr>
          <w:noProof/>
        </w:rPr>
      </w:pPr>
      <w:r>
        <w:t xml:space="preserve">Select the </w:t>
      </w:r>
      <w:r>
        <w:rPr>
          <w:noProof/>
        </w:rPr>
        <w:t xml:space="preserve"> </w:t>
      </w:r>
      <w:r>
        <w:rPr>
          <w:noProof/>
        </w:rPr>
        <w:drawing>
          <wp:inline distT="0" distB="0" distL="0" distR="0" wp14:anchorId="66DB25C4" wp14:editId="0044ABAF">
            <wp:extent cx="304800" cy="30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60_redline_show.png"/>
                    <pic:cNvPicPr/>
                  </pic:nvPicPr>
                  <pic:blipFill>
                    <a:blip r:embed="rId75"/>
                    <a:stretch>
                      <a:fillRect/>
                    </a:stretch>
                  </pic:blipFill>
                  <pic:spPr>
                    <a:xfrm>
                      <a:off x="0" y="0"/>
                      <a:ext cx="304800" cy="304800"/>
                    </a:xfrm>
                    <a:prstGeom prst="rect">
                      <a:avLst/>
                    </a:prstGeom>
                  </pic:spPr>
                </pic:pic>
              </a:graphicData>
            </a:graphic>
          </wp:inline>
        </w:drawing>
      </w:r>
      <w:r>
        <w:rPr>
          <w:noProof/>
        </w:rPr>
        <w:t xml:space="preserve"> </w:t>
      </w:r>
      <w:r w:rsidR="006A5EF8">
        <w:rPr>
          <w:noProof/>
        </w:rPr>
        <w:t>button</w:t>
      </w:r>
      <w:r>
        <w:rPr>
          <w:noProof/>
        </w:rPr>
        <w:t xml:space="preserve"> to display a list of markups </w:t>
      </w:r>
      <w:r w:rsidR="006A5EF8">
        <w:rPr>
          <w:noProof/>
        </w:rPr>
        <w:t xml:space="preserve">that are </w:t>
      </w:r>
      <w:r>
        <w:rPr>
          <w:noProof/>
        </w:rPr>
        <w:t>associated with the work order.</w:t>
      </w:r>
    </w:p>
    <w:p w14:paraId="13E94FCF" w14:textId="77777777" w:rsidR="0032323C" w:rsidRDefault="0032323C" w:rsidP="0032323C">
      <w:pPr>
        <w:pStyle w:val="BodyText"/>
      </w:pPr>
      <w:r>
        <w:rPr>
          <w:noProof/>
        </w:rPr>
        <w:drawing>
          <wp:inline distT="0" distB="0" distL="0" distR="0" wp14:anchorId="657B1ACF" wp14:editId="3EC066EB">
            <wp:extent cx="4505325" cy="19716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5325" cy="1971675"/>
                    </a:xfrm>
                    <a:prstGeom prst="rect">
                      <a:avLst/>
                    </a:prstGeom>
                  </pic:spPr>
                </pic:pic>
              </a:graphicData>
            </a:graphic>
          </wp:inline>
        </w:drawing>
      </w:r>
    </w:p>
    <w:p w14:paraId="78A77137" w14:textId="6D80940A" w:rsidR="0032323C" w:rsidRPr="0032323C" w:rsidRDefault="0032323C" w:rsidP="0032323C">
      <w:pPr>
        <w:pStyle w:val="BodyText"/>
      </w:pPr>
      <w:r>
        <w:t xml:space="preserve">Applying a markup restores the view </w:t>
      </w:r>
      <w:r w:rsidR="006A5EF8">
        <w:t xml:space="preserve">that was </w:t>
      </w:r>
      <w:r>
        <w:t>used to create the markup and display</w:t>
      </w:r>
      <w:r w:rsidR="006A5EF8">
        <w:t>s</w:t>
      </w:r>
      <w:r>
        <w:t xml:space="preserve"> the drawing elements of the markup.  </w:t>
      </w:r>
      <w:r w:rsidR="007E6AAF">
        <w:t xml:space="preserve">The </w:t>
      </w:r>
      <w:r w:rsidR="006A5EF8">
        <w:t>V</w:t>
      </w:r>
      <w:r w:rsidR="007E6AAF">
        <w:t>iewer is locked except for zoom and pan until the ma</w:t>
      </w:r>
      <w:r w:rsidR="006A5EF8">
        <w:t>rk</w:t>
      </w:r>
      <w:r w:rsidR="007E6AAF">
        <w:t>up display is closed.</w:t>
      </w:r>
    </w:p>
    <w:p w14:paraId="4AAF53F3" w14:textId="77777777" w:rsidR="008B0406" w:rsidRPr="00A65C63" w:rsidRDefault="008B0406" w:rsidP="00A65C63">
      <w:pPr>
        <w:pStyle w:val="BodyText"/>
      </w:pPr>
    </w:p>
    <w:p w14:paraId="43346C9D" w14:textId="6D029332" w:rsidR="00573F33" w:rsidRPr="00573F33" w:rsidRDefault="00573F33" w:rsidP="003D6239">
      <w:pPr>
        <w:pStyle w:val="BodyText"/>
      </w:pPr>
      <w:r w:rsidRPr="00573F33">
        <w:t>The</w:t>
      </w:r>
      <w:r>
        <w:rPr>
          <w:b/>
        </w:rPr>
        <w:t xml:space="preserve"> </w:t>
      </w:r>
      <w:r>
        <w:rPr>
          <w:noProof/>
        </w:rPr>
        <w:drawing>
          <wp:inline distT="0" distB="0" distL="0" distR="0" wp14:anchorId="763926ED" wp14:editId="09973EF9">
            <wp:extent cx="3810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60_delete.png"/>
                    <pic:cNvPicPr/>
                  </pic:nvPicPr>
                  <pic:blipFill>
                    <a:blip r:embed="rId84"/>
                    <a:stretch>
                      <a:fillRect/>
                    </a:stretch>
                  </pic:blipFill>
                  <pic:spPr>
                    <a:xfrm>
                      <a:off x="0" y="0"/>
                      <a:ext cx="381000" cy="381000"/>
                    </a:xfrm>
                    <a:prstGeom prst="rect">
                      <a:avLst/>
                    </a:prstGeom>
                  </pic:spPr>
                </pic:pic>
              </a:graphicData>
            </a:graphic>
          </wp:inline>
        </w:drawing>
      </w:r>
      <w:r>
        <w:rPr>
          <w:b/>
        </w:rPr>
        <w:t xml:space="preserve"> </w:t>
      </w:r>
      <w:r w:rsidR="006A5EF8">
        <w:rPr>
          <w:b/>
        </w:rPr>
        <w:t xml:space="preserve">Delete </w:t>
      </w:r>
      <w:r w:rsidRPr="00573F33">
        <w:t xml:space="preserve">button </w:t>
      </w:r>
      <w:r w:rsidR="006A5EF8">
        <w:t>can</w:t>
      </w:r>
      <w:r w:rsidRPr="00573F33">
        <w:t xml:space="preserve"> be used to delete the</w:t>
      </w:r>
      <w:r>
        <w:t xml:space="preserve"> associated </w:t>
      </w:r>
      <w:r w:rsidR="007E6AAF">
        <w:t>markup</w:t>
      </w:r>
      <w:r>
        <w:t>.</w:t>
      </w:r>
    </w:p>
    <w:p w14:paraId="4D37ACFC" w14:textId="77777777" w:rsidR="001A2649" w:rsidRDefault="001A2649" w:rsidP="00C11359">
      <w:pPr>
        <w:pStyle w:val="Heading1"/>
      </w:pPr>
      <w:bookmarkStart w:id="573" w:name="_Ref300824844"/>
      <w:bookmarkStart w:id="574" w:name="_Ref300824854"/>
      <w:bookmarkStart w:id="575" w:name="_Toc317518849"/>
      <w:bookmarkStart w:id="576" w:name="_Toc483994027"/>
      <w:bookmarkEnd w:id="571"/>
      <w:r>
        <w:t>Security</w:t>
      </w:r>
      <w:bookmarkEnd w:id="573"/>
      <w:bookmarkEnd w:id="574"/>
      <w:bookmarkEnd w:id="575"/>
      <w:bookmarkEnd w:id="576"/>
    </w:p>
    <w:p w14:paraId="6BF4133D" w14:textId="7BAF5A6F" w:rsidR="001A2649" w:rsidRDefault="00B56EBD" w:rsidP="00576CBE">
      <w:pPr>
        <w:pStyle w:val="BodyText"/>
      </w:pPr>
      <w:r>
        <w:t xml:space="preserve">The Forge </w:t>
      </w:r>
      <w:r w:rsidR="006A5EF8">
        <w:t>V</w:t>
      </w:r>
      <w:r>
        <w:t>iewer adds the following signature options to the Manage BIM Viewer application</w:t>
      </w:r>
      <w:r w:rsidR="006A5EF8">
        <w:t>:</w:t>
      </w:r>
    </w:p>
    <w:p w14:paraId="0D93073F" w14:textId="77777777" w:rsidR="00A92FAA" w:rsidRDefault="00A92FAA" w:rsidP="005A27CE">
      <w:pPr>
        <w:pStyle w:val="BodyText"/>
        <w:numPr>
          <w:ilvl w:val="0"/>
          <w:numId w:val="16"/>
        </w:numPr>
      </w:pPr>
      <w:r w:rsidRPr="00877B06">
        <w:rPr>
          <w:b/>
        </w:rPr>
        <w:t>LMV_CLOUD</w:t>
      </w:r>
      <w:r w:rsidR="00877B06">
        <w:tab/>
        <w:t xml:space="preserve">- Manage </w:t>
      </w:r>
      <w:r w:rsidR="000F2B8D">
        <w:t>Autodesk Forge service</w:t>
      </w:r>
      <w:r w:rsidR="00877B06">
        <w:t xml:space="preserve"> submenu</w:t>
      </w:r>
    </w:p>
    <w:p w14:paraId="5C89A792" w14:textId="77777777" w:rsidR="00877B06" w:rsidRDefault="00A92FAA" w:rsidP="005A27CE">
      <w:pPr>
        <w:pStyle w:val="BodyText"/>
        <w:numPr>
          <w:ilvl w:val="0"/>
          <w:numId w:val="16"/>
        </w:numPr>
      </w:pPr>
      <w:r w:rsidRPr="00877B06">
        <w:rPr>
          <w:b/>
        </w:rPr>
        <w:t>LMV_BUCKET</w:t>
      </w:r>
      <w:r w:rsidR="00877B06">
        <w:tab/>
        <w:t>- Manage Model Storage dialog</w:t>
      </w:r>
    </w:p>
    <w:p w14:paraId="27EE61E9" w14:textId="77777777" w:rsidR="00877B06" w:rsidRDefault="00A92FAA" w:rsidP="005A27CE">
      <w:pPr>
        <w:pStyle w:val="BodyText"/>
        <w:numPr>
          <w:ilvl w:val="0"/>
          <w:numId w:val="16"/>
        </w:numPr>
      </w:pPr>
      <w:r w:rsidRPr="00877B06">
        <w:rPr>
          <w:b/>
        </w:rPr>
        <w:t>LMV_MODEL</w:t>
      </w:r>
      <w:r w:rsidR="00877B06">
        <w:tab/>
        <w:t>- Manage Model Files dialog</w:t>
      </w:r>
    </w:p>
    <w:p w14:paraId="7F2EE143" w14:textId="77777777" w:rsidR="00836729" w:rsidRDefault="00A92FAA" w:rsidP="005A27CE">
      <w:pPr>
        <w:pStyle w:val="BodyText"/>
        <w:numPr>
          <w:ilvl w:val="0"/>
          <w:numId w:val="16"/>
        </w:numPr>
      </w:pPr>
      <w:r w:rsidRPr="00877B06">
        <w:rPr>
          <w:b/>
        </w:rPr>
        <w:t>LMV_VIEW</w:t>
      </w:r>
      <w:r w:rsidR="00836729">
        <w:tab/>
        <w:t xml:space="preserve">   </w:t>
      </w:r>
      <w:r w:rsidR="00877B06">
        <w:tab/>
        <w:t>- Manage Viewable Models dialog</w:t>
      </w:r>
    </w:p>
    <w:p w14:paraId="4484BB54" w14:textId="77777777" w:rsidR="00FA0780" w:rsidRDefault="00FA0780" w:rsidP="00FA0780">
      <w:pPr>
        <w:pStyle w:val="BodyText"/>
        <w:numPr>
          <w:ilvl w:val="0"/>
          <w:numId w:val="16"/>
        </w:numPr>
      </w:pPr>
      <w:r w:rsidRPr="00FA0780">
        <w:rPr>
          <w:b/>
        </w:rPr>
        <w:t>LMV_SAVE</w:t>
      </w:r>
      <w:r>
        <w:tab/>
      </w:r>
      <w:r>
        <w:tab/>
        <w:t>- Manage Saved Views</w:t>
      </w:r>
    </w:p>
    <w:p w14:paraId="33136640" w14:textId="0024FC70" w:rsidR="00B56EBD" w:rsidRDefault="00B56EBD" w:rsidP="00B56EBD">
      <w:pPr>
        <w:pStyle w:val="BodyText"/>
      </w:pPr>
      <w:r>
        <w:t>On install</w:t>
      </w:r>
      <w:r w:rsidR="006A5EF8">
        <w:t>ation</w:t>
      </w:r>
      <w:r>
        <w:t>, rights to these options are granted to the MAXADMIN security group. To change rights:</w:t>
      </w:r>
    </w:p>
    <w:p w14:paraId="0A466BD6" w14:textId="27721F9B" w:rsidR="00B56EBD" w:rsidRDefault="006A5EF8" w:rsidP="00B56EBD">
      <w:pPr>
        <w:pStyle w:val="BodyText"/>
        <w:numPr>
          <w:ilvl w:val="0"/>
          <w:numId w:val="19"/>
        </w:numPr>
      </w:pPr>
      <w:r>
        <w:t xml:space="preserve">Navigate to </w:t>
      </w:r>
      <w:r w:rsidR="00B56EBD">
        <w:t>&gt;</w:t>
      </w:r>
      <w:r>
        <w:t xml:space="preserve"> </w:t>
      </w:r>
      <w:r w:rsidR="00B56EBD">
        <w:t>Security</w:t>
      </w:r>
      <w:r>
        <w:t xml:space="preserve"> </w:t>
      </w:r>
      <w:r w:rsidR="00B56EBD">
        <w:t>&gt;</w:t>
      </w:r>
      <w:r w:rsidR="00E62329">
        <w:t xml:space="preserve"> </w:t>
      </w:r>
      <w:r w:rsidR="00B56EBD">
        <w:t>Security Groups</w:t>
      </w:r>
      <w:r>
        <w:t>.</w:t>
      </w:r>
    </w:p>
    <w:p w14:paraId="4AA3A844" w14:textId="76943B46" w:rsidR="00B56EBD" w:rsidRDefault="00B56EBD" w:rsidP="00B56EBD">
      <w:pPr>
        <w:pStyle w:val="BodyText"/>
        <w:numPr>
          <w:ilvl w:val="0"/>
          <w:numId w:val="19"/>
        </w:numPr>
      </w:pPr>
      <w:r>
        <w:t>Search for the security group to which you w</w:t>
      </w:r>
      <w:r w:rsidR="006A5EF8">
        <w:t>ant to</w:t>
      </w:r>
      <w:r>
        <w:t xml:space="preserve"> grant rights</w:t>
      </w:r>
      <w:r w:rsidR="006A5EF8">
        <w:t>.</w:t>
      </w:r>
    </w:p>
    <w:p w14:paraId="037B0309" w14:textId="7E3B33E0" w:rsidR="00B56EBD" w:rsidRDefault="00B56EBD" w:rsidP="00B56EBD">
      <w:pPr>
        <w:pStyle w:val="BodyText"/>
        <w:numPr>
          <w:ilvl w:val="0"/>
          <w:numId w:val="19"/>
        </w:numPr>
      </w:pPr>
      <w:r>
        <w:t xml:space="preserve">Select the </w:t>
      </w:r>
      <w:r w:rsidR="006A5EF8">
        <w:t>A</w:t>
      </w:r>
      <w:r>
        <w:t>pplication tab</w:t>
      </w:r>
      <w:r w:rsidR="006A5EF8">
        <w:t>.</w:t>
      </w:r>
    </w:p>
    <w:p w14:paraId="21302AF1" w14:textId="1403D80B" w:rsidR="00B56EBD" w:rsidRDefault="00B56EBD" w:rsidP="00B56EBD">
      <w:pPr>
        <w:pStyle w:val="BodyText"/>
        <w:numPr>
          <w:ilvl w:val="0"/>
          <w:numId w:val="19"/>
        </w:numPr>
      </w:pPr>
      <w:r>
        <w:t>Search for the Building Model Import application</w:t>
      </w:r>
      <w:r w:rsidR="006A5EF8">
        <w:t>.</w:t>
      </w:r>
    </w:p>
    <w:p w14:paraId="4FEC1BA5" w14:textId="40420386" w:rsidR="00B56EBD" w:rsidRDefault="00B56EBD" w:rsidP="00B56EBD">
      <w:pPr>
        <w:pStyle w:val="BodyText"/>
        <w:numPr>
          <w:ilvl w:val="0"/>
          <w:numId w:val="19"/>
        </w:numPr>
      </w:pPr>
      <w:r>
        <w:t xml:space="preserve">Grant </w:t>
      </w:r>
      <w:r w:rsidR="006A5EF8">
        <w:t xml:space="preserve">security </w:t>
      </w:r>
      <w:r>
        <w:t xml:space="preserve">rights as </w:t>
      </w:r>
      <w:r w:rsidR="006A5EF8">
        <w:t>needed.</w:t>
      </w:r>
    </w:p>
    <w:p w14:paraId="2FED5658" w14:textId="002DB391" w:rsidR="00B56EBD" w:rsidRDefault="00B56EBD" w:rsidP="00B56EBD">
      <w:pPr>
        <w:pStyle w:val="BodyText"/>
        <w:numPr>
          <w:ilvl w:val="0"/>
          <w:numId w:val="19"/>
        </w:numPr>
      </w:pPr>
      <w:r>
        <w:t>Save your changes</w:t>
      </w:r>
      <w:r w:rsidR="006A5EF8">
        <w:t>.</w:t>
      </w:r>
    </w:p>
    <w:p w14:paraId="2C94294C" w14:textId="77777777" w:rsidR="00984D77" w:rsidRDefault="00984D77" w:rsidP="00984D77">
      <w:pPr>
        <w:pStyle w:val="Heading1"/>
      </w:pPr>
      <w:bookmarkStart w:id="577" w:name="_Toc465332072"/>
      <w:bookmarkStart w:id="578" w:name="_Toc483994028"/>
      <w:r>
        <w:lastRenderedPageBreak/>
        <w:t>Trouble Shooting</w:t>
      </w:r>
      <w:bookmarkEnd w:id="577"/>
      <w:bookmarkEnd w:id="578"/>
    </w:p>
    <w:p w14:paraId="4B011616" w14:textId="508EAE26" w:rsidR="00984D77" w:rsidRPr="00BB7AD7" w:rsidRDefault="00984D77" w:rsidP="00984D77">
      <w:pPr>
        <w:pStyle w:val="BodyText"/>
      </w:pPr>
      <w:r>
        <w:t xml:space="preserve">You can find further information on our forum located at </w:t>
      </w:r>
      <w:r w:rsidR="00290201">
        <w:fldChar w:fldCharType="begin"/>
      </w:r>
      <w:r w:rsidR="00290201">
        <w:instrText xml:space="preserve"> HYPERLINK "http://www.ibm.com/developerworks/forums/forum.jspa?forumID=2981" </w:instrText>
      </w:r>
      <w:ins w:id="579" w:author="Doug A. Wood" w:date="2017-05-31T11:37:00Z"/>
      <w:r w:rsidR="00290201">
        <w:fldChar w:fldCharType="separate"/>
      </w:r>
      <w:r w:rsidRPr="00BB7AD7">
        <w:rPr>
          <w:rStyle w:val="Hyperlink"/>
          <w:rFonts w:cs="Arial"/>
        </w:rPr>
        <w:t>http://www.ibm.com/developerworks/forums/forum.jspa?forumID=2981</w:t>
      </w:r>
      <w:r w:rsidR="00290201">
        <w:rPr>
          <w:rStyle w:val="Hyperlink"/>
          <w:rFonts w:cs="Arial"/>
        </w:rPr>
        <w:fldChar w:fldCharType="end"/>
      </w:r>
    </w:p>
    <w:p w14:paraId="625867D8" w14:textId="77777777" w:rsidR="00CA45DD" w:rsidRDefault="008A0CA2" w:rsidP="009E6AA3">
      <w:pPr>
        <w:pStyle w:val="Heading2"/>
      </w:pPr>
      <w:bookmarkStart w:id="580" w:name="_Toc317518851"/>
      <w:bookmarkStart w:id="581" w:name="_Toc483994029"/>
      <w:r>
        <w:t>Forge</w:t>
      </w:r>
      <w:r w:rsidR="00CA45DD">
        <w:t xml:space="preserve"> Viewer</w:t>
      </w:r>
      <w:bookmarkEnd w:id="581"/>
    </w:p>
    <w:p w14:paraId="7494C4B9" w14:textId="77777777" w:rsidR="00643C16" w:rsidRDefault="009C6192" w:rsidP="00CA45DD">
      <w:pPr>
        <w:pStyle w:val="ListParagraph"/>
        <w:rPr>
          <w:rFonts w:ascii="Arial" w:hAnsi="Arial" w:cs="Arial"/>
          <w:sz w:val="20"/>
          <w:szCs w:val="20"/>
        </w:rPr>
      </w:pPr>
      <w:r>
        <w:rPr>
          <w:rFonts w:ascii="Arial" w:hAnsi="Arial" w:cs="Arial"/>
          <w:b/>
          <w:sz w:val="20"/>
          <w:szCs w:val="20"/>
        </w:rPr>
        <w:t>Symptom</w:t>
      </w:r>
      <w:r w:rsidR="00643C16">
        <w:rPr>
          <w:rFonts w:ascii="Arial" w:hAnsi="Arial" w:cs="Arial"/>
          <w:b/>
          <w:sz w:val="20"/>
          <w:szCs w:val="20"/>
        </w:rPr>
        <w:t xml:space="preserve">: </w:t>
      </w:r>
      <w:r w:rsidR="00643C16" w:rsidRPr="009C6192">
        <w:rPr>
          <w:rFonts w:ascii="Arial" w:hAnsi="Arial" w:cs="Arial"/>
          <w:sz w:val="20"/>
          <w:szCs w:val="20"/>
        </w:rPr>
        <w:t>SSL Error</w:t>
      </w:r>
    </w:p>
    <w:p w14:paraId="0A4BE5B2" w14:textId="0A2D7200" w:rsidR="009C6192" w:rsidRPr="009C6192" w:rsidRDefault="009C6192" w:rsidP="00290201">
      <w:pPr>
        <w:pStyle w:val="ListParagraph"/>
        <w:numPr>
          <w:ilvl w:val="0"/>
          <w:numId w:val="31"/>
        </w:numPr>
        <w:ind w:left="1170"/>
        <w:rPr>
          <w:rFonts w:ascii="Arial" w:hAnsi="Arial" w:cs="Arial"/>
          <w:sz w:val="20"/>
          <w:szCs w:val="20"/>
        </w:rPr>
      </w:pPr>
      <w:r w:rsidRPr="009C6192">
        <w:rPr>
          <w:rFonts w:ascii="Arial" w:hAnsi="Arial" w:cs="Arial"/>
          <w:sz w:val="20"/>
          <w:szCs w:val="20"/>
        </w:rPr>
        <w:t>The</w:t>
      </w:r>
      <w:r>
        <w:rPr>
          <w:rFonts w:ascii="Arial" w:hAnsi="Arial" w:cs="Arial"/>
          <w:sz w:val="20"/>
          <w:szCs w:val="20"/>
        </w:rPr>
        <w:t xml:space="preserve"> singer certificate </w:t>
      </w:r>
      <w:r w:rsidR="006A5EF8">
        <w:rPr>
          <w:rFonts w:ascii="Arial" w:hAnsi="Arial" w:cs="Arial"/>
          <w:sz w:val="20"/>
          <w:szCs w:val="20"/>
        </w:rPr>
        <w:t xml:space="preserve">that is </w:t>
      </w:r>
      <w:r>
        <w:rPr>
          <w:rFonts w:ascii="Arial" w:hAnsi="Arial" w:cs="Arial"/>
          <w:sz w:val="20"/>
          <w:szCs w:val="20"/>
        </w:rPr>
        <w:t>used by the Autodesk Forge service is not in the application server trust store.  For WebSphere</w:t>
      </w:r>
      <w:r w:rsidR="006A5EF8">
        <w:rPr>
          <w:rFonts w:ascii="Arial" w:hAnsi="Arial" w:cs="Arial"/>
          <w:sz w:val="20"/>
          <w:szCs w:val="20"/>
        </w:rPr>
        <w:t>, t</w:t>
      </w:r>
      <w:r>
        <w:rPr>
          <w:rFonts w:ascii="Arial" w:hAnsi="Arial" w:cs="Arial"/>
          <w:sz w:val="20"/>
          <w:szCs w:val="20"/>
        </w:rPr>
        <w:t xml:space="preserve">his typically is the </w:t>
      </w:r>
      <w:proofErr w:type="spellStart"/>
      <w:r>
        <w:rPr>
          <w:rFonts w:ascii="Arial" w:hAnsi="Arial" w:cs="Arial"/>
          <w:sz w:val="20"/>
          <w:szCs w:val="20"/>
        </w:rPr>
        <w:t>CellDefaultTrustStore</w:t>
      </w:r>
      <w:proofErr w:type="spellEnd"/>
      <w:r>
        <w:rPr>
          <w:rFonts w:ascii="Arial" w:hAnsi="Arial" w:cs="Arial"/>
          <w:sz w:val="20"/>
          <w:szCs w:val="20"/>
        </w:rPr>
        <w:t xml:space="preserve">, but </w:t>
      </w:r>
      <w:r w:rsidR="006A5EF8">
        <w:rPr>
          <w:rFonts w:ascii="Arial" w:hAnsi="Arial" w:cs="Arial"/>
          <w:sz w:val="20"/>
          <w:szCs w:val="20"/>
        </w:rPr>
        <w:t xml:space="preserve">it </w:t>
      </w:r>
      <w:r>
        <w:rPr>
          <w:rFonts w:ascii="Arial" w:hAnsi="Arial" w:cs="Arial"/>
          <w:sz w:val="20"/>
          <w:szCs w:val="20"/>
        </w:rPr>
        <w:t>can vary based on the deployment type.</w:t>
      </w:r>
    </w:p>
    <w:p w14:paraId="527599B3" w14:textId="77777777" w:rsidR="006A5EF8" w:rsidRDefault="00CA45DD" w:rsidP="0037657D">
      <w:pPr>
        <w:pStyle w:val="ListParagraph"/>
        <w:rPr>
          <w:rFonts w:ascii="Arial" w:hAnsi="Arial" w:cs="Arial"/>
          <w:sz w:val="20"/>
          <w:szCs w:val="20"/>
        </w:rPr>
      </w:pPr>
      <w:r w:rsidRPr="0081150B">
        <w:rPr>
          <w:rFonts w:ascii="Arial" w:hAnsi="Arial" w:cs="Arial"/>
          <w:b/>
          <w:sz w:val="20"/>
          <w:szCs w:val="20"/>
        </w:rPr>
        <w:t>Symptom:</w:t>
      </w:r>
      <w:r w:rsidRPr="0081150B">
        <w:rPr>
          <w:rFonts w:ascii="Arial" w:hAnsi="Arial" w:cs="Arial"/>
          <w:sz w:val="20"/>
          <w:szCs w:val="20"/>
        </w:rPr>
        <w:t xml:space="preserve">  </w:t>
      </w:r>
      <w:r>
        <w:rPr>
          <w:rFonts w:ascii="Arial" w:hAnsi="Arial" w:cs="Arial"/>
          <w:sz w:val="20"/>
          <w:szCs w:val="20"/>
        </w:rPr>
        <w:t>When using Safari on iO</w:t>
      </w:r>
      <w:r w:rsidR="00FC0FC4">
        <w:rPr>
          <w:rFonts w:ascii="Arial" w:hAnsi="Arial" w:cs="Arial"/>
          <w:sz w:val="20"/>
          <w:szCs w:val="20"/>
        </w:rPr>
        <w:t>S</w:t>
      </w:r>
      <w:r>
        <w:rPr>
          <w:rFonts w:ascii="Arial" w:hAnsi="Arial" w:cs="Arial"/>
          <w:sz w:val="20"/>
          <w:szCs w:val="20"/>
        </w:rPr>
        <w:t>, the viewer returns a 401 – Unauthorized error and the model load spinner spins forever.</w:t>
      </w:r>
      <w:r w:rsidR="006A5EF8">
        <w:rPr>
          <w:rFonts w:ascii="Arial" w:hAnsi="Arial" w:cs="Arial"/>
          <w:sz w:val="20"/>
          <w:szCs w:val="20"/>
        </w:rPr>
        <w:t xml:space="preserve"> </w:t>
      </w:r>
    </w:p>
    <w:p w14:paraId="49BADE94" w14:textId="6CFB0266" w:rsidR="00CA45DD" w:rsidRDefault="006A5EF8" w:rsidP="0037657D">
      <w:pPr>
        <w:pStyle w:val="ListParagraph"/>
        <w:rPr>
          <w:rFonts w:ascii="Arial" w:hAnsi="Arial" w:cs="Arial"/>
          <w:sz w:val="20"/>
          <w:szCs w:val="20"/>
        </w:rPr>
      </w:pPr>
      <w:r>
        <w:rPr>
          <w:rFonts w:ascii="Arial" w:hAnsi="Arial" w:cs="Arial"/>
          <w:sz w:val="20"/>
          <w:szCs w:val="20"/>
        </w:rPr>
        <w:t>To resolve this error, e</w:t>
      </w:r>
      <w:r w:rsidR="00CA45DD">
        <w:rPr>
          <w:rFonts w:ascii="Arial" w:hAnsi="Arial" w:cs="Arial"/>
          <w:sz w:val="20"/>
          <w:szCs w:val="20"/>
        </w:rPr>
        <w:t>nable cookies.</w:t>
      </w:r>
    </w:p>
    <w:p w14:paraId="20F9A1C5" w14:textId="0ADAFD23" w:rsidR="00B758FD" w:rsidRDefault="00B758FD" w:rsidP="00B758FD">
      <w:pPr>
        <w:pStyle w:val="ListParagraph"/>
        <w:rPr>
          <w:rFonts w:ascii="Arial" w:hAnsi="Arial" w:cs="Arial"/>
          <w:sz w:val="20"/>
          <w:szCs w:val="20"/>
        </w:rPr>
      </w:pPr>
      <w:r>
        <w:rPr>
          <w:rFonts w:ascii="Arial" w:hAnsi="Arial" w:cs="Arial"/>
          <w:b/>
          <w:sz w:val="20"/>
          <w:szCs w:val="20"/>
        </w:rPr>
        <w:t xml:space="preserve">Symptom: </w:t>
      </w:r>
      <w:r>
        <w:rPr>
          <w:rFonts w:ascii="Arial" w:hAnsi="Arial" w:cs="Arial"/>
          <w:sz w:val="20"/>
          <w:szCs w:val="20"/>
        </w:rPr>
        <w:t xml:space="preserve">When </w:t>
      </w:r>
      <w:r w:rsidR="006A5EF8">
        <w:rPr>
          <w:rFonts w:ascii="Arial" w:hAnsi="Arial" w:cs="Arial"/>
          <w:sz w:val="20"/>
          <w:szCs w:val="20"/>
        </w:rPr>
        <w:t xml:space="preserve">you </w:t>
      </w:r>
      <w:r>
        <w:rPr>
          <w:rFonts w:ascii="Arial" w:hAnsi="Arial" w:cs="Arial"/>
          <w:sz w:val="20"/>
          <w:szCs w:val="20"/>
        </w:rPr>
        <w:t>us</w:t>
      </w:r>
      <w:r w:rsidR="006A5EF8">
        <w:rPr>
          <w:rFonts w:ascii="Arial" w:hAnsi="Arial" w:cs="Arial"/>
          <w:sz w:val="20"/>
          <w:szCs w:val="20"/>
        </w:rPr>
        <w:t>e</w:t>
      </w:r>
      <w:r>
        <w:rPr>
          <w:rFonts w:ascii="Arial" w:hAnsi="Arial" w:cs="Arial"/>
          <w:sz w:val="20"/>
          <w:szCs w:val="20"/>
        </w:rPr>
        <w:t xml:space="preserve"> a </w:t>
      </w:r>
      <w:proofErr w:type="spellStart"/>
      <w:r>
        <w:rPr>
          <w:rFonts w:ascii="Arial" w:hAnsi="Arial" w:cs="Arial"/>
          <w:sz w:val="20"/>
          <w:szCs w:val="20"/>
        </w:rPr>
        <w:t>NavisWorks</w:t>
      </w:r>
      <w:proofErr w:type="spellEnd"/>
      <w:r>
        <w:rPr>
          <w:rFonts w:ascii="Arial" w:hAnsi="Arial" w:cs="Arial"/>
          <w:sz w:val="20"/>
          <w:szCs w:val="20"/>
        </w:rPr>
        <w:t xml:space="preserve"> file, the viewer doesn’t zoom to context and when </w:t>
      </w:r>
      <w:r w:rsidR="006A5EF8">
        <w:rPr>
          <w:rFonts w:ascii="Arial" w:hAnsi="Arial" w:cs="Arial"/>
          <w:sz w:val="20"/>
          <w:szCs w:val="20"/>
        </w:rPr>
        <w:t xml:space="preserve">you </w:t>
      </w:r>
      <w:r>
        <w:rPr>
          <w:rFonts w:ascii="Arial" w:hAnsi="Arial" w:cs="Arial"/>
          <w:sz w:val="20"/>
          <w:szCs w:val="20"/>
        </w:rPr>
        <w:t xml:space="preserve">select an item that should match </w:t>
      </w:r>
      <w:r w:rsidR="006A5EF8">
        <w:rPr>
          <w:rFonts w:ascii="Arial" w:hAnsi="Arial" w:cs="Arial"/>
          <w:sz w:val="20"/>
          <w:szCs w:val="20"/>
        </w:rPr>
        <w:t xml:space="preserve">the </w:t>
      </w:r>
      <w:r>
        <w:rPr>
          <w:rFonts w:ascii="Arial" w:hAnsi="Arial" w:cs="Arial"/>
          <w:sz w:val="20"/>
          <w:szCs w:val="20"/>
        </w:rPr>
        <w:t xml:space="preserve">imported data the </w:t>
      </w:r>
      <w:r w:rsidR="006A5EF8">
        <w:rPr>
          <w:rFonts w:ascii="Arial" w:hAnsi="Arial" w:cs="Arial"/>
          <w:sz w:val="20"/>
          <w:szCs w:val="20"/>
        </w:rPr>
        <w:t xml:space="preserve">following </w:t>
      </w:r>
      <w:r>
        <w:rPr>
          <w:rFonts w:ascii="Arial" w:hAnsi="Arial" w:cs="Arial"/>
          <w:sz w:val="20"/>
          <w:szCs w:val="20"/>
        </w:rPr>
        <w:t xml:space="preserve">message </w:t>
      </w:r>
      <w:r w:rsidR="006A5EF8">
        <w:rPr>
          <w:rFonts w:ascii="Arial" w:hAnsi="Arial" w:cs="Arial"/>
          <w:sz w:val="20"/>
          <w:szCs w:val="20"/>
        </w:rPr>
        <w:t xml:space="preserve">is displayed: </w:t>
      </w:r>
      <w:r>
        <w:rPr>
          <w:rFonts w:ascii="Arial" w:hAnsi="Arial" w:cs="Arial"/>
          <w:sz w:val="20"/>
          <w:szCs w:val="20"/>
        </w:rPr>
        <w:t>The selected item is not a Maximo Location/Asset.</w:t>
      </w:r>
    </w:p>
    <w:p w14:paraId="23BFB96A" w14:textId="52E3BD2A" w:rsidR="00B758FD" w:rsidRDefault="00B758FD" w:rsidP="0037657D">
      <w:pPr>
        <w:pStyle w:val="ListParagraph"/>
        <w:tabs>
          <w:tab w:val="left" w:pos="0"/>
        </w:tabs>
        <w:ind w:left="1170"/>
        <w:rPr>
          <w:rFonts w:ascii="Arial" w:hAnsi="Arial" w:cs="Arial"/>
          <w:sz w:val="20"/>
          <w:szCs w:val="20"/>
        </w:rPr>
      </w:pPr>
      <w:r>
        <w:rPr>
          <w:rFonts w:ascii="Arial" w:hAnsi="Arial" w:cs="Arial"/>
          <w:sz w:val="20"/>
          <w:szCs w:val="20"/>
        </w:rPr>
        <w:t xml:space="preserve">The ID Attribute </w:t>
      </w:r>
      <w:r w:rsidR="006A5EF8">
        <w:rPr>
          <w:rFonts w:ascii="Arial" w:hAnsi="Arial" w:cs="Arial"/>
          <w:sz w:val="20"/>
          <w:szCs w:val="20"/>
        </w:rPr>
        <w:t xml:space="preserve">that is </w:t>
      </w:r>
      <w:r>
        <w:rPr>
          <w:rFonts w:ascii="Arial" w:hAnsi="Arial" w:cs="Arial"/>
          <w:sz w:val="20"/>
          <w:szCs w:val="20"/>
        </w:rPr>
        <w:t xml:space="preserve">specified in the Manage BIM Viewer application may be incorrect.  It is typically either </w:t>
      </w:r>
      <w:proofErr w:type="spellStart"/>
      <w:r>
        <w:rPr>
          <w:rFonts w:ascii="Arial" w:hAnsi="Arial" w:cs="Arial"/>
          <w:sz w:val="20"/>
          <w:szCs w:val="20"/>
        </w:rPr>
        <w:t>Guid</w:t>
      </w:r>
      <w:proofErr w:type="spellEnd"/>
      <w:r>
        <w:rPr>
          <w:rFonts w:ascii="Arial" w:hAnsi="Arial" w:cs="Arial"/>
          <w:sz w:val="20"/>
          <w:szCs w:val="20"/>
        </w:rPr>
        <w:t xml:space="preserve"> or GUID, but it may be necessary to examine the model properties in the viewer to identify the ID Property/GUID</w:t>
      </w:r>
    </w:p>
    <w:p w14:paraId="0D38EFDA" w14:textId="77777777" w:rsidR="00A41111" w:rsidRDefault="00A41111" w:rsidP="00BF16D2">
      <w:pPr>
        <w:pStyle w:val="Heading1"/>
      </w:pPr>
      <w:bookmarkStart w:id="582" w:name="_Ref362356866"/>
      <w:bookmarkStart w:id="583" w:name="_Toc483994030"/>
      <w:r>
        <w:t>Appendix REST API support</w:t>
      </w:r>
      <w:bookmarkEnd w:id="583"/>
    </w:p>
    <w:p w14:paraId="5C563797" w14:textId="77777777" w:rsidR="00BD690A" w:rsidRDefault="00BD690A" w:rsidP="009E6AA3">
      <w:pPr>
        <w:pStyle w:val="Heading2"/>
      </w:pPr>
      <w:bookmarkStart w:id="584" w:name="_Toc483994031"/>
      <w:r>
        <w:t>Service Methods</w:t>
      </w:r>
      <w:bookmarkEnd w:id="584"/>
    </w:p>
    <w:p w14:paraId="729F7AF0" w14:textId="621E23A1" w:rsidR="00BD690A" w:rsidRDefault="00BD690A" w:rsidP="00BD690A">
      <w:pPr>
        <w:pStyle w:val="BodyText"/>
      </w:pPr>
      <w:r>
        <w:t xml:space="preserve">The BIM </w:t>
      </w:r>
      <w:r w:rsidR="006A5EF8">
        <w:t>s</w:t>
      </w:r>
      <w:r>
        <w:t>olution defines three REST service methods</w:t>
      </w:r>
      <w:r w:rsidR="006A5EF8">
        <w:t>:</w:t>
      </w:r>
    </w:p>
    <w:p w14:paraId="6B3C3648" w14:textId="77777777" w:rsidR="00BD690A" w:rsidRDefault="00BD690A" w:rsidP="00BD690A">
      <w:pPr>
        <w:pStyle w:val="Heading4"/>
      </w:pPr>
      <w:proofErr w:type="spellStart"/>
      <w:r w:rsidRPr="00480A05">
        <w:t>getAuthToken</w:t>
      </w:r>
      <w:proofErr w:type="spellEnd"/>
    </w:p>
    <w:p w14:paraId="7FFB53F9" w14:textId="3949C5B5" w:rsidR="006A5C7F" w:rsidRPr="006A5C7F" w:rsidRDefault="006A5C7F" w:rsidP="006A5C7F">
      <w:pPr>
        <w:pStyle w:val="BodyText"/>
      </w:pPr>
      <w:r>
        <w:t xml:space="preserve">Retrieves an authorization token for use by the </w:t>
      </w:r>
      <w:r w:rsidR="008A0CA2">
        <w:t>Forge</w:t>
      </w:r>
      <w:r>
        <w:t xml:space="preserve"> </w:t>
      </w:r>
      <w:r w:rsidR="006A5EF8">
        <w:t>V</w:t>
      </w:r>
      <w:r>
        <w:t xml:space="preserve">iewer using the key and secret </w:t>
      </w:r>
      <w:r w:rsidR="006A5EF8">
        <w:t xml:space="preserve">that are </w:t>
      </w:r>
      <w:r>
        <w:t xml:space="preserve">configured in the server System Properties.  See </w:t>
      </w:r>
    </w:p>
    <w:p w14:paraId="67D18658" w14:textId="77777777" w:rsidR="00A41111" w:rsidRDefault="00480A05" w:rsidP="00BD690A">
      <w:pPr>
        <w:pStyle w:val="Code"/>
        <w:ind w:left="720"/>
      </w:pPr>
      <w:r w:rsidRPr="00480A05">
        <w:t>/rest/</w:t>
      </w:r>
      <w:proofErr w:type="spellStart"/>
      <w:r w:rsidRPr="00480A05">
        <w:t>ss</w:t>
      </w:r>
      <w:proofErr w:type="spellEnd"/>
      <w:r w:rsidRPr="00480A05">
        <w:t>/BIMLMV/</w:t>
      </w:r>
      <w:proofErr w:type="spellStart"/>
      <w:r w:rsidRPr="00480A05">
        <w:t>getAuthToken</w:t>
      </w:r>
      <w:proofErr w:type="spellEnd"/>
    </w:p>
    <w:p w14:paraId="6C1BC6CB" w14:textId="77777777" w:rsidR="00BD690A" w:rsidRPr="006A5C7F" w:rsidRDefault="00BD690A" w:rsidP="00BD690A">
      <w:pPr>
        <w:pStyle w:val="Code"/>
        <w:ind w:left="720"/>
        <w:rPr>
          <w:rFonts w:ascii="Arial" w:hAnsi="Arial" w:cs="Arial"/>
        </w:rPr>
      </w:pPr>
    </w:p>
    <w:p w14:paraId="00A63803" w14:textId="77777777" w:rsidR="006A5C7F" w:rsidRPr="006A5C7F" w:rsidRDefault="006A5C7F" w:rsidP="00BD690A">
      <w:pPr>
        <w:pStyle w:val="Code"/>
        <w:ind w:left="720"/>
        <w:rPr>
          <w:rFonts w:ascii="Arial" w:hAnsi="Arial" w:cs="Arial"/>
        </w:rPr>
      </w:pPr>
      <w:r w:rsidRPr="006A5C7F">
        <w:rPr>
          <w:rFonts w:ascii="Arial" w:hAnsi="Arial" w:cs="Arial"/>
        </w:rPr>
        <w:t>Parameters: None</w:t>
      </w:r>
    </w:p>
    <w:p w14:paraId="03BF6BB0" w14:textId="77777777" w:rsidR="00CA7F7F" w:rsidRDefault="00CA7F7F" w:rsidP="00CA7F7F">
      <w:pPr>
        <w:pStyle w:val="Heading4"/>
      </w:pPr>
      <w:proofErr w:type="spellStart"/>
      <w:r w:rsidRPr="00CA7F7F">
        <w:t>linkStorage</w:t>
      </w:r>
      <w:proofErr w:type="spellEnd"/>
    </w:p>
    <w:p w14:paraId="6192F2F0" w14:textId="77777777" w:rsidR="00631036" w:rsidRPr="00631036" w:rsidRDefault="00631036" w:rsidP="00631036">
      <w:pPr>
        <w:pStyle w:val="BodyText"/>
      </w:pPr>
      <w:r>
        <w:t>Imports an existing storage container into Maximo</w:t>
      </w:r>
    </w:p>
    <w:p w14:paraId="5D7EC8C5" w14:textId="0095E0D5" w:rsidR="00AE42E2" w:rsidRDefault="00AE42E2" w:rsidP="00E52210">
      <w:pPr>
        <w:pStyle w:val="Heading4"/>
      </w:pPr>
      <w:r>
        <w:t xml:space="preserve">See </w:t>
      </w:r>
      <w:r w:rsidR="00FD518E">
        <w:t xml:space="preserve">section </w:t>
      </w:r>
      <w:r w:rsidR="00E52210">
        <w:fldChar w:fldCharType="begin"/>
      </w:r>
      <w:r w:rsidR="00E52210">
        <w:instrText xml:space="preserve"> REF _Ref478977060 \r \h </w:instrText>
      </w:r>
      <w:r w:rsidR="00E52210">
        <w:fldChar w:fldCharType="separate"/>
      </w:r>
      <w:r w:rsidR="00365163">
        <w:t>2.1</w:t>
      </w:r>
      <w:r w:rsidR="00E52210">
        <w:fldChar w:fldCharType="end"/>
      </w:r>
      <w:r w:rsidR="00E52210">
        <w:t xml:space="preserve"> </w:t>
      </w:r>
      <w:r w:rsidR="00E52210">
        <w:fldChar w:fldCharType="begin"/>
      </w:r>
      <w:r w:rsidR="00E52210">
        <w:instrText xml:space="preserve"> REF _Ref478977064 \h </w:instrText>
      </w:r>
      <w:r w:rsidR="00E52210">
        <w:fldChar w:fldCharType="separate"/>
      </w:r>
      <w:r w:rsidR="00365163">
        <w:t>Managing Model Storage</w:t>
      </w:r>
      <w:r w:rsidR="00E52210">
        <w:fldChar w:fldCharType="end"/>
      </w:r>
    </w:p>
    <w:p w14:paraId="63E91783" w14:textId="77777777" w:rsidR="00631036" w:rsidRPr="00AE42E2" w:rsidRDefault="00631036" w:rsidP="00AE42E2">
      <w:pPr>
        <w:pStyle w:val="BodyText"/>
      </w:pPr>
      <w:r>
        <w:t>Example call:</w:t>
      </w:r>
    </w:p>
    <w:p w14:paraId="0037F6A7" w14:textId="77777777" w:rsidR="00BD690A" w:rsidRDefault="00BD690A" w:rsidP="00BD690A">
      <w:pPr>
        <w:pStyle w:val="Code"/>
        <w:ind w:left="720"/>
        <w:rPr>
          <w:rFonts w:cs="Courier New"/>
        </w:rPr>
      </w:pPr>
      <w:r>
        <w:rPr>
          <w:rFonts w:cs="Courier New"/>
          <w:color w:val="000000"/>
        </w:rPr>
        <w:t>http://192.168.0.106/maxrest/rest/mbo/bimlmvbucket?~storageName=buildingsmart&amp;~appendKey=true&amp;~orgId=PUBLIC&amp;~description=Sample%20models%20from%20BuildingSmart&amp;~siteId=COBIE</w:t>
      </w:r>
    </w:p>
    <w:p w14:paraId="7DFE1405" w14:textId="77777777" w:rsidR="00BD690A" w:rsidRDefault="00BD690A" w:rsidP="00BD690A">
      <w:pPr>
        <w:pStyle w:val="Code"/>
        <w:ind w:left="720"/>
      </w:pPr>
    </w:p>
    <w:p w14:paraId="1752FC3B" w14:textId="77777777" w:rsidR="00BD690A" w:rsidRDefault="00BD690A" w:rsidP="00BD690A">
      <w:pPr>
        <w:pStyle w:val="Code"/>
        <w:ind w:left="720"/>
      </w:pPr>
      <w:r w:rsidRPr="00BD690A">
        <w:t xml:space="preserve">x-http-method-override, </w:t>
      </w:r>
      <w:proofErr w:type="spellStart"/>
      <w:r w:rsidRPr="00BD690A">
        <w:t>linkStorage</w:t>
      </w:r>
      <w:proofErr w:type="spellEnd"/>
    </w:p>
    <w:p w14:paraId="65A32166" w14:textId="77777777" w:rsidR="006A5C7F" w:rsidRPr="006A5C7F" w:rsidRDefault="006A5C7F" w:rsidP="006A5C7F">
      <w:pPr>
        <w:pStyle w:val="Code"/>
        <w:ind w:left="720"/>
        <w:rPr>
          <w:rFonts w:ascii="Arial" w:hAnsi="Arial" w:cs="Arial"/>
        </w:rPr>
      </w:pPr>
    </w:p>
    <w:p w14:paraId="3E452836" w14:textId="77777777" w:rsidR="006A5C7F" w:rsidRDefault="006A5C7F" w:rsidP="00E40B22">
      <w:pPr>
        <w:pStyle w:val="Code"/>
        <w:keepNext/>
        <w:ind w:left="720"/>
        <w:rPr>
          <w:rFonts w:ascii="Arial" w:hAnsi="Arial" w:cs="Arial"/>
        </w:rPr>
      </w:pPr>
      <w:r w:rsidRPr="006A5C7F">
        <w:rPr>
          <w:rFonts w:ascii="Arial" w:hAnsi="Arial" w:cs="Arial"/>
        </w:rPr>
        <w:lastRenderedPageBreak/>
        <w:t xml:space="preserve">Parameters: </w:t>
      </w:r>
    </w:p>
    <w:p w14:paraId="0AF1A3B3" w14:textId="77777777" w:rsidR="00FD518E" w:rsidRDefault="00FD518E" w:rsidP="00E40B22">
      <w:pPr>
        <w:pStyle w:val="Code"/>
        <w:keepNext/>
        <w:ind w:left="720"/>
        <w:rPr>
          <w:rFonts w:ascii="Arial" w:hAnsi="Arial" w:cs="Arial"/>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1998"/>
        <w:gridCol w:w="6282"/>
      </w:tblGrid>
      <w:tr w:rsidR="003144B6" w14:paraId="02478995" w14:textId="77777777" w:rsidTr="00631036">
        <w:tc>
          <w:tcPr>
            <w:tcW w:w="1998" w:type="dxa"/>
          </w:tcPr>
          <w:p w14:paraId="7E247781" w14:textId="7321BC74" w:rsidR="003144B6" w:rsidRPr="003144B6" w:rsidRDefault="003144B6" w:rsidP="00631036">
            <w:pPr>
              <w:pStyle w:val="Code"/>
              <w:keepNext/>
              <w:keepLines/>
              <w:rPr>
                <w:rFonts w:ascii="Arial" w:hAnsi="Arial" w:cs="Arial"/>
              </w:rPr>
            </w:pPr>
            <w:proofErr w:type="spellStart"/>
            <w:r w:rsidRPr="003144B6">
              <w:rPr>
                <w:rFonts w:ascii="Arial" w:hAnsi="Arial" w:cs="Arial"/>
                <w:color w:val="000000"/>
              </w:rPr>
              <w:t>storageName</w:t>
            </w:r>
            <w:proofErr w:type="spellEnd"/>
            <w:r w:rsidR="00FD518E">
              <w:rPr>
                <w:rFonts w:ascii="Arial" w:hAnsi="Arial" w:cs="Arial"/>
                <w:color w:val="000000"/>
              </w:rPr>
              <w:t>:</w:t>
            </w:r>
          </w:p>
        </w:tc>
        <w:tc>
          <w:tcPr>
            <w:tcW w:w="6282" w:type="dxa"/>
          </w:tcPr>
          <w:p w14:paraId="58099289" w14:textId="77777777" w:rsidR="003144B6" w:rsidRDefault="003144B6" w:rsidP="00631036">
            <w:pPr>
              <w:pStyle w:val="Code"/>
              <w:keepNext/>
              <w:keepLines/>
              <w:rPr>
                <w:rFonts w:ascii="Arial" w:hAnsi="Arial" w:cs="Arial"/>
              </w:rPr>
            </w:pPr>
            <w:r>
              <w:rPr>
                <w:rFonts w:ascii="Arial" w:hAnsi="Arial" w:cs="Arial"/>
              </w:rPr>
              <w:t>The base name of an existing storage container.</w:t>
            </w:r>
            <w:r w:rsidR="008446F1">
              <w:rPr>
                <w:rFonts w:ascii="Arial" w:hAnsi="Arial" w:cs="Arial"/>
              </w:rPr>
              <w:t xml:space="preserve"> </w:t>
            </w:r>
          </w:p>
        </w:tc>
      </w:tr>
      <w:tr w:rsidR="003144B6" w14:paraId="56759DC1" w14:textId="77777777" w:rsidTr="00332825">
        <w:trPr>
          <w:trHeight w:val="280"/>
        </w:trPr>
        <w:tc>
          <w:tcPr>
            <w:tcW w:w="1998" w:type="dxa"/>
          </w:tcPr>
          <w:p w14:paraId="0D75DD9E" w14:textId="0109545C" w:rsidR="003144B6" w:rsidRPr="003144B6" w:rsidRDefault="00FD518E" w:rsidP="00631036">
            <w:pPr>
              <w:pStyle w:val="Code"/>
              <w:keepNext/>
              <w:keepLines/>
              <w:rPr>
                <w:rFonts w:ascii="Arial" w:hAnsi="Arial" w:cs="Arial"/>
              </w:rPr>
            </w:pPr>
            <w:r w:rsidRPr="003144B6">
              <w:rPr>
                <w:rFonts w:ascii="Arial" w:hAnsi="Arial" w:cs="Arial"/>
                <w:color w:val="000000"/>
              </w:rPr>
              <w:t>D</w:t>
            </w:r>
            <w:r w:rsidR="003144B6" w:rsidRPr="003144B6">
              <w:rPr>
                <w:rFonts w:ascii="Arial" w:hAnsi="Arial" w:cs="Arial"/>
                <w:color w:val="000000"/>
              </w:rPr>
              <w:t>escription</w:t>
            </w:r>
            <w:r>
              <w:rPr>
                <w:rFonts w:ascii="Arial" w:hAnsi="Arial" w:cs="Arial"/>
                <w:color w:val="000000"/>
              </w:rPr>
              <w:t>:</w:t>
            </w:r>
          </w:p>
        </w:tc>
        <w:tc>
          <w:tcPr>
            <w:tcW w:w="6282" w:type="dxa"/>
          </w:tcPr>
          <w:p w14:paraId="7DC3AA9F" w14:textId="318B8F97" w:rsidR="003144B6" w:rsidRDefault="00FD518E" w:rsidP="00631036">
            <w:pPr>
              <w:pStyle w:val="Code"/>
              <w:keepNext/>
              <w:keepLines/>
              <w:rPr>
                <w:rFonts w:ascii="Arial" w:hAnsi="Arial" w:cs="Arial"/>
              </w:rPr>
            </w:pPr>
            <w:r>
              <w:rPr>
                <w:rFonts w:ascii="Arial" w:hAnsi="Arial" w:cs="Arial"/>
              </w:rPr>
              <w:t>The d</w:t>
            </w:r>
            <w:r w:rsidR="008446F1">
              <w:rPr>
                <w:rFonts w:ascii="Arial" w:hAnsi="Arial" w:cs="Arial"/>
              </w:rPr>
              <w:t>escriptive information</w:t>
            </w:r>
            <w:r>
              <w:rPr>
                <w:rFonts w:ascii="Arial" w:hAnsi="Arial" w:cs="Arial"/>
              </w:rPr>
              <w:t>.</w:t>
            </w:r>
          </w:p>
        </w:tc>
      </w:tr>
      <w:tr w:rsidR="003144B6" w14:paraId="577E208D" w14:textId="77777777" w:rsidTr="00631036">
        <w:tc>
          <w:tcPr>
            <w:tcW w:w="1998" w:type="dxa"/>
          </w:tcPr>
          <w:p w14:paraId="7931E906" w14:textId="5DF604B8" w:rsidR="003144B6" w:rsidRPr="003144B6" w:rsidRDefault="003144B6" w:rsidP="00631036">
            <w:pPr>
              <w:pStyle w:val="Code"/>
              <w:keepNext/>
              <w:keepLines/>
              <w:rPr>
                <w:rFonts w:ascii="Arial" w:hAnsi="Arial" w:cs="Arial"/>
              </w:rPr>
            </w:pPr>
            <w:proofErr w:type="spellStart"/>
            <w:r w:rsidRPr="003144B6">
              <w:rPr>
                <w:rFonts w:ascii="Arial" w:hAnsi="Arial" w:cs="Arial"/>
                <w:color w:val="000000"/>
              </w:rPr>
              <w:t>siteId</w:t>
            </w:r>
            <w:proofErr w:type="spellEnd"/>
            <w:r w:rsidR="00FD518E">
              <w:rPr>
                <w:rFonts w:ascii="Arial" w:hAnsi="Arial" w:cs="Arial"/>
                <w:color w:val="000000"/>
              </w:rPr>
              <w:t>:</w:t>
            </w:r>
          </w:p>
        </w:tc>
        <w:tc>
          <w:tcPr>
            <w:tcW w:w="6282" w:type="dxa"/>
          </w:tcPr>
          <w:p w14:paraId="0AC58B50" w14:textId="563DA5ED" w:rsidR="003144B6" w:rsidRDefault="003144B6" w:rsidP="00631036">
            <w:pPr>
              <w:pStyle w:val="Code"/>
              <w:keepNext/>
              <w:keepLines/>
              <w:rPr>
                <w:rFonts w:ascii="Arial" w:hAnsi="Arial" w:cs="Arial"/>
              </w:rPr>
            </w:pPr>
            <w:r>
              <w:rPr>
                <w:rFonts w:ascii="Arial" w:hAnsi="Arial" w:cs="Arial"/>
              </w:rPr>
              <w:t xml:space="preserve">Restricts access to the storage </w:t>
            </w:r>
            <w:r w:rsidR="00FD518E">
              <w:rPr>
                <w:rFonts w:ascii="Arial" w:hAnsi="Arial" w:cs="Arial"/>
              </w:rPr>
              <w:t xml:space="preserve">container </w:t>
            </w:r>
            <w:r>
              <w:rPr>
                <w:rFonts w:ascii="Arial" w:hAnsi="Arial" w:cs="Arial"/>
              </w:rPr>
              <w:t>to the specified site</w:t>
            </w:r>
            <w:r w:rsidR="00F92B03">
              <w:rPr>
                <w:rFonts w:ascii="Arial" w:hAnsi="Arial" w:cs="Arial"/>
              </w:rPr>
              <w:t>.</w:t>
            </w:r>
          </w:p>
        </w:tc>
      </w:tr>
      <w:tr w:rsidR="003144B6" w14:paraId="33E750BE" w14:textId="77777777" w:rsidTr="00631036">
        <w:tc>
          <w:tcPr>
            <w:tcW w:w="1998" w:type="dxa"/>
          </w:tcPr>
          <w:p w14:paraId="1CB3ACAC" w14:textId="421FE2A2" w:rsidR="003144B6" w:rsidRPr="003144B6" w:rsidRDefault="003144B6" w:rsidP="00631036">
            <w:pPr>
              <w:pStyle w:val="Code"/>
              <w:keepNext/>
              <w:keepLines/>
              <w:rPr>
                <w:rFonts w:ascii="Arial" w:hAnsi="Arial" w:cs="Arial"/>
              </w:rPr>
            </w:pPr>
            <w:proofErr w:type="spellStart"/>
            <w:r w:rsidRPr="003144B6">
              <w:rPr>
                <w:rFonts w:ascii="Arial" w:hAnsi="Arial" w:cs="Arial"/>
                <w:color w:val="000000"/>
              </w:rPr>
              <w:t>orgId</w:t>
            </w:r>
            <w:proofErr w:type="spellEnd"/>
            <w:r w:rsidR="00FD518E">
              <w:rPr>
                <w:rFonts w:ascii="Arial" w:hAnsi="Arial" w:cs="Arial"/>
                <w:color w:val="000000"/>
              </w:rPr>
              <w:t>:</w:t>
            </w:r>
          </w:p>
        </w:tc>
        <w:tc>
          <w:tcPr>
            <w:tcW w:w="6282" w:type="dxa"/>
          </w:tcPr>
          <w:p w14:paraId="33F40818" w14:textId="16134C2B" w:rsidR="003144B6" w:rsidRDefault="003144B6" w:rsidP="00631036">
            <w:pPr>
              <w:pStyle w:val="Code"/>
              <w:keepNext/>
              <w:keepLines/>
              <w:rPr>
                <w:rFonts w:ascii="Arial" w:hAnsi="Arial" w:cs="Arial"/>
              </w:rPr>
            </w:pPr>
            <w:r>
              <w:rPr>
                <w:rFonts w:ascii="Arial" w:hAnsi="Arial" w:cs="Arial"/>
              </w:rPr>
              <w:t xml:space="preserve">Restricts access to the storage </w:t>
            </w:r>
            <w:r w:rsidR="00FD518E">
              <w:rPr>
                <w:rFonts w:ascii="Arial" w:hAnsi="Arial" w:cs="Arial"/>
              </w:rPr>
              <w:t xml:space="preserve">container </w:t>
            </w:r>
            <w:r>
              <w:rPr>
                <w:rFonts w:ascii="Arial" w:hAnsi="Arial" w:cs="Arial"/>
              </w:rPr>
              <w:t>to the specified organization</w:t>
            </w:r>
            <w:r w:rsidR="00F92B03">
              <w:rPr>
                <w:rFonts w:ascii="Arial" w:hAnsi="Arial" w:cs="Arial"/>
              </w:rPr>
              <w:t>.</w:t>
            </w:r>
          </w:p>
        </w:tc>
      </w:tr>
      <w:tr w:rsidR="003144B6" w14:paraId="4041ADD5" w14:textId="77777777" w:rsidTr="00631036">
        <w:tc>
          <w:tcPr>
            <w:tcW w:w="1998" w:type="dxa"/>
          </w:tcPr>
          <w:p w14:paraId="4C116290" w14:textId="5C463359" w:rsidR="003144B6" w:rsidRPr="003144B6" w:rsidRDefault="003144B6" w:rsidP="00631036">
            <w:pPr>
              <w:pStyle w:val="Code"/>
              <w:keepNext/>
              <w:keepLines/>
              <w:rPr>
                <w:rFonts w:ascii="Arial" w:hAnsi="Arial" w:cs="Arial"/>
                <w:color w:val="000000"/>
              </w:rPr>
            </w:pPr>
            <w:proofErr w:type="spellStart"/>
            <w:r w:rsidRPr="003144B6">
              <w:rPr>
                <w:rFonts w:ascii="Arial" w:hAnsi="Arial" w:cs="Arial"/>
                <w:color w:val="000000"/>
              </w:rPr>
              <w:t>appendKey</w:t>
            </w:r>
            <w:proofErr w:type="spellEnd"/>
            <w:r w:rsidR="00FD518E">
              <w:rPr>
                <w:rFonts w:ascii="Arial" w:hAnsi="Arial" w:cs="Arial"/>
                <w:color w:val="000000"/>
              </w:rPr>
              <w:t>:</w:t>
            </w:r>
          </w:p>
        </w:tc>
        <w:tc>
          <w:tcPr>
            <w:tcW w:w="6282" w:type="dxa"/>
          </w:tcPr>
          <w:p w14:paraId="51FF0A79" w14:textId="52106CB8" w:rsidR="003144B6" w:rsidRDefault="008446F1" w:rsidP="00631036">
            <w:pPr>
              <w:pStyle w:val="Code"/>
              <w:keepNext/>
              <w:keepLines/>
              <w:rPr>
                <w:rFonts w:ascii="Arial" w:hAnsi="Arial" w:cs="Arial"/>
              </w:rPr>
            </w:pPr>
            <w:r>
              <w:rPr>
                <w:rFonts w:ascii="Arial" w:hAnsi="Arial" w:cs="Arial"/>
              </w:rPr>
              <w:t xml:space="preserve">If true, the </w:t>
            </w:r>
            <w:r w:rsidR="008A0CA2">
              <w:rPr>
                <w:rFonts w:ascii="Arial" w:hAnsi="Arial" w:cs="Arial"/>
              </w:rPr>
              <w:t>Forge</w:t>
            </w:r>
            <w:r>
              <w:rPr>
                <w:rFonts w:ascii="Arial" w:hAnsi="Arial" w:cs="Arial"/>
              </w:rPr>
              <w:t xml:space="preserve"> </w:t>
            </w:r>
            <w:r w:rsidR="00452987">
              <w:rPr>
                <w:rFonts w:ascii="Arial" w:hAnsi="Arial" w:cs="Arial"/>
              </w:rPr>
              <w:t xml:space="preserve">service </w:t>
            </w:r>
            <w:r>
              <w:rPr>
                <w:rFonts w:ascii="Arial" w:hAnsi="Arial" w:cs="Arial"/>
              </w:rPr>
              <w:t xml:space="preserve">key form the system property: </w:t>
            </w:r>
            <w:r>
              <w:t>'</w:t>
            </w:r>
            <w:proofErr w:type="spellStart"/>
            <w:r>
              <w:t>bim.viewer.LMV.secret</w:t>
            </w:r>
            <w:proofErr w:type="spellEnd"/>
            <w:r>
              <w:t xml:space="preserve">' </w:t>
            </w:r>
            <w:r w:rsidRPr="008446F1">
              <w:rPr>
                <w:rFonts w:ascii="Arial" w:hAnsi="Arial" w:cs="Arial"/>
              </w:rPr>
              <w:t>is</w:t>
            </w:r>
            <w:r>
              <w:rPr>
                <w:rFonts w:ascii="Arial" w:hAnsi="Arial" w:cs="Arial"/>
              </w:rPr>
              <w:t xml:space="preserve"> appended to the storage name.</w:t>
            </w:r>
          </w:p>
        </w:tc>
      </w:tr>
    </w:tbl>
    <w:p w14:paraId="32B6911B" w14:textId="77777777" w:rsidR="003144B6" w:rsidRPr="006A5C7F" w:rsidRDefault="003144B6" w:rsidP="006A5C7F">
      <w:pPr>
        <w:pStyle w:val="Code"/>
        <w:ind w:left="720"/>
        <w:rPr>
          <w:rFonts w:ascii="Arial" w:hAnsi="Arial" w:cs="Arial"/>
        </w:rPr>
      </w:pPr>
    </w:p>
    <w:p w14:paraId="20E992A6" w14:textId="77777777" w:rsidR="00CA7F7F" w:rsidRDefault="00CA7F7F" w:rsidP="00CA7F7F">
      <w:pPr>
        <w:pStyle w:val="Heading4"/>
      </w:pPr>
      <w:proofErr w:type="spellStart"/>
      <w:r w:rsidRPr="00857832">
        <w:t>linkModel</w:t>
      </w:r>
      <w:proofErr w:type="spellEnd"/>
    </w:p>
    <w:p w14:paraId="3BABBBFA" w14:textId="0D4F6A8A" w:rsidR="00631036" w:rsidRPr="00631036" w:rsidRDefault="00631036" w:rsidP="00631036">
      <w:pPr>
        <w:pStyle w:val="BodyText"/>
      </w:pPr>
      <w:r>
        <w:t>Imports a previously uploaded model into Maximo, and optional</w:t>
      </w:r>
      <w:r w:rsidR="00FD518E">
        <w:t>ly</w:t>
      </w:r>
      <w:r>
        <w:t xml:space="preserve"> a previously registered viewable </w:t>
      </w:r>
      <w:r w:rsidR="00FD518E">
        <w:t xml:space="preserve">format </w:t>
      </w:r>
      <w:r>
        <w:t>into Maximo.</w:t>
      </w:r>
    </w:p>
    <w:p w14:paraId="46573F36" w14:textId="2B346AD0" w:rsidR="00AE42E2" w:rsidRDefault="00AE42E2" w:rsidP="00AE42E2">
      <w:pPr>
        <w:pStyle w:val="BodyText"/>
      </w:pPr>
      <w:r>
        <w:t>See</w:t>
      </w:r>
      <w:r w:rsidR="00FD518E">
        <w:t xml:space="preserve"> section</w:t>
      </w:r>
      <w:r>
        <w:t xml:space="preserve"> </w:t>
      </w:r>
      <w:r>
        <w:fldChar w:fldCharType="begin"/>
      </w:r>
      <w:r>
        <w:instrText xml:space="preserve"> REF _Ref430353248 \r \h </w:instrText>
      </w:r>
      <w:r>
        <w:fldChar w:fldCharType="separate"/>
      </w:r>
      <w:r w:rsidR="00365163">
        <w:t>2.3</w:t>
      </w:r>
      <w:r>
        <w:fldChar w:fldCharType="end"/>
      </w:r>
      <w:r>
        <w:t xml:space="preserve"> </w:t>
      </w:r>
      <w:r>
        <w:fldChar w:fldCharType="begin"/>
      </w:r>
      <w:r>
        <w:instrText xml:space="preserve"> REF _Ref430353248 \h </w:instrText>
      </w:r>
      <w:r>
        <w:fldChar w:fldCharType="separate"/>
      </w:r>
      <w:r w:rsidR="00365163">
        <w:t>Managing Model Files</w:t>
      </w:r>
      <w:r>
        <w:fldChar w:fldCharType="end"/>
      </w:r>
    </w:p>
    <w:p w14:paraId="1C20C8D8" w14:textId="77777777" w:rsidR="00631036" w:rsidRPr="00AE42E2" w:rsidRDefault="00631036" w:rsidP="00631036">
      <w:pPr>
        <w:pStyle w:val="BodyText"/>
      </w:pPr>
      <w:r>
        <w:t>Example call:</w:t>
      </w:r>
    </w:p>
    <w:p w14:paraId="30C5D239" w14:textId="77777777" w:rsidR="00BD690A" w:rsidRDefault="00BD690A" w:rsidP="00BD690A">
      <w:pPr>
        <w:pStyle w:val="Code"/>
        <w:ind w:left="720"/>
        <w:rPr>
          <w:rFonts w:cs="Courier New"/>
        </w:rPr>
      </w:pPr>
      <w:r>
        <w:rPr>
          <w:rFonts w:cs="Courier New"/>
          <w:color w:val="000000"/>
        </w:rPr>
        <w:t>http://192.168.0.106/maxrest/rest/mbo/bimlmvmodel?~storageName=buildingsmart2s23v1a2uihpnjq2nljjixykqaaoinjy&amp;~orgId=PUBLIC&amp;~description=BuildingSmart%20sample%20office%20-%20MEP&amp;~linkViewable=false&amp;~modelName=office_mep.rvt&amp;~siteId=COBIE</w:t>
      </w:r>
    </w:p>
    <w:p w14:paraId="301EA0B0" w14:textId="77777777" w:rsidR="00BD690A" w:rsidRDefault="00BD690A" w:rsidP="00BD690A">
      <w:pPr>
        <w:pStyle w:val="Code"/>
        <w:ind w:left="720"/>
      </w:pPr>
    </w:p>
    <w:p w14:paraId="22073A75" w14:textId="77777777" w:rsidR="00BD690A" w:rsidRDefault="00BD690A" w:rsidP="00BD690A">
      <w:pPr>
        <w:pStyle w:val="Code"/>
        <w:ind w:left="720"/>
      </w:pPr>
      <w:r w:rsidRPr="00BD690A">
        <w:t xml:space="preserve">x-http-method-override, </w:t>
      </w:r>
      <w:proofErr w:type="spellStart"/>
      <w:r w:rsidR="00857832" w:rsidRPr="00857832">
        <w:t>linkModel</w:t>
      </w:r>
      <w:proofErr w:type="spellEnd"/>
    </w:p>
    <w:p w14:paraId="0A5A6F07" w14:textId="77777777" w:rsidR="006A5C7F" w:rsidRPr="006A5C7F" w:rsidRDefault="006A5C7F" w:rsidP="006A5C7F">
      <w:pPr>
        <w:pStyle w:val="Code"/>
        <w:ind w:left="720"/>
        <w:rPr>
          <w:rFonts w:ascii="Arial" w:hAnsi="Arial" w:cs="Arial"/>
        </w:rPr>
      </w:pPr>
    </w:p>
    <w:p w14:paraId="4A620ED3" w14:textId="77777777" w:rsidR="006A5C7F" w:rsidRDefault="006A5C7F" w:rsidP="00E40B22">
      <w:pPr>
        <w:pStyle w:val="Code"/>
        <w:keepNext/>
        <w:ind w:left="720"/>
        <w:rPr>
          <w:rFonts w:ascii="Arial" w:hAnsi="Arial" w:cs="Arial"/>
        </w:rPr>
      </w:pPr>
      <w:r w:rsidRPr="006A5C7F">
        <w:rPr>
          <w:rFonts w:ascii="Arial" w:hAnsi="Arial" w:cs="Arial"/>
        </w:rPr>
        <w:t xml:space="preserve">Parameters: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6282"/>
      </w:tblGrid>
      <w:tr w:rsidR="003144B6" w14:paraId="1960F758" w14:textId="77777777" w:rsidTr="00631036">
        <w:tc>
          <w:tcPr>
            <w:tcW w:w="1998" w:type="dxa"/>
          </w:tcPr>
          <w:p w14:paraId="2EDF7FBB" w14:textId="16BF3868" w:rsidR="003144B6" w:rsidRPr="003144B6" w:rsidRDefault="003144B6" w:rsidP="00631036">
            <w:pPr>
              <w:pStyle w:val="Code"/>
              <w:keepNext/>
              <w:keepLines/>
              <w:rPr>
                <w:rFonts w:ascii="Arial" w:hAnsi="Arial" w:cs="Arial"/>
              </w:rPr>
            </w:pPr>
            <w:proofErr w:type="spellStart"/>
            <w:r w:rsidRPr="003144B6">
              <w:rPr>
                <w:rFonts w:ascii="Arial" w:hAnsi="Arial" w:cs="Arial"/>
                <w:color w:val="000000"/>
              </w:rPr>
              <w:t>storageName</w:t>
            </w:r>
            <w:proofErr w:type="spellEnd"/>
            <w:r w:rsidR="00FD518E">
              <w:rPr>
                <w:rFonts w:ascii="Arial" w:hAnsi="Arial" w:cs="Arial"/>
                <w:color w:val="000000"/>
              </w:rPr>
              <w:t>:</w:t>
            </w:r>
          </w:p>
        </w:tc>
        <w:tc>
          <w:tcPr>
            <w:tcW w:w="6282" w:type="dxa"/>
          </w:tcPr>
          <w:p w14:paraId="4F3402EC" w14:textId="40E39E09" w:rsidR="003144B6" w:rsidRDefault="003144B6" w:rsidP="00631036">
            <w:pPr>
              <w:pStyle w:val="Code"/>
              <w:keepNext/>
              <w:keepLines/>
              <w:rPr>
                <w:rFonts w:ascii="Arial" w:hAnsi="Arial" w:cs="Arial"/>
              </w:rPr>
            </w:pPr>
            <w:r>
              <w:rPr>
                <w:rFonts w:ascii="Arial" w:hAnsi="Arial" w:cs="Arial"/>
              </w:rPr>
              <w:t xml:space="preserve">The full name of the storage container including </w:t>
            </w:r>
            <w:r w:rsidR="008446F1">
              <w:rPr>
                <w:rFonts w:ascii="Arial" w:hAnsi="Arial" w:cs="Arial"/>
              </w:rPr>
              <w:t>the appended key</w:t>
            </w:r>
            <w:r w:rsidR="00FD518E">
              <w:rPr>
                <w:rFonts w:ascii="Arial" w:hAnsi="Arial" w:cs="Arial"/>
              </w:rPr>
              <w:t>,</w:t>
            </w:r>
            <w:r w:rsidR="008446F1">
              <w:rPr>
                <w:rFonts w:ascii="Arial" w:hAnsi="Arial" w:cs="Arial"/>
              </w:rPr>
              <w:t xml:space="preserve"> if applicable.</w:t>
            </w:r>
          </w:p>
        </w:tc>
      </w:tr>
      <w:tr w:rsidR="003144B6" w14:paraId="0FE9EB16" w14:textId="77777777" w:rsidTr="00332825">
        <w:trPr>
          <w:trHeight w:val="306"/>
        </w:trPr>
        <w:tc>
          <w:tcPr>
            <w:tcW w:w="1998" w:type="dxa"/>
          </w:tcPr>
          <w:p w14:paraId="37FDBC1E" w14:textId="78AF8084" w:rsidR="003144B6" w:rsidRPr="003144B6" w:rsidRDefault="00FD518E" w:rsidP="00631036">
            <w:pPr>
              <w:pStyle w:val="Code"/>
              <w:keepNext/>
              <w:keepLines/>
              <w:rPr>
                <w:rFonts w:ascii="Arial" w:hAnsi="Arial" w:cs="Arial"/>
              </w:rPr>
            </w:pPr>
            <w:r>
              <w:rPr>
                <w:rFonts w:ascii="Arial" w:hAnsi="Arial" w:cs="Arial"/>
                <w:color w:val="000000"/>
              </w:rPr>
              <w:t>d</w:t>
            </w:r>
            <w:r w:rsidR="003144B6" w:rsidRPr="003144B6">
              <w:rPr>
                <w:rFonts w:ascii="Arial" w:hAnsi="Arial" w:cs="Arial"/>
                <w:color w:val="000000"/>
              </w:rPr>
              <w:t>escription</w:t>
            </w:r>
            <w:r>
              <w:rPr>
                <w:rFonts w:ascii="Arial" w:hAnsi="Arial" w:cs="Arial"/>
                <w:color w:val="000000"/>
              </w:rPr>
              <w:t>:</w:t>
            </w:r>
          </w:p>
        </w:tc>
        <w:tc>
          <w:tcPr>
            <w:tcW w:w="6282" w:type="dxa"/>
          </w:tcPr>
          <w:p w14:paraId="1C2699E0" w14:textId="7FE2406F" w:rsidR="003144B6" w:rsidRDefault="00FD518E" w:rsidP="00631036">
            <w:pPr>
              <w:pStyle w:val="Code"/>
              <w:keepNext/>
              <w:keepLines/>
              <w:rPr>
                <w:rFonts w:ascii="Arial" w:hAnsi="Arial" w:cs="Arial"/>
              </w:rPr>
            </w:pPr>
            <w:r>
              <w:rPr>
                <w:rFonts w:ascii="Arial" w:hAnsi="Arial" w:cs="Arial"/>
              </w:rPr>
              <w:t>The d</w:t>
            </w:r>
            <w:r w:rsidR="008446F1">
              <w:rPr>
                <w:rFonts w:ascii="Arial" w:hAnsi="Arial" w:cs="Arial"/>
              </w:rPr>
              <w:t>escriptive information</w:t>
            </w:r>
            <w:r>
              <w:rPr>
                <w:rFonts w:ascii="Arial" w:hAnsi="Arial" w:cs="Arial"/>
              </w:rPr>
              <w:t>.</w:t>
            </w:r>
          </w:p>
        </w:tc>
      </w:tr>
      <w:tr w:rsidR="003144B6" w14:paraId="152EDB7F" w14:textId="77777777" w:rsidTr="00332825">
        <w:trPr>
          <w:trHeight w:val="279"/>
        </w:trPr>
        <w:tc>
          <w:tcPr>
            <w:tcW w:w="1998" w:type="dxa"/>
          </w:tcPr>
          <w:p w14:paraId="1BEC7420" w14:textId="4EFDACAD" w:rsidR="003144B6" w:rsidRPr="003144B6" w:rsidRDefault="003144B6" w:rsidP="00631036">
            <w:pPr>
              <w:pStyle w:val="Code"/>
              <w:keepNext/>
              <w:keepLines/>
              <w:rPr>
                <w:rFonts w:ascii="Arial" w:hAnsi="Arial" w:cs="Arial"/>
              </w:rPr>
            </w:pPr>
            <w:proofErr w:type="spellStart"/>
            <w:r w:rsidRPr="003144B6">
              <w:rPr>
                <w:rFonts w:ascii="Arial" w:hAnsi="Arial" w:cs="Arial"/>
                <w:color w:val="000000"/>
              </w:rPr>
              <w:t>modelName</w:t>
            </w:r>
            <w:proofErr w:type="spellEnd"/>
            <w:r w:rsidR="00FD518E">
              <w:rPr>
                <w:rFonts w:ascii="Arial" w:hAnsi="Arial" w:cs="Arial"/>
                <w:color w:val="000000"/>
              </w:rPr>
              <w:t>:</w:t>
            </w:r>
          </w:p>
        </w:tc>
        <w:tc>
          <w:tcPr>
            <w:tcW w:w="6282" w:type="dxa"/>
          </w:tcPr>
          <w:p w14:paraId="592FADE4" w14:textId="66233C24" w:rsidR="003144B6" w:rsidRDefault="00FD518E" w:rsidP="00631036">
            <w:pPr>
              <w:pStyle w:val="Code"/>
              <w:keepNext/>
              <w:keepLines/>
              <w:rPr>
                <w:rFonts w:ascii="Arial" w:hAnsi="Arial" w:cs="Arial"/>
              </w:rPr>
            </w:pPr>
            <w:r>
              <w:rPr>
                <w:rFonts w:ascii="Arial" w:hAnsi="Arial" w:cs="Arial"/>
              </w:rPr>
              <w:t>The unique name that is given to the model</w:t>
            </w:r>
            <w:r w:rsidR="007116FC">
              <w:rPr>
                <w:rFonts w:ascii="Arial" w:hAnsi="Arial" w:cs="Arial"/>
              </w:rPr>
              <w:t>.</w:t>
            </w:r>
          </w:p>
        </w:tc>
      </w:tr>
      <w:tr w:rsidR="003144B6" w14:paraId="462D2C07" w14:textId="77777777" w:rsidTr="00631036">
        <w:tc>
          <w:tcPr>
            <w:tcW w:w="1998" w:type="dxa"/>
          </w:tcPr>
          <w:p w14:paraId="41A75E8B" w14:textId="59BAF7C4" w:rsidR="003144B6" w:rsidRPr="003144B6" w:rsidRDefault="003144B6" w:rsidP="00631036">
            <w:pPr>
              <w:pStyle w:val="Code"/>
              <w:keepNext/>
              <w:keepLines/>
              <w:rPr>
                <w:rFonts w:ascii="Arial" w:hAnsi="Arial" w:cs="Arial"/>
              </w:rPr>
            </w:pPr>
            <w:proofErr w:type="spellStart"/>
            <w:r w:rsidRPr="003144B6">
              <w:rPr>
                <w:rFonts w:ascii="Arial" w:hAnsi="Arial" w:cs="Arial"/>
                <w:color w:val="000000"/>
              </w:rPr>
              <w:t>siteId</w:t>
            </w:r>
            <w:proofErr w:type="spellEnd"/>
            <w:r w:rsidR="00FD518E">
              <w:rPr>
                <w:rFonts w:ascii="Arial" w:hAnsi="Arial" w:cs="Arial"/>
                <w:color w:val="000000"/>
              </w:rPr>
              <w:t>:</w:t>
            </w:r>
          </w:p>
        </w:tc>
        <w:tc>
          <w:tcPr>
            <w:tcW w:w="6282" w:type="dxa"/>
          </w:tcPr>
          <w:p w14:paraId="4CE2D84E" w14:textId="77777777" w:rsidR="003144B6" w:rsidRDefault="003144B6" w:rsidP="00631036">
            <w:pPr>
              <w:pStyle w:val="Code"/>
              <w:keepNext/>
              <w:keepLines/>
              <w:rPr>
                <w:rFonts w:ascii="Arial" w:hAnsi="Arial" w:cs="Arial"/>
              </w:rPr>
            </w:pPr>
            <w:r>
              <w:rPr>
                <w:rFonts w:ascii="Arial" w:hAnsi="Arial" w:cs="Arial"/>
              </w:rPr>
              <w:t>Restricts access to the model to the specified site.</w:t>
            </w:r>
          </w:p>
          <w:p w14:paraId="35911210" w14:textId="77777777" w:rsidR="003144B6" w:rsidRDefault="003144B6" w:rsidP="00290201">
            <w:pPr>
              <w:pStyle w:val="Code"/>
              <w:keepNext/>
              <w:keepLines/>
              <w:numPr>
                <w:ilvl w:val="0"/>
                <w:numId w:val="26"/>
              </w:numPr>
              <w:rPr>
                <w:rFonts w:ascii="Arial" w:hAnsi="Arial" w:cs="Arial"/>
              </w:rPr>
            </w:pPr>
            <w:r>
              <w:rPr>
                <w:rFonts w:ascii="Arial" w:hAnsi="Arial" w:cs="Arial"/>
              </w:rPr>
              <w:t>If the storage container specifies and organization, this site must be a member.</w:t>
            </w:r>
          </w:p>
          <w:p w14:paraId="196EAE9B" w14:textId="77777777" w:rsidR="003144B6" w:rsidRDefault="003144B6" w:rsidP="00290201">
            <w:pPr>
              <w:pStyle w:val="Code"/>
              <w:keepNext/>
              <w:keepLines/>
              <w:numPr>
                <w:ilvl w:val="0"/>
                <w:numId w:val="26"/>
              </w:numPr>
              <w:rPr>
                <w:rFonts w:ascii="Arial" w:hAnsi="Arial" w:cs="Arial"/>
              </w:rPr>
            </w:pPr>
            <w:r>
              <w:rPr>
                <w:rFonts w:ascii="Arial" w:hAnsi="Arial" w:cs="Arial"/>
              </w:rPr>
              <w:t xml:space="preserve">If the storage container specifies a site, this must match. </w:t>
            </w:r>
          </w:p>
        </w:tc>
      </w:tr>
      <w:tr w:rsidR="003144B6" w14:paraId="2350EF63" w14:textId="77777777" w:rsidTr="00631036">
        <w:tc>
          <w:tcPr>
            <w:tcW w:w="1998" w:type="dxa"/>
          </w:tcPr>
          <w:p w14:paraId="4DFED977" w14:textId="74BFF756" w:rsidR="003144B6" w:rsidRPr="003144B6" w:rsidRDefault="003144B6" w:rsidP="00631036">
            <w:pPr>
              <w:pStyle w:val="Code"/>
              <w:keepNext/>
              <w:keepLines/>
              <w:rPr>
                <w:rFonts w:ascii="Arial" w:hAnsi="Arial" w:cs="Arial"/>
              </w:rPr>
            </w:pPr>
            <w:proofErr w:type="spellStart"/>
            <w:r w:rsidRPr="003144B6">
              <w:rPr>
                <w:rFonts w:ascii="Arial" w:hAnsi="Arial" w:cs="Arial"/>
                <w:color w:val="000000"/>
              </w:rPr>
              <w:t>orgId</w:t>
            </w:r>
            <w:proofErr w:type="spellEnd"/>
            <w:r w:rsidR="00FD518E">
              <w:rPr>
                <w:rFonts w:ascii="Arial" w:hAnsi="Arial" w:cs="Arial"/>
                <w:color w:val="000000"/>
              </w:rPr>
              <w:t>:</w:t>
            </w:r>
          </w:p>
        </w:tc>
        <w:tc>
          <w:tcPr>
            <w:tcW w:w="6282" w:type="dxa"/>
          </w:tcPr>
          <w:p w14:paraId="44E98AAA" w14:textId="77777777" w:rsidR="003144B6" w:rsidRDefault="003144B6" w:rsidP="00631036">
            <w:pPr>
              <w:pStyle w:val="Code"/>
              <w:keepNext/>
              <w:keepLines/>
              <w:rPr>
                <w:rFonts w:ascii="Arial" w:hAnsi="Arial" w:cs="Arial"/>
              </w:rPr>
            </w:pPr>
            <w:r>
              <w:rPr>
                <w:rFonts w:ascii="Arial" w:hAnsi="Arial" w:cs="Arial"/>
              </w:rPr>
              <w:t>Restricts access to the model to the specified organization</w:t>
            </w:r>
          </w:p>
          <w:p w14:paraId="4E796CD4" w14:textId="77777777" w:rsidR="003144B6" w:rsidRDefault="003144B6" w:rsidP="00290201">
            <w:pPr>
              <w:pStyle w:val="Code"/>
              <w:keepNext/>
              <w:keepLines/>
              <w:numPr>
                <w:ilvl w:val="0"/>
                <w:numId w:val="27"/>
              </w:numPr>
              <w:rPr>
                <w:rFonts w:ascii="Arial" w:hAnsi="Arial" w:cs="Arial"/>
              </w:rPr>
            </w:pPr>
            <w:r>
              <w:rPr>
                <w:rFonts w:ascii="Arial" w:hAnsi="Arial" w:cs="Arial"/>
              </w:rPr>
              <w:t>If the storage container specifies a</w:t>
            </w:r>
            <w:r w:rsidR="008446F1">
              <w:rPr>
                <w:rFonts w:ascii="Arial" w:hAnsi="Arial" w:cs="Arial"/>
              </w:rPr>
              <w:t>n</w:t>
            </w:r>
            <w:r>
              <w:rPr>
                <w:rFonts w:ascii="Arial" w:hAnsi="Arial" w:cs="Arial"/>
              </w:rPr>
              <w:t xml:space="preserve"> </w:t>
            </w:r>
            <w:r w:rsidR="008446F1">
              <w:rPr>
                <w:rFonts w:ascii="Arial" w:hAnsi="Arial" w:cs="Arial"/>
              </w:rPr>
              <w:t>organization</w:t>
            </w:r>
            <w:r>
              <w:rPr>
                <w:rFonts w:ascii="Arial" w:hAnsi="Arial" w:cs="Arial"/>
              </w:rPr>
              <w:t>, this must match.</w:t>
            </w:r>
          </w:p>
        </w:tc>
      </w:tr>
      <w:tr w:rsidR="003144B6" w14:paraId="5FEB7182" w14:textId="77777777" w:rsidTr="0037657D">
        <w:trPr>
          <w:trHeight w:val="80"/>
        </w:trPr>
        <w:tc>
          <w:tcPr>
            <w:tcW w:w="1998" w:type="dxa"/>
          </w:tcPr>
          <w:p w14:paraId="72FC71CB" w14:textId="038095FB" w:rsidR="003144B6" w:rsidRPr="003144B6" w:rsidRDefault="003144B6" w:rsidP="00631036">
            <w:pPr>
              <w:pStyle w:val="Code"/>
              <w:keepNext/>
              <w:keepLines/>
              <w:rPr>
                <w:rFonts w:ascii="Arial" w:hAnsi="Arial" w:cs="Arial"/>
                <w:color w:val="000000"/>
              </w:rPr>
            </w:pPr>
            <w:proofErr w:type="spellStart"/>
            <w:r w:rsidRPr="003144B6">
              <w:rPr>
                <w:rFonts w:ascii="Arial" w:hAnsi="Arial" w:cs="Arial"/>
                <w:color w:val="000000"/>
              </w:rPr>
              <w:t>linkViewable</w:t>
            </w:r>
            <w:proofErr w:type="spellEnd"/>
            <w:r w:rsidR="00FD518E">
              <w:rPr>
                <w:rFonts w:ascii="Arial" w:hAnsi="Arial" w:cs="Arial"/>
                <w:color w:val="000000"/>
              </w:rPr>
              <w:t>:</w:t>
            </w:r>
          </w:p>
        </w:tc>
        <w:tc>
          <w:tcPr>
            <w:tcW w:w="6282" w:type="dxa"/>
          </w:tcPr>
          <w:p w14:paraId="59A667DD" w14:textId="25CEE587" w:rsidR="003144B6" w:rsidRDefault="008446F1" w:rsidP="00631036">
            <w:pPr>
              <w:pStyle w:val="Code"/>
              <w:keepNext/>
              <w:keepLines/>
              <w:rPr>
                <w:rFonts w:ascii="Arial" w:hAnsi="Arial" w:cs="Arial"/>
              </w:rPr>
            </w:pPr>
            <w:r>
              <w:rPr>
                <w:rFonts w:ascii="Arial" w:hAnsi="Arial" w:cs="Arial"/>
              </w:rPr>
              <w:t xml:space="preserve">If true, the viewable </w:t>
            </w:r>
            <w:r w:rsidR="00FD518E">
              <w:rPr>
                <w:rFonts w:ascii="Arial" w:hAnsi="Arial" w:cs="Arial"/>
              </w:rPr>
              <w:t xml:space="preserve">format </w:t>
            </w:r>
            <w:r>
              <w:rPr>
                <w:rFonts w:ascii="Arial" w:hAnsi="Arial" w:cs="Arial"/>
              </w:rPr>
              <w:t xml:space="preserve">for the model is also linked.  The viewable </w:t>
            </w:r>
            <w:r w:rsidR="00FD518E">
              <w:rPr>
                <w:rFonts w:ascii="Arial" w:hAnsi="Arial" w:cs="Arial"/>
              </w:rPr>
              <w:t xml:space="preserve">format </w:t>
            </w:r>
            <w:r>
              <w:rPr>
                <w:rFonts w:ascii="Arial" w:hAnsi="Arial" w:cs="Arial"/>
              </w:rPr>
              <w:t xml:space="preserve">must have been previously registered.  The entire operation will fail if the viewable </w:t>
            </w:r>
            <w:r w:rsidR="00FD518E">
              <w:rPr>
                <w:rFonts w:ascii="Arial" w:hAnsi="Arial" w:cs="Arial"/>
              </w:rPr>
              <w:t xml:space="preserve">format </w:t>
            </w:r>
            <w:r>
              <w:rPr>
                <w:rFonts w:ascii="Arial" w:hAnsi="Arial" w:cs="Arial"/>
              </w:rPr>
              <w:t>does not exist.</w:t>
            </w:r>
          </w:p>
        </w:tc>
      </w:tr>
    </w:tbl>
    <w:p w14:paraId="666E7B77" w14:textId="77777777" w:rsidR="003144B6" w:rsidRDefault="003144B6" w:rsidP="006A5C7F">
      <w:pPr>
        <w:pStyle w:val="Code"/>
        <w:ind w:left="720"/>
        <w:rPr>
          <w:rFonts w:ascii="Arial" w:hAnsi="Arial" w:cs="Arial"/>
        </w:rPr>
      </w:pPr>
    </w:p>
    <w:p w14:paraId="37836C02" w14:textId="17AD2B13" w:rsidR="00BA1484" w:rsidRDefault="00BA1484" w:rsidP="006A5C7F">
      <w:pPr>
        <w:pStyle w:val="Code"/>
        <w:ind w:left="720"/>
        <w:rPr>
          <w:rFonts w:ascii="Arial" w:hAnsi="Arial" w:cs="Arial"/>
        </w:rPr>
      </w:pPr>
      <w:r>
        <w:rPr>
          <w:rFonts w:ascii="Arial" w:hAnsi="Arial" w:cs="Arial"/>
        </w:rPr>
        <w:t>All of the above methods make calls to the Autodesk View and Data API.  Maximo provides no mechanism to report detailed errors from this API back to the service method caller.  However, errors are logged</w:t>
      </w:r>
      <w:r w:rsidR="0037657D">
        <w:rPr>
          <w:rFonts w:ascii="Arial" w:hAnsi="Arial" w:cs="Arial"/>
        </w:rPr>
        <w:t xml:space="preserve"> in the application server log </w:t>
      </w:r>
      <w:proofErr w:type="gramStart"/>
      <w:r w:rsidR="0037657D">
        <w:rPr>
          <w:rFonts w:ascii="Arial" w:hAnsi="Arial" w:cs="Arial"/>
        </w:rPr>
        <w:t xml:space="preserve">file </w:t>
      </w:r>
      <w:r>
        <w:rPr>
          <w:rFonts w:ascii="Arial" w:hAnsi="Arial" w:cs="Arial"/>
        </w:rPr>
        <w:t>.</w:t>
      </w:r>
      <w:proofErr w:type="gramEnd"/>
    </w:p>
    <w:p w14:paraId="47D35228" w14:textId="77777777" w:rsidR="00BD690A" w:rsidRDefault="00DE1E52" w:rsidP="009E6AA3">
      <w:pPr>
        <w:pStyle w:val="Heading2"/>
      </w:pPr>
      <w:bookmarkStart w:id="585" w:name="_Toc483994032"/>
      <w:r>
        <w:t>Object Structures</w:t>
      </w:r>
      <w:bookmarkEnd w:id="585"/>
    </w:p>
    <w:p w14:paraId="1103A2AC" w14:textId="1711DE88" w:rsidR="008446F1" w:rsidRPr="008446F1" w:rsidRDefault="008446F1" w:rsidP="008446F1">
      <w:pPr>
        <w:pStyle w:val="BodyText"/>
      </w:pPr>
      <w:r>
        <w:t xml:space="preserve">The BIM </w:t>
      </w:r>
      <w:r w:rsidR="00FD518E">
        <w:t>s</w:t>
      </w:r>
      <w:r>
        <w:t xml:space="preserve">olution defines the following </w:t>
      </w:r>
      <w:r w:rsidR="00FD518E">
        <w:t>o</w:t>
      </w:r>
      <w:r>
        <w:t xml:space="preserve">bject </w:t>
      </w:r>
      <w:r w:rsidR="00FD518E">
        <w:t>s</w:t>
      </w:r>
      <w:r>
        <w:t>tructures:</w:t>
      </w:r>
    </w:p>
    <w:tbl>
      <w:tblPr>
        <w:tblStyle w:val="ListTable4-Accent1"/>
        <w:tblW w:w="8730" w:type="dxa"/>
        <w:tblInd w:w="828" w:type="dxa"/>
        <w:tblLayout w:type="fixed"/>
        <w:tblLook w:val="04A0" w:firstRow="1" w:lastRow="0" w:firstColumn="1" w:lastColumn="0" w:noHBand="0" w:noVBand="1"/>
      </w:tblPr>
      <w:tblGrid>
        <w:gridCol w:w="1924"/>
        <w:gridCol w:w="2666"/>
        <w:gridCol w:w="1710"/>
        <w:gridCol w:w="2430"/>
      </w:tblGrid>
      <w:tr w:rsidR="00DE1E52" w:rsidRPr="00DE1E52" w14:paraId="66221694" w14:textId="77777777" w:rsidTr="00AE42E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924" w:type="dxa"/>
          </w:tcPr>
          <w:p w14:paraId="538467AA" w14:textId="77777777" w:rsidR="00DE1E52" w:rsidRPr="00DE1E52" w:rsidRDefault="00DE1E52" w:rsidP="00DE1E52">
            <w:pPr>
              <w:pStyle w:val="BodyText"/>
              <w:ind w:left="0"/>
              <w:rPr>
                <w:color w:val="FFFFFF" w:themeColor="background1"/>
              </w:rPr>
            </w:pPr>
            <w:r w:rsidRPr="00DE1E52">
              <w:rPr>
                <w:color w:val="FFFFFF" w:themeColor="background1"/>
              </w:rPr>
              <w:t>Name</w:t>
            </w:r>
          </w:p>
        </w:tc>
        <w:tc>
          <w:tcPr>
            <w:tcW w:w="2666" w:type="dxa"/>
          </w:tcPr>
          <w:p w14:paraId="1989D407" w14:textId="77777777" w:rsidR="00DE1E52" w:rsidRPr="00DE1E52" w:rsidRDefault="00DE1E52" w:rsidP="00DE1E52">
            <w:pPr>
              <w:pStyle w:val="BodyText"/>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00DE1E52">
              <w:rPr>
                <w:color w:val="FFFFFF" w:themeColor="background1"/>
              </w:rPr>
              <w:t>Description</w:t>
            </w:r>
          </w:p>
        </w:tc>
        <w:tc>
          <w:tcPr>
            <w:tcW w:w="1710" w:type="dxa"/>
          </w:tcPr>
          <w:p w14:paraId="5797E044" w14:textId="77777777" w:rsidR="00DE1E52" w:rsidRPr="00DE1E52" w:rsidRDefault="00DE1E52" w:rsidP="00DE1E52">
            <w:pPr>
              <w:pStyle w:val="BodyText"/>
              <w:ind w:left="0" w:right="75"/>
              <w:cnfStyle w:val="100000000000" w:firstRow="1" w:lastRow="0" w:firstColumn="0" w:lastColumn="0" w:oddVBand="0" w:evenVBand="0" w:oddHBand="0" w:evenHBand="0" w:firstRowFirstColumn="0" w:firstRowLastColumn="0" w:lastRowFirstColumn="0" w:lastRowLastColumn="0"/>
              <w:rPr>
                <w:color w:val="FFFFFF" w:themeColor="background1"/>
              </w:rPr>
            </w:pPr>
            <w:r w:rsidRPr="00DE1E52">
              <w:rPr>
                <w:color w:val="FFFFFF" w:themeColor="background1"/>
              </w:rPr>
              <w:t>Parent</w:t>
            </w:r>
          </w:p>
        </w:tc>
        <w:tc>
          <w:tcPr>
            <w:tcW w:w="2430" w:type="dxa"/>
          </w:tcPr>
          <w:p w14:paraId="788374BB" w14:textId="77777777" w:rsidR="00DE1E52" w:rsidRPr="00DE1E52" w:rsidRDefault="00DE1E52" w:rsidP="00DE1E52">
            <w:pPr>
              <w:pStyle w:val="BodyText"/>
              <w:ind w:left="0" w:right="61"/>
              <w:cnfStyle w:val="100000000000" w:firstRow="1" w:lastRow="0" w:firstColumn="0" w:lastColumn="0" w:oddVBand="0" w:evenVBand="0" w:oddHBand="0" w:evenHBand="0" w:firstRowFirstColumn="0" w:firstRowLastColumn="0" w:lastRowFirstColumn="0" w:lastRowLastColumn="0"/>
              <w:rPr>
                <w:color w:val="FFFFFF" w:themeColor="background1"/>
              </w:rPr>
            </w:pPr>
            <w:r w:rsidRPr="00DE1E52">
              <w:rPr>
                <w:color w:val="FFFFFF" w:themeColor="background1"/>
              </w:rPr>
              <w:t>Children</w:t>
            </w:r>
          </w:p>
        </w:tc>
      </w:tr>
      <w:tr w:rsidR="00AE42E2" w14:paraId="45BB036F" w14:textId="77777777" w:rsidTr="00AE42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Pr>
          <w:p w14:paraId="44C9144A" w14:textId="77777777" w:rsidR="00DE1E52" w:rsidRPr="00DE1E52" w:rsidRDefault="00DE1E52" w:rsidP="00DE1E52">
            <w:pPr>
              <w:pStyle w:val="BodyText"/>
              <w:ind w:left="0"/>
              <w:rPr>
                <w:sz w:val="18"/>
                <w:szCs w:val="18"/>
              </w:rPr>
            </w:pPr>
            <w:r w:rsidRPr="00DE1E52">
              <w:rPr>
                <w:sz w:val="18"/>
                <w:szCs w:val="18"/>
              </w:rPr>
              <w:t>BIMASSETMODELS</w:t>
            </w:r>
          </w:p>
        </w:tc>
        <w:tc>
          <w:tcPr>
            <w:tcW w:w="2666" w:type="dxa"/>
          </w:tcPr>
          <w:p w14:paraId="711C43A1" w14:textId="1ED67888" w:rsidR="00DE1E52" w:rsidRPr="00DE1E52" w:rsidRDefault="00DE1E52" w:rsidP="00DE1E52">
            <w:pPr>
              <w:pStyle w:val="BodyText"/>
              <w:ind w:left="0"/>
              <w:cnfStyle w:val="000000100000" w:firstRow="0" w:lastRow="0" w:firstColumn="0" w:lastColumn="0" w:oddVBand="0" w:evenVBand="0" w:oddHBand="1" w:evenHBand="0" w:firstRowFirstColumn="0" w:firstRowLastColumn="0" w:lastRowFirstColumn="0" w:lastRowLastColumn="0"/>
              <w:rPr>
                <w:sz w:val="18"/>
                <w:szCs w:val="18"/>
              </w:rPr>
            </w:pPr>
            <w:r w:rsidRPr="00DE1E52">
              <w:rPr>
                <w:sz w:val="18"/>
                <w:szCs w:val="18"/>
              </w:rPr>
              <w:t>Provide</w:t>
            </w:r>
            <w:r w:rsidR="00FD518E">
              <w:rPr>
                <w:sz w:val="18"/>
                <w:szCs w:val="18"/>
              </w:rPr>
              <w:t>s</w:t>
            </w:r>
            <w:r w:rsidRPr="00DE1E52">
              <w:rPr>
                <w:sz w:val="18"/>
                <w:szCs w:val="18"/>
              </w:rPr>
              <w:t xml:space="preserve"> models for launch in </w:t>
            </w:r>
            <w:r w:rsidR="00FD518E">
              <w:rPr>
                <w:sz w:val="18"/>
                <w:szCs w:val="18"/>
              </w:rPr>
              <w:t xml:space="preserve">the </w:t>
            </w:r>
            <w:r w:rsidRPr="00DE1E52">
              <w:rPr>
                <w:sz w:val="18"/>
                <w:szCs w:val="18"/>
              </w:rPr>
              <w:t>context of BIM mobile viewer</w:t>
            </w:r>
          </w:p>
        </w:tc>
        <w:tc>
          <w:tcPr>
            <w:tcW w:w="1710" w:type="dxa"/>
          </w:tcPr>
          <w:p w14:paraId="645B7524" w14:textId="77777777" w:rsidR="00DE1E52" w:rsidRPr="00DE1E52" w:rsidRDefault="00DE1E52" w:rsidP="00DE1E52">
            <w:pPr>
              <w:pStyle w:val="BodyText"/>
              <w:ind w:left="0" w:right="75"/>
              <w:cnfStyle w:val="000000100000" w:firstRow="0" w:lastRow="0" w:firstColumn="0" w:lastColumn="0" w:oddVBand="0" w:evenVBand="0" w:oddHBand="1" w:evenHBand="0" w:firstRowFirstColumn="0" w:firstRowLastColumn="0" w:lastRowFirstColumn="0" w:lastRowLastColumn="0"/>
              <w:rPr>
                <w:sz w:val="18"/>
                <w:szCs w:val="18"/>
              </w:rPr>
            </w:pPr>
            <w:r w:rsidRPr="00DE1E52">
              <w:rPr>
                <w:sz w:val="18"/>
                <w:szCs w:val="18"/>
              </w:rPr>
              <w:t>ASSET</w:t>
            </w:r>
          </w:p>
        </w:tc>
        <w:tc>
          <w:tcPr>
            <w:tcW w:w="2430" w:type="dxa"/>
          </w:tcPr>
          <w:p w14:paraId="23A9D772" w14:textId="77777777" w:rsidR="00DE1E52" w:rsidRPr="00DE1E52" w:rsidRDefault="00DE1E52" w:rsidP="00DE1E52">
            <w:pPr>
              <w:pStyle w:val="BodyText"/>
              <w:ind w:left="0" w:right="61"/>
              <w:cnfStyle w:val="000000100000" w:firstRow="0" w:lastRow="0" w:firstColumn="0" w:lastColumn="0" w:oddVBand="0" w:evenVBand="0" w:oddHBand="1" w:evenHBand="0" w:firstRowFirstColumn="0" w:firstRowLastColumn="0" w:lastRowFirstColumn="0" w:lastRowLastColumn="0"/>
              <w:rPr>
                <w:sz w:val="18"/>
                <w:szCs w:val="18"/>
              </w:rPr>
            </w:pPr>
            <w:r w:rsidRPr="00DE1E52">
              <w:rPr>
                <w:sz w:val="18"/>
                <w:szCs w:val="18"/>
              </w:rPr>
              <w:t>BUILDINGMODEL</w:t>
            </w:r>
          </w:p>
        </w:tc>
      </w:tr>
      <w:tr w:rsidR="00AE42E2" w14:paraId="52D08A9D" w14:textId="77777777" w:rsidTr="00AE42E2">
        <w:tc>
          <w:tcPr>
            <w:cnfStyle w:val="001000000000" w:firstRow="0" w:lastRow="0" w:firstColumn="1" w:lastColumn="0" w:oddVBand="0" w:evenVBand="0" w:oddHBand="0" w:evenHBand="0" w:firstRowFirstColumn="0" w:firstRowLastColumn="0" w:lastRowFirstColumn="0" w:lastRowLastColumn="0"/>
            <w:tcW w:w="1924" w:type="dxa"/>
          </w:tcPr>
          <w:p w14:paraId="327F9D0E" w14:textId="77777777" w:rsidR="00DE1E52" w:rsidRPr="00DE1E52" w:rsidRDefault="00DE1E52" w:rsidP="00DE1E52">
            <w:pPr>
              <w:pStyle w:val="BodyText"/>
              <w:ind w:left="0"/>
              <w:rPr>
                <w:sz w:val="18"/>
                <w:szCs w:val="18"/>
              </w:rPr>
            </w:pPr>
            <w:r w:rsidRPr="00DE1E52">
              <w:rPr>
                <w:sz w:val="18"/>
                <w:szCs w:val="18"/>
              </w:rPr>
              <w:lastRenderedPageBreak/>
              <w:t>MXBIMLMVMODEL</w:t>
            </w:r>
          </w:p>
        </w:tc>
        <w:tc>
          <w:tcPr>
            <w:tcW w:w="2666" w:type="dxa"/>
          </w:tcPr>
          <w:p w14:paraId="64B8F2DB" w14:textId="4CE1E322" w:rsidR="00DE1E52" w:rsidRPr="00DE1E52" w:rsidRDefault="00FD518E" w:rsidP="00DE1E52">
            <w:pPr>
              <w:pStyle w:val="BodyText"/>
              <w:ind w:left="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The </w:t>
            </w:r>
            <w:r w:rsidR="00DE1E52" w:rsidRPr="00DE1E52">
              <w:rPr>
                <w:sz w:val="18"/>
                <w:szCs w:val="18"/>
              </w:rPr>
              <w:t xml:space="preserve">Autodesk </w:t>
            </w:r>
            <w:r w:rsidR="008A0CA2">
              <w:rPr>
                <w:sz w:val="18"/>
                <w:szCs w:val="18"/>
              </w:rPr>
              <w:t>Forge</w:t>
            </w:r>
            <w:r w:rsidR="00DE1E52" w:rsidRPr="00DE1E52">
              <w:rPr>
                <w:sz w:val="18"/>
                <w:szCs w:val="18"/>
              </w:rPr>
              <w:t xml:space="preserve"> Viewer Model definition</w:t>
            </w:r>
          </w:p>
        </w:tc>
        <w:tc>
          <w:tcPr>
            <w:tcW w:w="1710" w:type="dxa"/>
          </w:tcPr>
          <w:p w14:paraId="2649B46B" w14:textId="77777777" w:rsidR="00DE1E52" w:rsidRPr="00DE1E52" w:rsidRDefault="00DE1E52" w:rsidP="00DE1E52">
            <w:pPr>
              <w:pStyle w:val="BodyText"/>
              <w:ind w:left="0" w:right="75"/>
              <w:cnfStyle w:val="000000000000" w:firstRow="0" w:lastRow="0" w:firstColumn="0" w:lastColumn="0" w:oddVBand="0" w:evenVBand="0" w:oddHBand="0" w:evenHBand="0" w:firstRowFirstColumn="0" w:firstRowLastColumn="0" w:lastRowFirstColumn="0" w:lastRowLastColumn="0"/>
              <w:rPr>
                <w:sz w:val="18"/>
                <w:szCs w:val="18"/>
              </w:rPr>
            </w:pPr>
            <w:r w:rsidRPr="00DE1E52">
              <w:rPr>
                <w:sz w:val="18"/>
                <w:szCs w:val="18"/>
              </w:rPr>
              <w:t>BIMLMVMODEL</w:t>
            </w:r>
          </w:p>
        </w:tc>
        <w:tc>
          <w:tcPr>
            <w:tcW w:w="2430" w:type="dxa"/>
          </w:tcPr>
          <w:p w14:paraId="749B462F" w14:textId="77777777" w:rsidR="00DE1E52" w:rsidRPr="00DE1E52" w:rsidRDefault="00DE1E52" w:rsidP="00DE1E52">
            <w:pPr>
              <w:pStyle w:val="BodyText"/>
              <w:ind w:left="0" w:right="61"/>
              <w:cnfStyle w:val="000000000000" w:firstRow="0" w:lastRow="0" w:firstColumn="0" w:lastColumn="0" w:oddVBand="0" w:evenVBand="0" w:oddHBand="0" w:evenHBand="0" w:firstRowFirstColumn="0" w:firstRowLastColumn="0" w:lastRowFirstColumn="0" w:lastRowLastColumn="0"/>
              <w:rPr>
                <w:sz w:val="18"/>
                <w:szCs w:val="18"/>
              </w:rPr>
            </w:pPr>
            <w:r w:rsidRPr="00DE1E52">
              <w:rPr>
                <w:sz w:val="18"/>
                <w:szCs w:val="18"/>
              </w:rPr>
              <w:t>BIMLMVMODELUPLOAD</w:t>
            </w:r>
          </w:p>
          <w:p w14:paraId="03E066B3" w14:textId="77777777" w:rsidR="00DE1E52" w:rsidRPr="00DE1E52" w:rsidRDefault="00AE42E2" w:rsidP="00DE1E52">
            <w:pPr>
              <w:pStyle w:val="BodyText"/>
              <w:ind w:left="0" w:right="61"/>
              <w:cnfStyle w:val="000000000000" w:firstRow="0" w:lastRow="0" w:firstColumn="0" w:lastColumn="0" w:oddVBand="0" w:evenVBand="0" w:oddHBand="0" w:evenHBand="0" w:firstRowFirstColumn="0" w:firstRowLastColumn="0" w:lastRowFirstColumn="0" w:lastRowLastColumn="0"/>
              <w:rPr>
                <w:sz w:val="18"/>
                <w:szCs w:val="18"/>
              </w:rPr>
            </w:pPr>
            <w:r w:rsidRPr="00AE42E2">
              <w:rPr>
                <w:sz w:val="18"/>
                <w:szCs w:val="18"/>
              </w:rPr>
              <w:t>BIMLMVMODELLINK</w:t>
            </w:r>
          </w:p>
        </w:tc>
      </w:tr>
    </w:tbl>
    <w:p w14:paraId="25627B9C" w14:textId="77777777" w:rsidR="001A2649" w:rsidRDefault="001A2649" w:rsidP="00BF16D2">
      <w:pPr>
        <w:pStyle w:val="Heading1"/>
      </w:pPr>
      <w:bookmarkStart w:id="586" w:name="_Toc483994033"/>
      <w:r>
        <w:t>Appendix – Summary of Database updates</w:t>
      </w:r>
      <w:bookmarkEnd w:id="582"/>
      <w:bookmarkEnd w:id="586"/>
    </w:p>
    <w:p w14:paraId="4E2CC997" w14:textId="77777777" w:rsidR="001A2649" w:rsidRDefault="001A2649" w:rsidP="00703C3E">
      <w:pPr>
        <w:pStyle w:val="BodyText"/>
      </w:pPr>
      <w:r>
        <w:t>Installing the extensions makes the following changes to the Maximo database:</w:t>
      </w:r>
    </w:p>
    <w:p w14:paraId="273E8F5B" w14:textId="77777777" w:rsidR="001A2649" w:rsidRDefault="001A2649" w:rsidP="009E6AA3">
      <w:pPr>
        <w:pStyle w:val="Heading2"/>
      </w:pPr>
      <w:bookmarkStart w:id="587" w:name="_Toc483994034"/>
      <w:r>
        <w:t>Tables Created:</w:t>
      </w:r>
      <w:bookmarkEnd w:id="587"/>
    </w:p>
    <w:p w14:paraId="260E664F" w14:textId="63069ED3" w:rsidR="004737DF" w:rsidRDefault="004737DF" w:rsidP="00382749">
      <w:pPr>
        <w:pStyle w:val="BodyText"/>
      </w:pPr>
      <w:r>
        <w:t xml:space="preserve">The Forge </w:t>
      </w:r>
      <w:r w:rsidR="00FD518E">
        <w:t>V</w:t>
      </w:r>
      <w:r>
        <w:t>iewer integration uses the following table</w:t>
      </w:r>
      <w:r w:rsidR="00FD518E">
        <w:t>s</w:t>
      </w:r>
      <w:r>
        <w:t xml:space="preserve"> to save the viewer state:</w:t>
      </w:r>
    </w:p>
    <w:p w14:paraId="1177ACC9" w14:textId="25FFAEDB" w:rsidR="004737DF" w:rsidRDefault="004737DF" w:rsidP="00290201">
      <w:pPr>
        <w:pStyle w:val="BodyText"/>
        <w:numPr>
          <w:ilvl w:val="0"/>
          <w:numId w:val="27"/>
        </w:numPr>
        <w:ind w:left="1440"/>
      </w:pPr>
      <w:r w:rsidRPr="00643C16">
        <w:rPr>
          <w:b/>
        </w:rPr>
        <w:t>BIMLMVSAVEDVIEW</w:t>
      </w:r>
      <w:r w:rsidR="00643C16">
        <w:t xml:space="preserve"> – Saved viewer state </w:t>
      </w:r>
      <w:r w:rsidR="00FD518E">
        <w:t xml:space="preserve">that is </w:t>
      </w:r>
      <w:r w:rsidR="00643C16">
        <w:t>associated with a model</w:t>
      </w:r>
      <w:r w:rsidR="00FD518E">
        <w:t>.</w:t>
      </w:r>
    </w:p>
    <w:p w14:paraId="372C4475" w14:textId="412AE77E" w:rsidR="004737DF" w:rsidRDefault="004737DF" w:rsidP="00290201">
      <w:pPr>
        <w:pStyle w:val="BodyText"/>
        <w:numPr>
          <w:ilvl w:val="0"/>
          <w:numId w:val="27"/>
        </w:numPr>
        <w:ind w:left="1440"/>
      </w:pPr>
      <w:r w:rsidRPr="00643C16">
        <w:rPr>
          <w:b/>
        </w:rPr>
        <w:t>BIMLMVWORKVIEW</w:t>
      </w:r>
      <w:r w:rsidR="00643C16">
        <w:t xml:space="preserve"> – Saved viewer state </w:t>
      </w:r>
      <w:r w:rsidR="00FD518E">
        <w:t xml:space="preserve">that s </w:t>
      </w:r>
      <w:r w:rsidR="00643C16">
        <w:t>associated with a work order.</w:t>
      </w:r>
    </w:p>
    <w:p w14:paraId="384B0124" w14:textId="2BF4C71E" w:rsidR="00382749" w:rsidRDefault="00382749" w:rsidP="00382749">
      <w:pPr>
        <w:pStyle w:val="BodyText"/>
      </w:pPr>
      <w:r>
        <w:t xml:space="preserve">The </w:t>
      </w:r>
      <w:r w:rsidR="008A0CA2">
        <w:t>Forge</w:t>
      </w:r>
      <w:r>
        <w:t xml:space="preserve"> integration merges Maximo data with data </w:t>
      </w:r>
      <w:r w:rsidR="00FD518E">
        <w:t xml:space="preserve">that is </w:t>
      </w:r>
      <w:r>
        <w:t xml:space="preserve">stored in the </w:t>
      </w:r>
      <w:r w:rsidR="000F2B8D">
        <w:t>Autodesk Forge service</w:t>
      </w:r>
      <w:r>
        <w:t>. Each of the following tables define</w:t>
      </w:r>
      <w:r w:rsidR="00FD518E">
        <w:t>s</w:t>
      </w:r>
      <w:r>
        <w:t xml:space="preserve"> several non-persistent attributes.  This data is actually persisted in the </w:t>
      </w:r>
      <w:r w:rsidR="000F2B8D">
        <w:t>Autodesk Forge service</w:t>
      </w:r>
      <w:r>
        <w:t xml:space="preserve"> and loaded via REST each time a </w:t>
      </w:r>
      <w:proofErr w:type="spellStart"/>
      <w:r>
        <w:t>Mbo</w:t>
      </w:r>
      <w:proofErr w:type="spellEnd"/>
      <w:r>
        <w:t xml:space="preserve"> is instantiated.</w:t>
      </w:r>
    </w:p>
    <w:p w14:paraId="3077843E" w14:textId="7B05752C" w:rsidR="00382749" w:rsidRDefault="00382749" w:rsidP="00290201">
      <w:pPr>
        <w:pStyle w:val="BodyText"/>
        <w:numPr>
          <w:ilvl w:val="0"/>
          <w:numId w:val="25"/>
        </w:numPr>
      </w:pPr>
      <w:r w:rsidRPr="00E704CB">
        <w:rPr>
          <w:b/>
        </w:rPr>
        <w:t>BIMLMVBUCKET</w:t>
      </w:r>
      <w:r>
        <w:t xml:space="preserve"> </w:t>
      </w:r>
      <w:r>
        <w:rPr>
          <w:b/>
        </w:rPr>
        <w:t xml:space="preserve">– </w:t>
      </w:r>
      <w:r w:rsidR="00FD518E" w:rsidRPr="00332825">
        <w:t>The</w:t>
      </w:r>
      <w:r w:rsidR="00FD518E">
        <w:rPr>
          <w:b/>
        </w:rPr>
        <w:t xml:space="preserve"> </w:t>
      </w:r>
      <w:r w:rsidR="00FD518E">
        <w:t>u</w:t>
      </w:r>
      <w:r>
        <w:t xml:space="preserve">nstructured storage location in the </w:t>
      </w:r>
      <w:r w:rsidR="000F2B8D">
        <w:t>Autodesk Forge service</w:t>
      </w:r>
      <w:r>
        <w:t xml:space="preserve"> for model files and</w:t>
      </w:r>
      <w:r w:rsidR="00BD7D39">
        <w:t xml:space="preserve"> the Maximo Storage Container object</w:t>
      </w:r>
    </w:p>
    <w:p w14:paraId="741900E8" w14:textId="63F19088" w:rsidR="00382749" w:rsidRDefault="00382749" w:rsidP="00290201">
      <w:pPr>
        <w:pStyle w:val="BodyText"/>
        <w:numPr>
          <w:ilvl w:val="0"/>
          <w:numId w:val="25"/>
        </w:numPr>
      </w:pPr>
      <w:r w:rsidRPr="00E704CB">
        <w:rPr>
          <w:b/>
        </w:rPr>
        <w:t>BIMLMVBUCKETACCESS</w:t>
      </w:r>
      <w:r>
        <w:t xml:space="preserve"> </w:t>
      </w:r>
      <w:r>
        <w:rPr>
          <w:b/>
        </w:rPr>
        <w:t xml:space="preserve">– </w:t>
      </w:r>
      <w:r w:rsidR="00FD518E">
        <w:t>The p</w:t>
      </w:r>
      <w:r>
        <w:t xml:space="preserve">roxy object for model files </w:t>
      </w:r>
      <w:r w:rsidR="00FD518E">
        <w:t xml:space="preserve">that are </w:t>
      </w:r>
      <w:r>
        <w:t xml:space="preserve">stored in the Autodesk </w:t>
      </w:r>
      <w:r w:rsidR="00FD518E">
        <w:t>V</w:t>
      </w:r>
      <w:r>
        <w:t>iewer cloud</w:t>
      </w:r>
      <w:r w:rsidR="00FD518E">
        <w:t>.</w:t>
      </w:r>
      <w:r>
        <w:tab/>
      </w:r>
      <w:r>
        <w:tab/>
      </w:r>
    </w:p>
    <w:p w14:paraId="7E44C1EF" w14:textId="27B64119" w:rsidR="00382749" w:rsidRDefault="00382749" w:rsidP="00290201">
      <w:pPr>
        <w:pStyle w:val="BodyText"/>
        <w:numPr>
          <w:ilvl w:val="0"/>
          <w:numId w:val="25"/>
        </w:numPr>
      </w:pPr>
      <w:r w:rsidRPr="00E704CB">
        <w:rPr>
          <w:b/>
        </w:rPr>
        <w:t>BIMLMVMODEL</w:t>
      </w:r>
      <w:r>
        <w:t xml:space="preserve"> </w:t>
      </w:r>
      <w:r>
        <w:rPr>
          <w:b/>
        </w:rPr>
        <w:t xml:space="preserve">– </w:t>
      </w:r>
      <w:r w:rsidR="00FD518E" w:rsidRPr="00332825">
        <w:t>The p</w:t>
      </w:r>
      <w:r w:rsidRPr="007116FC">
        <w:t>roxy</w:t>
      </w:r>
      <w:r>
        <w:t xml:space="preserve"> object for model files </w:t>
      </w:r>
      <w:r w:rsidR="00FD518E">
        <w:t xml:space="preserve">that are </w:t>
      </w:r>
      <w:r>
        <w:t xml:space="preserve">stored in the Autodesk </w:t>
      </w:r>
      <w:r w:rsidR="00FD518E">
        <w:t>V</w:t>
      </w:r>
      <w:r>
        <w:t>iewer cloud</w:t>
      </w:r>
      <w:r w:rsidR="00FD518E">
        <w:t>.</w:t>
      </w:r>
    </w:p>
    <w:p w14:paraId="2ED0DF31" w14:textId="05705048" w:rsidR="00382749" w:rsidRDefault="00382749" w:rsidP="00290201">
      <w:pPr>
        <w:pStyle w:val="BodyText"/>
        <w:numPr>
          <w:ilvl w:val="0"/>
          <w:numId w:val="25"/>
        </w:numPr>
      </w:pPr>
      <w:r w:rsidRPr="00E704CB">
        <w:rPr>
          <w:b/>
        </w:rPr>
        <w:t>BIMLMVMODELLINK</w:t>
      </w:r>
      <w:r>
        <w:t xml:space="preserve"> </w:t>
      </w:r>
      <w:r>
        <w:rPr>
          <w:b/>
        </w:rPr>
        <w:t xml:space="preserve">– </w:t>
      </w:r>
      <w:r>
        <w:t xml:space="preserve">Links </w:t>
      </w:r>
      <w:r w:rsidR="00FD518E">
        <w:t xml:space="preserve">that are </w:t>
      </w:r>
      <w:r>
        <w:t xml:space="preserve">related </w:t>
      </w:r>
      <w:r w:rsidR="00FD518E">
        <w:t xml:space="preserve">to </w:t>
      </w:r>
      <w:r>
        <w:t>models for viewer translation</w:t>
      </w:r>
      <w:r w:rsidR="00FD518E">
        <w:t>.</w:t>
      </w:r>
      <w:r>
        <w:tab/>
      </w:r>
      <w:r>
        <w:tab/>
      </w:r>
    </w:p>
    <w:p w14:paraId="1E0F2DE6" w14:textId="15EC36E6" w:rsidR="00382749" w:rsidRDefault="00382749" w:rsidP="00290201">
      <w:pPr>
        <w:pStyle w:val="BodyText"/>
        <w:numPr>
          <w:ilvl w:val="0"/>
          <w:numId w:val="25"/>
        </w:numPr>
      </w:pPr>
      <w:r w:rsidRPr="00E704CB">
        <w:rPr>
          <w:b/>
        </w:rPr>
        <w:t>BIMLMVMODELUPLOAD</w:t>
      </w:r>
      <w:r>
        <w:t xml:space="preserve"> </w:t>
      </w:r>
      <w:r>
        <w:rPr>
          <w:b/>
        </w:rPr>
        <w:t xml:space="preserve">– </w:t>
      </w:r>
      <w:r w:rsidR="00FD518E" w:rsidRPr="00332825">
        <w:t>The</w:t>
      </w:r>
      <w:r w:rsidR="00FD518E">
        <w:rPr>
          <w:b/>
        </w:rPr>
        <w:t xml:space="preserve"> </w:t>
      </w:r>
      <w:r w:rsidR="00FD518E">
        <w:t>a</w:t>
      </w:r>
      <w:r>
        <w:t>udit record and status of model file uploads</w:t>
      </w:r>
      <w:r w:rsidR="00FD518E">
        <w:t>.</w:t>
      </w:r>
      <w:r>
        <w:tab/>
      </w:r>
      <w:r>
        <w:tab/>
      </w:r>
    </w:p>
    <w:p w14:paraId="476094E4" w14:textId="60C17FBF" w:rsidR="00382749" w:rsidRDefault="00382749" w:rsidP="00290201">
      <w:pPr>
        <w:pStyle w:val="BodyText"/>
        <w:numPr>
          <w:ilvl w:val="0"/>
          <w:numId w:val="25"/>
        </w:numPr>
      </w:pPr>
      <w:r w:rsidRPr="00E704CB">
        <w:rPr>
          <w:b/>
        </w:rPr>
        <w:t>BIMLMVVIEWABLE</w:t>
      </w:r>
      <w:r>
        <w:t xml:space="preserve"> </w:t>
      </w:r>
      <w:r>
        <w:rPr>
          <w:b/>
        </w:rPr>
        <w:t xml:space="preserve">– </w:t>
      </w:r>
      <w:r w:rsidR="00FD518E">
        <w:t>The p</w:t>
      </w:r>
      <w:r>
        <w:t xml:space="preserve">roxy object for viewable models </w:t>
      </w:r>
      <w:r w:rsidR="00FD518E">
        <w:t xml:space="preserve">that are </w:t>
      </w:r>
      <w:r>
        <w:t xml:space="preserve">stored in the Autodesk </w:t>
      </w:r>
      <w:r w:rsidR="00FD518E">
        <w:t>V</w:t>
      </w:r>
      <w:r>
        <w:t>iewer cloud</w:t>
      </w:r>
      <w:r w:rsidR="00FD518E">
        <w:t>.</w:t>
      </w:r>
      <w:r>
        <w:tab/>
      </w:r>
      <w:r>
        <w:tab/>
      </w:r>
    </w:p>
    <w:p w14:paraId="5F3CBB7A" w14:textId="77777777" w:rsidR="001A2649" w:rsidRDefault="001A2649" w:rsidP="009E6AA3">
      <w:pPr>
        <w:pStyle w:val="Heading2"/>
      </w:pPr>
      <w:bookmarkStart w:id="588" w:name="_Toc483994035"/>
      <w:r>
        <w:t>Synonym Domains Added</w:t>
      </w:r>
      <w:bookmarkEnd w:id="588"/>
    </w:p>
    <w:p w14:paraId="37F1308E" w14:textId="2529CACA" w:rsidR="00FB22DE" w:rsidRDefault="001020A8" w:rsidP="00290201">
      <w:pPr>
        <w:numPr>
          <w:ilvl w:val="0"/>
          <w:numId w:val="24"/>
        </w:numPr>
        <w:spacing w:before="120" w:after="120"/>
        <w:rPr>
          <w:rFonts w:ascii="Arial" w:hAnsi="Arial" w:cs="Arial"/>
          <w:sz w:val="20"/>
          <w:szCs w:val="20"/>
        </w:rPr>
      </w:pPr>
      <w:r w:rsidRPr="00FB22DE">
        <w:rPr>
          <w:rFonts w:ascii="Arial" w:hAnsi="Arial" w:cs="Arial"/>
          <w:b/>
          <w:sz w:val="20"/>
          <w:szCs w:val="20"/>
        </w:rPr>
        <w:t>BIMLMVBUCKETPOLICY</w:t>
      </w:r>
      <w:r w:rsidRPr="001020A8">
        <w:rPr>
          <w:rFonts w:ascii="Arial" w:hAnsi="Arial" w:cs="Arial"/>
          <w:sz w:val="20"/>
          <w:szCs w:val="20"/>
        </w:rPr>
        <w:t xml:space="preserve"> - How long are objects stored in the bucket are retained? </w:t>
      </w:r>
      <w:r w:rsidR="00BD7D39">
        <w:rPr>
          <w:rFonts w:ascii="Arial" w:hAnsi="Arial" w:cs="Arial"/>
          <w:sz w:val="20"/>
          <w:szCs w:val="20"/>
        </w:rPr>
        <w:t xml:space="preserve"> See section </w:t>
      </w:r>
      <w:r w:rsidR="00BD7D39">
        <w:rPr>
          <w:rFonts w:ascii="Arial" w:hAnsi="Arial" w:cs="Arial"/>
          <w:sz w:val="20"/>
          <w:szCs w:val="20"/>
        </w:rPr>
        <w:fldChar w:fldCharType="begin"/>
      </w:r>
      <w:r w:rsidR="00BD7D39">
        <w:rPr>
          <w:rFonts w:ascii="Arial" w:hAnsi="Arial" w:cs="Arial"/>
          <w:sz w:val="20"/>
          <w:szCs w:val="20"/>
        </w:rPr>
        <w:instrText xml:space="preserve"> REF _Ref478507721 \r \h </w:instrText>
      </w:r>
      <w:r w:rsidR="00BD7D39">
        <w:rPr>
          <w:rFonts w:ascii="Arial" w:hAnsi="Arial" w:cs="Arial"/>
          <w:sz w:val="20"/>
          <w:szCs w:val="20"/>
        </w:rPr>
      </w:r>
      <w:r w:rsidR="00BD7D39">
        <w:rPr>
          <w:rFonts w:ascii="Arial" w:hAnsi="Arial" w:cs="Arial"/>
          <w:sz w:val="20"/>
          <w:szCs w:val="20"/>
        </w:rPr>
        <w:fldChar w:fldCharType="separate"/>
      </w:r>
      <w:r w:rsidR="00365163">
        <w:rPr>
          <w:rFonts w:ascii="Arial" w:hAnsi="Arial" w:cs="Arial"/>
          <w:sz w:val="20"/>
          <w:szCs w:val="20"/>
        </w:rPr>
        <w:t>2.1.1</w:t>
      </w:r>
      <w:r w:rsidR="00BD7D39">
        <w:rPr>
          <w:rFonts w:ascii="Arial" w:hAnsi="Arial" w:cs="Arial"/>
          <w:sz w:val="20"/>
          <w:szCs w:val="20"/>
        </w:rPr>
        <w:fldChar w:fldCharType="end"/>
      </w:r>
      <w:r w:rsidR="00BD7D39">
        <w:rPr>
          <w:rFonts w:ascii="Arial" w:hAnsi="Arial" w:cs="Arial"/>
          <w:sz w:val="20"/>
          <w:szCs w:val="20"/>
        </w:rPr>
        <w:t xml:space="preserve"> </w:t>
      </w:r>
      <w:r w:rsidR="00BD7D39">
        <w:rPr>
          <w:rFonts w:ascii="Arial" w:hAnsi="Arial" w:cs="Arial"/>
          <w:sz w:val="20"/>
          <w:szCs w:val="20"/>
        </w:rPr>
        <w:fldChar w:fldCharType="begin"/>
      </w:r>
      <w:r w:rsidR="00BD7D39">
        <w:rPr>
          <w:rFonts w:ascii="Arial" w:hAnsi="Arial" w:cs="Arial"/>
          <w:sz w:val="20"/>
          <w:szCs w:val="20"/>
        </w:rPr>
        <w:instrText xml:space="preserve"> REF _Ref478507721 \h </w:instrText>
      </w:r>
      <w:r w:rsidR="00BD7D39">
        <w:rPr>
          <w:rFonts w:ascii="Arial" w:hAnsi="Arial" w:cs="Arial"/>
          <w:sz w:val="20"/>
          <w:szCs w:val="20"/>
        </w:rPr>
      </w:r>
      <w:r w:rsidR="00BD7D39">
        <w:rPr>
          <w:rFonts w:ascii="Arial" w:hAnsi="Arial" w:cs="Arial"/>
          <w:sz w:val="20"/>
          <w:szCs w:val="20"/>
        </w:rPr>
        <w:fldChar w:fldCharType="separate"/>
      </w:r>
      <w:r w:rsidR="00365163">
        <w:t>Creating a storage container:</w:t>
      </w:r>
      <w:r w:rsidR="00BD7D39">
        <w:rPr>
          <w:rFonts w:ascii="Arial" w:hAnsi="Arial" w:cs="Arial"/>
          <w:sz w:val="20"/>
          <w:szCs w:val="20"/>
        </w:rPr>
        <w:fldChar w:fldCharType="end"/>
      </w:r>
    </w:p>
    <w:p w14:paraId="3AE08D61" w14:textId="7829144F" w:rsidR="001020A8" w:rsidRPr="001020A8" w:rsidRDefault="001020A8" w:rsidP="00290201">
      <w:pPr>
        <w:numPr>
          <w:ilvl w:val="0"/>
          <w:numId w:val="24"/>
        </w:numPr>
        <w:spacing w:before="120" w:after="120"/>
        <w:rPr>
          <w:rFonts w:ascii="Arial" w:hAnsi="Arial" w:cs="Arial"/>
          <w:sz w:val="20"/>
          <w:szCs w:val="20"/>
        </w:rPr>
      </w:pPr>
      <w:r w:rsidRPr="00FB22DE">
        <w:rPr>
          <w:rFonts w:ascii="Arial" w:hAnsi="Arial" w:cs="Arial"/>
          <w:b/>
          <w:sz w:val="20"/>
          <w:szCs w:val="20"/>
        </w:rPr>
        <w:t>BIMLMVBUCKETACCESS</w:t>
      </w:r>
      <w:r w:rsidRPr="001020A8">
        <w:rPr>
          <w:rFonts w:ascii="Arial" w:hAnsi="Arial" w:cs="Arial"/>
          <w:sz w:val="20"/>
          <w:szCs w:val="20"/>
        </w:rPr>
        <w:t xml:space="preserve"> - Access rights to storage </w:t>
      </w:r>
    </w:p>
    <w:bookmarkEnd w:id="580"/>
    <w:p w14:paraId="539C9B41" w14:textId="77777777" w:rsidR="001A2649" w:rsidRPr="0016707B" w:rsidRDefault="001A2649" w:rsidP="00164E30">
      <w:pPr>
        <w:pStyle w:val="BodyText"/>
        <w:ind w:left="0"/>
        <w:sectPr w:rsidR="001A2649" w:rsidRPr="0016707B" w:rsidSect="00EF450F">
          <w:headerReference w:type="even" r:id="rId85"/>
          <w:headerReference w:type="default" r:id="rId86"/>
          <w:headerReference w:type="first" r:id="rId87"/>
          <w:footerReference w:type="first" r:id="rId88"/>
          <w:pgSz w:w="12240" w:h="15840" w:code="1"/>
          <w:pgMar w:top="1440" w:right="1728" w:bottom="1440" w:left="1728" w:header="720" w:footer="720" w:gutter="0"/>
          <w:pgNumType w:start="1"/>
          <w:cols w:space="720"/>
        </w:sectPr>
      </w:pPr>
    </w:p>
    <w:p w14:paraId="39FCDE5C" w14:textId="77777777" w:rsidR="001A2649" w:rsidRDefault="00BE0502" w:rsidP="00BE1131">
      <w:pPr>
        <w:pStyle w:val="BodyText"/>
        <w:ind w:left="0"/>
        <w:rPr>
          <w:rFonts w:ascii="MS Shell Dlg" w:hAnsi="MS Shell Dlg"/>
          <w:sz w:val="17"/>
        </w:rPr>
      </w:pPr>
      <w:r>
        <w:object w:dxaOrig="4644" w:dyaOrig="1739" w14:anchorId="4022114D">
          <v:shape id="_x0000_i1026" type="#_x0000_t75" style="width:126.8pt;height:44.25pt" o:ole="" o:allowoverlap="f">
            <v:imagedata r:id="rId89" o:title="" grayscale="t" bilevel="t"/>
          </v:shape>
          <o:OLEObject Type="Embed" ProgID="WordPro.Document" ShapeID="_x0000_i1026" DrawAspect="Content" ObjectID="_1557741579" r:id="rId90">
            <o:FieldCodes>\s</o:FieldCodes>
          </o:OLEObject>
        </w:object>
      </w:r>
      <w:r>
        <w:t xml:space="preserve"> </w:t>
      </w:r>
      <w:r>
        <w:rPr>
          <w:sz w:val="26"/>
        </w:rPr>
        <w:t>®</w:t>
      </w:r>
      <w:r w:rsidR="001A2649">
        <w:rPr>
          <w:sz w:val="26"/>
        </w:rPr>
        <w:t xml:space="preserve">  </w:t>
      </w:r>
    </w:p>
    <w:p w14:paraId="34EB4FC8" w14:textId="77777777" w:rsidR="001A2649" w:rsidRDefault="001A2649" w:rsidP="00BE1131">
      <w:pPr>
        <w:pStyle w:val="CopyrightText"/>
        <w:ind w:left="0"/>
      </w:pPr>
    </w:p>
    <w:p w14:paraId="426075C3" w14:textId="77777777" w:rsidR="001A2649" w:rsidRDefault="001A2649" w:rsidP="00BE1131">
      <w:pPr>
        <w:pStyle w:val="CopyrightText"/>
        <w:ind w:left="0"/>
      </w:pPr>
      <w:r>
        <w:rPr>
          <w:szCs w:val="26"/>
        </w:rPr>
        <w:t xml:space="preserve">© </w:t>
      </w:r>
      <w:r>
        <w:t>Copyright IBM Corporation 2011</w:t>
      </w:r>
    </w:p>
    <w:p w14:paraId="099285F8" w14:textId="77777777" w:rsidR="001A2649" w:rsidRDefault="001A2649" w:rsidP="00BE1131">
      <w:pPr>
        <w:pStyle w:val="CopyrightText"/>
        <w:ind w:left="0"/>
      </w:pPr>
      <w:r>
        <w:t>IBM United States of America</w:t>
      </w:r>
    </w:p>
    <w:p w14:paraId="552A438C" w14:textId="77777777" w:rsidR="001A2649" w:rsidRDefault="001A2649" w:rsidP="00BE1131">
      <w:pPr>
        <w:pStyle w:val="CopyrightText"/>
        <w:ind w:left="0"/>
      </w:pPr>
      <w:r>
        <w:t xml:space="preserve">Produced in the United States of America </w:t>
      </w:r>
    </w:p>
    <w:p w14:paraId="516E4480" w14:textId="77777777" w:rsidR="001A2649" w:rsidRDefault="001A2649" w:rsidP="00BE1131">
      <w:pPr>
        <w:pStyle w:val="CopyrightText"/>
        <w:ind w:left="0"/>
      </w:pPr>
      <w:r>
        <w:t>US Government Users Restricted Rights - Use, duplication or disclosure restricted by GSA ADP Schedule Contract with IBM Corp.</w:t>
      </w:r>
    </w:p>
    <w:p w14:paraId="0E46B8E5" w14:textId="77777777" w:rsidR="001A2649" w:rsidRDefault="001A2649" w:rsidP="00BE1131">
      <w:pPr>
        <w:pStyle w:val="CopyrightText"/>
        <w:ind w:left="0"/>
      </w:pPr>
    </w:p>
    <w:p w14:paraId="4A2FED3A" w14:textId="77777777" w:rsidR="001A2649" w:rsidRDefault="001A2649" w:rsidP="007271BF">
      <w:pPr>
        <w:pStyle w:val="CopyrightText"/>
        <w:ind w:left="0"/>
      </w:pPr>
      <w: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ACA137" w14:textId="77777777" w:rsidR="001A2649" w:rsidRPr="00854737" w:rsidRDefault="001A2649" w:rsidP="007271BF">
      <w:pPr>
        <w:pStyle w:val="p"/>
        <w:rPr>
          <w:rFonts w:ascii="Arial" w:hAnsi="Arial" w:cs="Arial"/>
          <w:sz w:val="16"/>
          <w:szCs w:val="16"/>
        </w:rPr>
      </w:pPr>
      <w:r w:rsidRPr="00854737">
        <w:rPr>
          <w:rFonts w:ascii="Arial" w:hAnsi="Arial" w:cs="Arial"/>
          <w:sz w:val="16"/>
          <w:szCs w:val="16"/>
        </w:rPr>
        <w:t xml:space="preserve">IBM may have patents or pending patent applications covering subject matter described in this document. The furnishing of this document does not grant you any license to these patents. You can send license inquiries, in writing, to: </w:t>
      </w:r>
    </w:p>
    <w:p w14:paraId="18B177FA" w14:textId="77777777" w:rsidR="001A2649" w:rsidRPr="00854737" w:rsidRDefault="001A2649" w:rsidP="007271BF">
      <w:pPr>
        <w:pStyle w:val="p"/>
        <w:rPr>
          <w:rFonts w:ascii="Arial" w:hAnsi="Arial" w:cs="Arial"/>
          <w:sz w:val="16"/>
          <w:szCs w:val="16"/>
        </w:rPr>
      </w:pPr>
      <w:r w:rsidRPr="00854737">
        <w:rPr>
          <w:rStyle w:val="Emphasis"/>
          <w:rFonts w:ascii="Arial" w:hAnsi="Arial" w:cs="Arial"/>
          <w:sz w:val="16"/>
          <w:szCs w:val="16"/>
        </w:rPr>
        <w:t>IBM Director of Licensing</w:t>
      </w:r>
      <w:r w:rsidRPr="00854737">
        <w:rPr>
          <w:rFonts w:ascii="Arial" w:hAnsi="Arial" w:cs="Arial"/>
          <w:sz w:val="16"/>
          <w:szCs w:val="16"/>
        </w:rPr>
        <w:br/>
      </w:r>
      <w:r w:rsidRPr="00854737">
        <w:rPr>
          <w:rStyle w:val="Emphasis"/>
          <w:rFonts w:ascii="Arial" w:hAnsi="Arial" w:cs="Arial"/>
          <w:sz w:val="16"/>
          <w:szCs w:val="16"/>
        </w:rPr>
        <w:t>IBM Corporation</w:t>
      </w:r>
      <w:r w:rsidRPr="00854737">
        <w:rPr>
          <w:rFonts w:ascii="Arial" w:hAnsi="Arial" w:cs="Arial"/>
          <w:sz w:val="16"/>
          <w:szCs w:val="16"/>
        </w:rPr>
        <w:br/>
      </w:r>
      <w:r w:rsidRPr="00854737">
        <w:rPr>
          <w:rStyle w:val="Emphasis"/>
          <w:rFonts w:ascii="Arial" w:hAnsi="Arial" w:cs="Arial"/>
          <w:sz w:val="16"/>
          <w:szCs w:val="16"/>
        </w:rPr>
        <w:t>North Castle Drive</w:t>
      </w:r>
      <w:r w:rsidRPr="00854737">
        <w:rPr>
          <w:rFonts w:ascii="Arial" w:hAnsi="Arial" w:cs="Arial"/>
          <w:sz w:val="16"/>
          <w:szCs w:val="16"/>
        </w:rPr>
        <w:br/>
      </w:r>
      <w:r w:rsidRPr="00854737">
        <w:rPr>
          <w:rStyle w:val="Emphasis"/>
          <w:rFonts w:ascii="Arial" w:hAnsi="Arial" w:cs="Arial"/>
          <w:sz w:val="16"/>
          <w:szCs w:val="16"/>
        </w:rPr>
        <w:t>Armonk, NY 10504-1785</w:t>
      </w:r>
      <w:r>
        <w:rPr>
          <w:rStyle w:val="Emphasis"/>
          <w:rFonts w:ascii="Arial" w:hAnsi="Arial" w:cs="Arial"/>
          <w:sz w:val="16"/>
          <w:szCs w:val="16"/>
        </w:rPr>
        <w:t xml:space="preserve"> </w:t>
      </w:r>
      <w:r w:rsidRPr="00854737">
        <w:rPr>
          <w:rFonts w:ascii="Arial" w:hAnsi="Arial" w:cs="Arial"/>
          <w:sz w:val="16"/>
          <w:szCs w:val="16"/>
        </w:rPr>
        <w:br/>
      </w:r>
      <w:r w:rsidRPr="00854737">
        <w:rPr>
          <w:rStyle w:val="Emphasis"/>
          <w:rFonts w:ascii="Arial" w:hAnsi="Arial" w:cs="Arial"/>
          <w:sz w:val="16"/>
          <w:szCs w:val="16"/>
        </w:rPr>
        <w:t xml:space="preserve">U.S.A. </w:t>
      </w:r>
    </w:p>
    <w:p w14:paraId="6B545FC0" w14:textId="77777777" w:rsidR="001A2649" w:rsidRDefault="001A2649" w:rsidP="007271BF">
      <w:pPr>
        <w:pStyle w:val="CopyrightText"/>
        <w:ind w:left="0"/>
      </w:pPr>
    </w:p>
    <w:p w14:paraId="1EEA2FDB" w14:textId="77777777" w:rsidR="001A2649" w:rsidRDefault="001A2649" w:rsidP="007271BF">
      <w:pPr>
        <w:pStyle w:val="CopyrightText"/>
        <w:ind w:left="0"/>
        <w:rPr>
          <w:rStyle w:val="Strong"/>
          <w:rFonts w:cs="Arial"/>
        </w:rPr>
      </w:pPr>
      <w:r>
        <w:rPr>
          <w:rStyle w:val="Strong"/>
          <w:rFonts w:cs="Arial"/>
        </w:rPr>
        <w:t>The following paragraph does not apply to the United Kingdom or any other country where such provisions are inconsistent with local law:</w:t>
      </w:r>
    </w:p>
    <w:p w14:paraId="193A95A4" w14:textId="77777777" w:rsidR="001A2649" w:rsidRDefault="001A2649" w:rsidP="007271BF">
      <w:pPr>
        <w:pStyle w:val="CopyrightText"/>
        <w:ind w:left="0"/>
      </w:pPr>
      <w:r>
        <w:t>INTERNATIONAL BUSINESS MACHINES CORPORATION PROVIDES THIS PAPER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778B6714" w14:textId="77777777" w:rsidR="001A2649" w:rsidRDefault="001A2649" w:rsidP="007271BF">
      <w:pPr>
        <w:pStyle w:val="CopyrightText"/>
        <w:ind w:left="0"/>
      </w:pPr>
    </w:p>
    <w:p w14:paraId="39FE5471" w14:textId="77777777" w:rsidR="001A2649" w:rsidRDefault="001A2649" w:rsidP="007271BF">
      <w:pPr>
        <w:pStyle w:val="CopyrightText"/>
        <w:ind w:left="0"/>
      </w:pPr>
      <w:r>
        <w:t>This information could include technical inaccuracies or typographical errors.  Changes may be made periodically to the information herein; these changes may be incorporated in subsequent versions of the paper.  IBM may make improvements and/or changes in the product(s) and/or the program(s) described in this paper at any time without notice.</w:t>
      </w:r>
    </w:p>
    <w:p w14:paraId="6CFA355C" w14:textId="77777777" w:rsidR="001A2649" w:rsidRDefault="001A2649" w:rsidP="007271BF">
      <w:pPr>
        <w:pStyle w:val="CopyrightText"/>
        <w:ind w:left="0"/>
      </w:pPr>
    </w:p>
    <w:p w14:paraId="55DE011B" w14:textId="77777777" w:rsidR="001A2649" w:rsidRDefault="001A2649" w:rsidP="007271BF">
      <w:pPr>
        <w:pStyle w:val="CopyrightText"/>
        <w:ind w:left="0"/>
      </w:pPr>
      <w:r>
        <w:t>Any references in this document to non-IBM Web sites are provided for convenience only and do not in any manner serve as an endorsement of those Web sites. The materials at those Web sites are not part of the materials for this IBM product and use of those Web sites is at your own risk.</w:t>
      </w:r>
    </w:p>
    <w:p w14:paraId="40DD5E39" w14:textId="77777777" w:rsidR="001A2649" w:rsidRDefault="001A2649" w:rsidP="007271BF">
      <w:pPr>
        <w:pStyle w:val="CopyrightText"/>
      </w:pPr>
    </w:p>
    <w:p w14:paraId="07747C63" w14:textId="77777777" w:rsidR="001A2649" w:rsidRDefault="001A2649" w:rsidP="007271BF">
      <w:pPr>
        <w:pStyle w:val="CopyrightText"/>
        <w:ind w:left="0"/>
      </w:pPr>
      <w:r>
        <w:t xml:space="preserve">IBM may have patents or pending patent applications covering subject matter described in this document.  The furnishing of this document does not give you any license to these patents. You can send license inquiries, in writing, to: </w:t>
      </w:r>
    </w:p>
    <w:p w14:paraId="1AD4A6FA" w14:textId="77777777" w:rsidR="001A2649" w:rsidRDefault="001A2649" w:rsidP="007271BF">
      <w:pPr>
        <w:pStyle w:val="CopyrightText"/>
        <w:ind w:left="0"/>
      </w:pPr>
    </w:p>
    <w:p w14:paraId="6B168375" w14:textId="77777777" w:rsidR="001A2649" w:rsidRDefault="001A2649" w:rsidP="007271BF">
      <w:pPr>
        <w:pStyle w:val="CopyrightText"/>
        <w:ind w:left="0"/>
      </w:pPr>
      <w:r>
        <w:t>IBM Director of Licensing</w:t>
      </w:r>
    </w:p>
    <w:p w14:paraId="59BE1A03" w14:textId="77777777" w:rsidR="001A2649" w:rsidRDefault="001A2649" w:rsidP="007271BF">
      <w:pPr>
        <w:pStyle w:val="CopyrightText"/>
        <w:ind w:left="0"/>
      </w:pPr>
      <w:r>
        <w:t>IBM Corporation</w:t>
      </w:r>
    </w:p>
    <w:p w14:paraId="6CF8BE54" w14:textId="77777777" w:rsidR="001A2649" w:rsidRDefault="001A2649" w:rsidP="007271BF">
      <w:pPr>
        <w:pStyle w:val="CopyrightText"/>
        <w:ind w:left="0"/>
      </w:pPr>
      <w:r>
        <w:t>4205 South Miami Boulevard</w:t>
      </w:r>
    </w:p>
    <w:p w14:paraId="1DAA832B" w14:textId="77777777" w:rsidR="001A2649" w:rsidRDefault="001A2649" w:rsidP="007271BF">
      <w:pPr>
        <w:pStyle w:val="CopyrightText"/>
        <w:ind w:left="0"/>
      </w:pPr>
      <w:r>
        <w:t>Research Triangle Park, NC  27709 U.S.A.</w:t>
      </w:r>
    </w:p>
    <w:p w14:paraId="3176DCC4" w14:textId="77777777" w:rsidR="001A2649" w:rsidRDefault="001A2649" w:rsidP="007271BF">
      <w:pPr>
        <w:pStyle w:val="CopyrightText"/>
        <w:ind w:left="0"/>
      </w:pPr>
    </w:p>
    <w:p w14:paraId="3800245E" w14:textId="77777777" w:rsidR="001A2649" w:rsidRDefault="001A2649" w:rsidP="007271BF">
      <w:pPr>
        <w:pStyle w:val="CopyrightText"/>
        <w:ind w:left="0"/>
      </w:pPr>
      <w:r>
        <w:t>All statements regarding IBM's future direction or intent are subject to change or withdrawal without notice, and represent goals and objectives only.</w:t>
      </w:r>
    </w:p>
    <w:p w14:paraId="788009D4" w14:textId="77777777" w:rsidR="001A2649" w:rsidRDefault="001A2649" w:rsidP="007271BF">
      <w:pPr>
        <w:pStyle w:val="CopyrightText"/>
        <w:ind w:left="0"/>
      </w:pPr>
    </w:p>
    <w:p w14:paraId="6306087E" w14:textId="77777777" w:rsidR="001A2649" w:rsidRDefault="001A2649" w:rsidP="007271BF">
      <w:pPr>
        <w:pStyle w:val="CopyrightText"/>
        <w:ind w:left="0"/>
      </w:pPr>
      <w:r>
        <w:t>This information is for planning purposes only. The information herein is subject to change before the products described become available.</w:t>
      </w:r>
    </w:p>
    <w:p w14:paraId="7980BAFD" w14:textId="77777777" w:rsidR="001A2649" w:rsidRDefault="001A2649" w:rsidP="007271BF">
      <w:pPr>
        <w:pStyle w:val="CopyrightText"/>
        <w:ind w:left="0"/>
      </w:pPr>
    </w:p>
    <w:p w14:paraId="5A92675B" w14:textId="77777777" w:rsidR="001A2649" w:rsidRDefault="001A2649" w:rsidP="007271BF">
      <w:pPr>
        <w:pStyle w:val="CopyrightText"/>
        <w:ind w:left="0"/>
      </w:pPr>
      <w:r>
        <w:t>If you are viewing this information softcopy, the photographs and color illustrations may not appear.</w:t>
      </w:r>
    </w:p>
    <w:p w14:paraId="05A3DCF6" w14:textId="32AB20BA" w:rsidR="00E52210" w:rsidRPr="004F2798" w:rsidRDefault="001A2649" w:rsidP="00E52210">
      <w:pPr>
        <w:spacing w:before="100" w:beforeAutospacing="1" w:after="100" w:afterAutospacing="1"/>
        <w:rPr>
          <w:rFonts w:ascii="Arial" w:hAnsi="Arial" w:cs="Arial"/>
          <w:b/>
        </w:rPr>
      </w:pPr>
      <w:r>
        <w:rPr>
          <w:rFonts w:ascii="Arial" w:hAnsi="Arial" w:cs="Arial"/>
          <w:b/>
        </w:rPr>
        <w:br w:type="page"/>
      </w:r>
      <w:r w:rsidR="00E52210">
        <w:rPr>
          <w:rFonts w:ascii="Arial" w:hAnsi="Arial" w:cs="Arial"/>
          <w:b/>
        </w:rPr>
        <w:lastRenderedPageBreak/>
        <w:t>Trademarks</w:t>
      </w:r>
    </w:p>
    <w:p w14:paraId="7A608588" w14:textId="107E8A49" w:rsidR="00E52210" w:rsidRDefault="00E52210" w:rsidP="00E52210">
      <w:pPr>
        <w:autoSpaceDE w:val="0"/>
        <w:autoSpaceDN w:val="0"/>
        <w:adjustRightInd w:val="0"/>
        <w:rPr>
          <w:rFonts w:ascii="Arial" w:hAnsi="Arial" w:cs="Arial"/>
          <w:sz w:val="16"/>
          <w:szCs w:val="16"/>
        </w:rPr>
      </w:pPr>
      <w:r w:rsidRPr="00A050F9">
        <w:rPr>
          <w:rFonts w:ascii="Arial" w:hAnsi="Arial" w:cs="Arial"/>
          <w:sz w:val="16"/>
          <w:szCs w:val="16"/>
        </w:rPr>
        <w:t xml:space="preserve">IBM, the IBM logo, and ibm.com are trademarks or registered trademarks of International Business Machines Corporation in the United States, other countries, or both. If these and other IBM trademarked terms are marked on their first occurrence in this information with a trademark symbol (® or ™), these symbols indicate U.S. registered or common law trademarks owned by IBM at the time this information was published. Such trademarks may also be registered or common law trademarks in other countries. A current list of IBM trademarks is available on the web at "Copyright and trademark information" at </w:t>
      </w:r>
      <w:r w:rsidR="00290201">
        <w:fldChar w:fldCharType="begin"/>
      </w:r>
      <w:r w:rsidR="00290201">
        <w:instrText xml:space="preserve"> HYPERLINK "http://www.ibm.com/legal/copytrade.shtml" </w:instrText>
      </w:r>
      <w:ins w:id="589" w:author="Doug A. Wood" w:date="2017-05-31T11:37:00Z"/>
      <w:r w:rsidR="00290201">
        <w:fldChar w:fldCharType="separate"/>
      </w:r>
      <w:r w:rsidRPr="00577E5C">
        <w:rPr>
          <w:rStyle w:val="Hyperlink"/>
          <w:rFonts w:ascii="Arial" w:hAnsi="Arial" w:cs="Arial"/>
          <w:sz w:val="16"/>
          <w:szCs w:val="16"/>
        </w:rPr>
        <w:t>http://www.ibm.com/legal/copytrade.shtml</w:t>
      </w:r>
      <w:r w:rsidR="00290201">
        <w:rPr>
          <w:rStyle w:val="Hyperlink"/>
          <w:rFonts w:ascii="Arial" w:hAnsi="Arial" w:cs="Arial"/>
          <w:sz w:val="16"/>
          <w:szCs w:val="16"/>
        </w:rPr>
        <w:fldChar w:fldCharType="end"/>
      </w:r>
      <w:r w:rsidRPr="00A050F9">
        <w:rPr>
          <w:rFonts w:ascii="Arial" w:hAnsi="Arial" w:cs="Arial"/>
          <w:sz w:val="16"/>
          <w:szCs w:val="16"/>
        </w:rPr>
        <w:t>.</w:t>
      </w:r>
    </w:p>
    <w:p w14:paraId="63EFAD23" w14:textId="77777777" w:rsidR="00E52210" w:rsidRPr="00453363" w:rsidRDefault="00E52210" w:rsidP="00E52210">
      <w:pPr>
        <w:autoSpaceDE w:val="0"/>
        <w:autoSpaceDN w:val="0"/>
        <w:adjustRightInd w:val="0"/>
        <w:rPr>
          <w:rFonts w:ascii="Arial" w:hAnsi="Arial" w:cs="Arial"/>
          <w:sz w:val="16"/>
          <w:szCs w:val="16"/>
        </w:rPr>
      </w:pPr>
    </w:p>
    <w:p w14:paraId="7CD205EE" w14:textId="77777777" w:rsidR="00E52210" w:rsidRPr="00453363" w:rsidRDefault="00E52210" w:rsidP="00E52210">
      <w:pPr>
        <w:autoSpaceDE w:val="0"/>
        <w:autoSpaceDN w:val="0"/>
        <w:adjustRightInd w:val="0"/>
        <w:rPr>
          <w:rFonts w:ascii="Arial" w:hAnsi="Arial" w:cs="Arial"/>
          <w:sz w:val="16"/>
          <w:szCs w:val="16"/>
        </w:rPr>
      </w:pPr>
      <w:r w:rsidRPr="00453363">
        <w:rPr>
          <w:rFonts w:ascii="Arial" w:hAnsi="Arial" w:cs="Arial"/>
          <w:sz w:val="16"/>
          <w:szCs w:val="16"/>
        </w:rPr>
        <w:t>Autodesk, the Autodesk logo,</w:t>
      </w:r>
      <w:r>
        <w:rPr>
          <w:rFonts w:ascii="Arial" w:hAnsi="Arial" w:cs="Arial"/>
          <w:sz w:val="16"/>
          <w:szCs w:val="16"/>
        </w:rPr>
        <w:t xml:space="preserve"> BIM360, </w:t>
      </w:r>
      <w:proofErr w:type="spellStart"/>
      <w:r>
        <w:rPr>
          <w:rFonts w:ascii="Arial" w:hAnsi="Arial" w:cs="Arial"/>
          <w:sz w:val="16"/>
          <w:szCs w:val="16"/>
        </w:rPr>
        <w:t>NavisWorks</w:t>
      </w:r>
      <w:proofErr w:type="spellEnd"/>
      <w:r>
        <w:rPr>
          <w:rFonts w:ascii="Arial" w:hAnsi="Arial" w:cs="Arial"/>
          <w:sz w:val="16"/>
          <w:szCs w:val="16"/>
        </w:rPr>
        <w:t>, Revit,</w:t>
      </w:r>
      <w:r w:rsidRPr="00453363">
        <w:rPr>
          <w:rFonts w:ascii="Arial" w:hAnsi="Arial" w:cs="Arial"/>
          <w:sz w:val="16"/>
          <w:szCs w:val="16"/>
        </w:rPr>
        <w:t xml:space="preserve"> </w:t>
      </w:r>
      <w:r>
        <w:rPr>
          <w:rFonts w:ascii="Arial" w:hAnsi="Arial" w:cs="Arial"/>
          <w:sz w:val="16"/>
          <w:szCs w:val="16"/>
        </w:rPr>
        <w:t xml:space="preserve">Forge </w:t>
      </w:r>
      <w:r w:rsidRPr="00453363">
        <w:rPr>
          <w:rFonts w:ascii="Arial" w:hAnsi="Arial" w:cs="Arial"/>
          <w:sz w:val="16"/>
          <w:szCs w:val="16"/>
        </w:rPr>
        <w:t>are registered trademarks or trademarks of Autodesk, Inc., and/or its subsidiaries and/or affiliates in the USA and/or other countries. All other brand names, product names, or trademarks belong to their respective holders. Autodesk reserves the right to alter product and services offerings, and specifications and pricing at any time without notice, and is not responsible for typographical or graphical errors that may appear in this document. © [</w:t>
      </w:r>
      <w:r>
        <w:rPr>
          <w:rFonts w:ascii="Arial" w:hAnsi="Arial" w:cs="Arial"/>
          <w:sz w:val="16"/>
          <w:szCs w:val="16"/>
        </w:rPr>
        <w:t>2016</w:t>
      </w:r>
      <w:r w:rsidRPr="00453363">
        <w:rPr>
          <w:rFonts w:ascii="Arial" w:hAnsi="Arial" w:cs="Arial"/>
          <w:sz w:val="16"/>
          <w:szCs w:val="16"/>
        </w:rPr>
        <w:t>] Auto</w:t>
      </w:r>
      <w:r>
        <w:rPr>
          <w:rFonts w:ascii="Arial" w:hAnsi="Arial" w:cs="Arial"/>
          <w:sz w:val="16"/>
          <w:szCs w:val="16"/>
        </w:rPr>
        <w:t>desk, Inc. All rights reserved.</w:t>
      </w:r>
    </w:p>
    <w:p w14:paraId="203A8315" w14:textId="77777777" w:rsidR="00E52210" w:rsidRPr="00A050F9" w:rsidRDefault="00E52210" w:rsidP="00E52210">
      <w:pPr>
        <w:autoSpaceDE w:val="0"/>
        <w:autoSpaceDN w:val="0"/>
        <w:adjustRightInd w:val="0"/>
        <w:rPr>
          <w:rFonts w:ascii="Arial" w:hAnsi="Arial" w:cs="Arial"/>
          <w:b/>
          <w:color w:val="FF0000"/>
          <w:sz w:val="16"/>
          <w:szCs w:val="16"/>
        </w:rPr>
      </w:pPr>
    </w:p>
    <w:p w14:paraId="7FC38DC6" w14:textId="77777777" w:rsidR="00E52210" w:rsidRPr="00453363" w:rsidRDefault="00E52210" w:rsidP="00E52210">
      <w:pPr>
        <w:rPr>
          <w:rFonts w:ascii="Arial" w:hAnsi="Arial" w:cs="Arial"/>
          <w:sz w:val="16"/>
          <w:szCs w:val="16"/>
        </w:rPr>
      </w:pPr>
      <w:r w:rsidRPr="00453363">
        <w:rPr>
          <w:rFonts w:ascii="Arial" w:hAnsi="Arial" w:cs="Arial"/>
          <w:sz w:val="16"/>
          <w:szCs w:val="16"/>
        </w:rPr>
        <w:t xml:space="preserve">Microsoft, Windows, Windows NT, and the Windows logo are trademarks of Microsoft Corporation in the United States, other countries, or both. </w:t>
      </w:r>
    </w:p>
    <w:p w14:paraId="0C22DA45" w14:textId="77777777" w:rsidR="00E52210" w:rsidRPr="00A050F9" w:rsidRDefault="00E52210" w:rsidP="00E52210">
      <w:pPr>
        <w:pStyle w:val="NormalWeb"/>
        <w:rPr>
          <w:rFonts w:ascii="Arial" w:hAnsi="Arial" w:cs="Arial"/>
          <w:sz w:val="16"/>
          <w:szCs w:val="16"/>
        </w:rPr>
      </w:pPr>
      <w:r w:rsidRPr="00A050F9">
        <w:rPr>
          <w:rFonts w:ascii="Arial" w:hAnsi="Arial" w:cs="Arial"/>
          <w:sz w:val="16"/>
          <w:szCs w:val="16"/>
        </w:rPr>
        <w:t>Other company, product, or service names may be trademarks or service marks of others.</w:t>
      </w:r>
    </w:p>
    <w:p w14:paraId="301C4DED" w14:textId="77777777" w:rsidR="00E52210" w:rsidRDefault="00E52210" w:rsidP="00E52210">
      <w:pPr>
        <w:spacing w:before="100" w:beforeAutospacing="1" w:after="100" w:afterAutospacing="1"/>
        <w:rPr>
          <w:rFonts w:ascii="Arial" w:hAnsi="Arial" w:cs="Arial"/>
          <w:b/>
        </w:rPr>
      </w:pPr>
      <w:r>
        <w:rPr>
          <w:rFonts w:ascii="Arial" w:hAnsi="Arial" w:cs="Arial"/>
          <w:b/>
        </w:rPr>
        <w:t>Notices</w:t>
      </w:r>
    </w:p>
    <w:p w14:paraId="48E6542A" w14:textId="77777777" w:rsidR="00E52210" w:rsidRPr="009D20DA" w:rsidRDefault="00E52210" w:rsidP="00E52210">
      <w:pPr>
        <w:pStyle w:val="CopyrightText"/>
        <w:ind w:left="0"/>
      </w:pPr>
      <w:r w:rsidRPr="009D20DA">
        <w:t>Apache POI</w:t>
      </w:r>
    </w:p>
    <w:p w14:paraId="4737ABA5" w14:textId="77777777" w:rsidR="00E52210" w:rsidRPr="009D20DA" w:rsidRDefault="00E52210" w:rsidP="00E52210">
      <w:pPr>
        <w:pStyle w:val="CopyrightText"/>
        <w:ind w:left="0"/>
      </w:pPr>
      <w:r w:rsidRPr="009D20DA">
        <w:t>Copyright 2009 The Apache Software Foundation</w:t>
      </w:r>
    </w:p>
    <w:p w14:paraId="3DC0B15B" w14:textId="618BDF05" w:rsidR="00E52210" w:rsidRPr="009D20DA" w:rsidRDefault="00E52210" w:rsidP="00E52210">
      <w:pPr>
        <w:pStyle w:val="CopyrightText"/>
        <w:ind w:left="0"/>
      </w:pPr>
      <w:r w:rsidRPr="009D20DA">
        <w:t>This product includes software developed by The Apache Software Foundation (</w:t>
      </w:r>
      <w:r w:rsidR="00290201">
        <w:fldChar w:fldCharType="begin"/>
      </w:r>
      <w:r w:rsidR="00290201">
        <w:instrText xml:space="preserve"> HYPERLINK "http://www.apache.org/" </w:instrText>
      </w:r>
      <w:ins w:id="590" w:author="Doug A. Wood" w:date="2017-05-31T11:37:00Z"/>
      <w:r w:rsidR="00290201">
        <w:fldChar w:fldCharType="separate"/>
      </w:r>
      <w:r w:rsidRPr="009D20DA">
        <w:rPr>
          <w:rStyle w:val="Hyperlink"/>
          <w:rFonts w:cs="Arial"/>
        </w:rPr>
        <w:t>http://www.apache.org/</w:t>
      </w:r>
      <w:r w:rsidR="00290201">
        <w:rPr>
          <w:rStyle w:val="Hyperlink"/>
          <w:rFonts w:cs="Arial"/>
        </w:rPr>
        <w:fldChar w:fldCharType="end"/>
      </w:r>
      <w:r w:rsidRPr="009D20DA">
        <w:t>).</w:t>
      </w:r>
    </w:p>
    <w:p w14:paraId="2460D6CA" w14:textId="4DF7AE1D" w:rsidR="00E52210" w:rsidRPr="009D20DA" w:rsidRDefault="00E52210" w:rsidP="00E52210">
      <w:pPr>
        <w:pStyle w:val="CopyrightText"/>
        <w:ind w:left="0"/>
      </w:pPr>
      <w:r w:rsidRPr="009D20DA">
        <w:t>This product contains the DOM4J library (</w:t>
      </w:r>
      <w:r w:rsidR="00290201">
        <w:fldChar w:fldCharType="begin"/>
      </w:r>
      <w:r w:rsidR="00290201">
        <w:instrText xml:space="preserve"> HYPERLINK "http://www.dom4j.org" </w:instrText>
      </w:r>
      <w:ins w:id="591" w:author="Doug A. Wood" w:date="2017-05-31T11:37:00Z"/>
      <w:r w:rsidR="00290201">
        <w:fldChar w:fldCharType="separate"/>
      </w:r>
      <w:r w:rsidRPr="009D20DA">
        <w:rPr>
          <w:rStyle w:val="Hyperlink"/>
          <w:rFonts w:cs="Arial"/>
        </w:rPr>
        <w:t>http://www.dom4j.org</w:t>
      </w:r>
      <w:r w:rsidR="00290201">
        <w:rPr>
          <w:rStyle w:val="Hyperlink"/>
          <w:rFonts w:cs="Arial"/>
        </w:rPr>
        <w:fldChar w:fldCharType="end"/>
      </w:r>
      <w:r w:rsidRPr="009D20DA">
        <w:t>). Copyright 2001-2005 (C) MetaStuff, Ltd. All Rights Reserved.</w:t>
      </w:r>
    </w:p>
    <w:p w14:paraId="321CB7FC" w14:textId="77777777" w:rsidR="00E52210" w:rsidRPr="009D20DA" w:rsidRDefault="00E52210" w:rsidP="00E52210">
      <w:pPr>
        <w:pStyle w:val="CopyrightText"/>
        <w:ind w:left="0"/>
      </w:pPr>
      <w:r w:rsidRPr="009D20DA">
        <w:t>This product contains parts that were originally based on software from BEA. Copyright (c) 2000-2003, BEA Systems, &lt;http://www.bea.com/&gt;.</w:t>
      </w:r>
    </w:p>
    <w:p w14:paraId="12CB05A8" w14:textId="77777777" w:rsidR="00E52210" w:rsidRPr="009D20DA" w:rsidRDefault="00E52210" w:rsidP="00E52210">
      <w:pPr>
        <w:pStyle w:val="CopyrightText"/>
        <w:ind w:left="0"/>
      </w:pPr>
      <w:r w:rsidRPr="009D20DA">
        <w:t>This product contains W3C XML Schema documents. Copyright 2001-2003 (c) World Wide Web Consortium (Massachusetts Institute of Technology, European</w:t>
      </w:r>
    </w:p>
    <w:p w14:paraId="11A4BFF9" w14:textId="77777777" w:rsidR="00E52210" w:rsidRPr="009D20DA" w:rsidRDefault="00E52210" w:rsidP="00E52210">
      <w:pPr>
        <w:pStyle w:val="CopyrightText"/>
        <w:ind w:left="0"/>
      </w:pPr>
      <w:r w:rsidRPr="009D20DA">
        <w:t>Research Consortium for Informatics and Mathematics, Keio University)</w:t>
      </w:r>
    </w:p>
    <w:p w14:paraId="786560EF" w14:textId="77777777" w:rsidR="00E52210" w:rsidRPr="009D20DA" w:rsidRDefault="00E52210" w:rsidP="00E52210">
      <w:pPr>
        <w:pStyle w:val="CopyrightText"/>
        <w:ind w:left="0"/>
      </w:pPr>
      <w:r w:rsidRPr="009D20DA">
        <w:t>This product contains the Piccolo XML Parser for Java (http://piccolo.sourceforge.net/). Copyright 2002 Yuval Oren.</w:t>
      </w:r>
    </w:p>
    <w:p w14:paraId="4C23FAB7" w14:textId="77777777" w:rsidR="001A2649" w:rsidRPr="009D20DA" w:rsidRDefault="001A2649" w:rsidP="00620667">
      <w:pPr>
        <w:spacing w:before="100" w:beforeAutospacing="1" w:after="100" w:afterAutospacing="1"/>
      </w:pPr>
    </w:p>
    <w:p w14:paraId="1B561D0B" w14:textId="77777777" w:rsidR="001A2649" w:rsidRPr="008F3DDE" w:rsidRDefault="001A2649" w:rsidP="008F3DDE">
      <w:pPr>
        <w:spacing w:before="100" w:beforeAutospacing="1" w:after="100" w:afterAutospacing="1"/>
        <w:rPr>
          <w:rFonts w:ascii="Arial" w:hAnsi="Arial" w:cs="Arial"/>
          <w:sz w:val="16"/>
          <w:szCs w:val="16"/>
        </w:rPr>
      </w:pPr>
    </w:p>
    <w:p w14:paraId="51A4EB50" w14:textId="77777777" w:rsidR="001A2649" w:rsidRPr="008F3DDE" w:rsidRDefault="001A2649" w:rsidP="00E7158D">
      <w:pPr>
        <w:rPr>
          <w:rFonts w:ascii="Arial" w:hAnsi="Arial" w:cs="Arial"/>
          <w:noProof/>
          <w:sz w:val="16"/>
          <w:szCs w:val="16"/>
        </w:rPr>
      </w:pPr>
    </w:p>
    <w:p w14:paraId="3EE43E5E" w14:textId="77777777" w:rsidR="001A2649" w:rsidRPr="00B75AC4" w:rsidRDefault="001A2649">
      <w:pPr>
        <w:rPr>
          <w:rFonts w:ascii="Arial" w:hAnsi="Arial"/>
          <w:color w:val="000000"/>
          <w:sz w:val="16"/>
        </w:rPr>
      </w:pPr>
      <w:bookmarkStart w:id="592" w:name="_GoBack"/>
      <w:bookmarkEnd w:id="592"/>
    </w:p>
    <w:sectPr w:rsidR="001A2649" w:rsidRPr="00B75AC4" w:rsidSect="00B33E20">
      <w:headerReference w:type="even" r:id="rId91"/>
      <w:headerReference w:type="default" r:id="rId92"/>
      <w:footerReference w:type="first" r:id="rId93"/>
      <w:pgSz w:w="12240" w:h="15840" w:code="1"/>
      <w:pgMar w:top="1440" w:right="1728" w:bottom="1440" w:left="172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1DCC1C" w14:textId="77777777" w:rsidR="00F77205" w:rsidRDefault="00F77205">
      <w:r>
        <w:separator/>
      </w:r>
    </w:p>
  </w:endnote>
  <w:endnote w:type="continuationSeparator" w:id="0">
    <w:p w14:paraId="5F6AE471" w14:textId="77777777" w:rsidR="00F77205" w:rsidRDefault="00F77205">
      <w:r>
        <w:continuationSeparator/>
      </w:r>
    </w:p>
  </w:endnote>
  <w:endnote w:type="continuationNotice" w:id="1">
    <w:p w14:paraId="56A8F22F" w14:textId="77777777" w:rsidR="00F77205" w:rsidRDefault="00F772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S Sans Serif">
    <w:panose1 w:val="00000000000000000000"/>
    <w:charset w:val="4D"/>
    <w:family w:val="swiss"/>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1)">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elvetica">
    <w:panose1 w:val="020B05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Palatino">
    <w:altName w:val="Book Antiqua"/>
    <w:panose1 w:val="00000000000000000000"/>
    <w:charset w:val="00"/>
    <w:family w:val="roman"/>
    <w:notTrueType/>
    <w:pitch w:val="variable"/>
    <w:sig w:usb0="0000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MS Shell Dlg">
    <w:altName w:val="Arial Unicode MS"/>
    <w:panose1 w:val="020B060402020202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CDAD6A" w14:textId="1FB90CEA" w:rsidR="00365163" w:rsidRDefault="00365163" w:rsidP="0015263F">
    <w:pPr>
      <w:pStyle w:val="Foote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sidR="00CA7423">
      <w:rPr>
        <w:rStyle w:val="PageNumber"/>
        <w:rFonts w:cs="Arial"/>
        <w:noProof/>
      </w:rPr>
      <w:t>40</w:t>
    </w:r>
    <w:r>
      <w:rPr>
        <w:rStyle w:val="PageNumber"/>
        <w:rFonts w:cs="Arial"/>
      </w:rPr>
      <w:fldChar w:fldCharType="end"/>
    </w:r>
  </w:p>
  <w:p w14:paraId="1C82AA08" w14:textId="77777777" w:rsidR="00365163" w:rsidRDefault="003651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F28E73" w14:textId="0EC3393C" w:rsidR="00365163" w:rsidRDefault="00365163">
    <w:pPr>
      <w:pStyle w:val="Foote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sidR="00CA7423">
      <w:rPr>
        <w:rStyle w:val="PageNumber"/>
        <w:rFonts w:cs="Arial"/>
        <w:noProof/>
      </w:rPr>
      <w:t>41</w:t>
    </w:r>
    <w:r>
      <w:rPr>
        <w:rStyle w:val="PageNumber"/>
        <w:rFonts w:cs="Arial"/>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05C983" w14:textId="77777777" w:rsidR="00365163" w:rsidRDefault="00365163">
    <w:pPr>
      <w:pStyle w:val="Foote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noProof/>
      </w:rPr>
      <w:t>1</w:t>
    </w:r>
    <w:r>
      <w:rPr>
        <w:rStyle w:val="PageNumber"/>
        <w:rFonts w:cs="Arial"/>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AA633C" w14:textId="77777777" w:rsidR="00365163" w:rsidRDefault="00365163">
    <w:pPr>
      <w:pStyle w:val="FooterFirst"/>
      <w:tabs>
        <w:tab w:val="clear" w:pos="4500"/>
        <w:tab w:val="clear" w:pos="9360"/>
        <w:tab w:val="center" w:pos="576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12863B" w14:textId="77777777" w:rsidR="00F77205" w:rsidRDefault="00F77205">
      <w:r>
        <w:separator/>
      </w:r>
    </w:p>
  </w:footnote>
  <w:footnote w:type="continuationSeparator" w:id="0">
    <w:p w14:paraId="4800886B" w14:textId="77777777" w:rsidR="00F77205" w:rsidRDefault="00F77205">
      <w:r>
        <w:continuationSeparator/>
      </w:r>
    </w:p>
  </w:footnote>
  <w:footnote w:type="continuationNotice" w:id="1">
    <w:p w14:paraId="23A032CF" w14:textId="77777777" w:rsidR="00F77205" w:rsidRDefault="00F7720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5EC34A" w14:textId="0652BEDC" w:rsidR="00365163" w:rsidRDefault="00365163" w:rsidP="007C2865">
    <w:pPr>
      <w:pStyle w:val="Header"/>
    </w:pPr>
    <w:fldSimple w:instr=" styleref &quot;Title Cover&quot; \* MERGEFORMAT ">
      <w:r w:rsidR="00CA7423">
        <w:rPr>
          <w:noProof/>
        </w:rPr>
        <w:t>Autodesk Forge Viewer Plug-in</w:t>
      </w:r>
    </w:fldSimple>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5B8D67" w14:textId="28C6D1B5" w:rsidR="00365163" w:rsidRPr="0015263F" w:rsidRDefault="00365163" w:rsidP="0015263F">
    <w:pPr>
      <w:pStyle w:val="Header"/>
    </w:pPr>
    <w:fldSimple w:instr=" styleref &quot;Title Cover&quot; \* MERGEFORMAT ">
      <w:r w:rsidR="00CA7423">
        <w:rPr>
          <w:noProof/>
        </w:rPr>
        <w:t>Autodesk Forge Viewer Plug-in</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EE5B7A" w14:textId="0FFF60F5" w:rsidR="00365163" w:rsidRDefault="00365163">
    <w:pPr>
      <w:pStyle w:val="Header"/>
    </w:pPr>
    <w:r>
      <w:tab/>
    </w:r>
    <w:r>
      <w:tab/>
    </w:r>
    <w:fldSimple w:instr=" styleref &quot;Heading 1&quot; \* MERGEFORMAT ">
      <w:r w:rsidR="00CA7423">
        <w:rPr>
          <w:noProof/>
        </w:rPr>
        <w:t>Appendix – Summary of Database updates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563685" w14:textId="77777777" w:rsidR="00365163" w:rsidRDefault="00365163">
    <w:pPr>
      <w:pStyle w:val="HeaderFirs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69AD3" w14:textId="77777777" w:rsidR="00365163" w:rsidRDefault="0036516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17B912" w14:textId="7AB87B7A" w:rsidR="00365163" w:rsidRDefault="00365163">
    <w:pPr>
      <w:pStyle w:val="Header"/>
    </w:pPr>
    <w:fldSimple w:instr=" styleref &quot;Title Cover&quot; \* MERGEFORMAT ">
      <w:r w:rsidR="00CA7423">
        <w:rPr>
          <w:noProof/>
        </w:rPr>
        <w:t>Autodesk Forge Viewer Plug-in</w:t>
      </w:r>
    </w:fldSimple>
    <w:r>
      <w:tab/>
    </w:r>
    <w:r>
      <w:tab/>
    </w:r>
  </w:p>
  <w:p w14:paraId="1C239ADE" w14:textId="77777777" w:rsidR="00365163" w:rsidRDefault="0036516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951EF"/>
    <w:multiLevelType w:val="singleLevel"/>
    <w:tmpl w:val="C1F8C77E"/>
    <w:lvl w:ilvl="0">
      <w:start w:val="1"/>
      <w:numFmt w:val="decimal"/>
      <w:pStyle w:val="Reference"/>
      <w:lvlText w:val="[%1]"/>
      <w:lvlJc w:val="left"/>
      <w:pPr>
        <w:tabs>
          <w:tab w:val="num" w:pos="360"/>
        </w:tabs>
        <w:ind w:left="360" w:hanging="360"/>
      </w:pPr>
      <w:rPr>
        <w:rFonts w:ascii="MS Sans Serif" w:hAnsi="MS Sans Serif" w:cs="Times New Roman" w:hint="default"/>
        <w:color w:val="auto"/>
        <w:sz w:val="20"/>
      </w:rPr>
    </w:lvl>
  </w:abstractNum>
  <w:abstractNum w:abstractNumId="1" w15:restartNumberingAfterBreak="0">
    <w:nsid w:val="041B1E20"/>
    <w:multiLevelType w:val="hybridMultilevel"/>
    <w:tmpl w:val="D8663B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947C4B"/>
    <w:multiLevelType w:val="hybridMultilevel"/>
    <w:tmpl w:val="2292BD56"/>
    <w:lvl w:ilvl="0" w:tplc="A438959E">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654772"/>
    <w:multiLevelType w:val="hybridMultilevel"/>
    <w:tmpl w:val="5846D4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254DB1"/>
    <w:multiLevelType w:val="hybridMultilevel"/>
    <w:tmpl w:val="589A7FAC"/>
    <w:lvl w:ilvl="0" w:tplc="F1E6BF6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D3267A2"/>
    <w:multiLevelType w:val="hybridMultilevel"/>
    <w:tmpl w:val="0358C85A"/>
    <w:lvl w:ilvl="0" w:tplc="088083F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1FE7564"/>
    <w:multiLevelType w:val="hybridMultilevel"/>
    <w:tmpl w:val="8FD8D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1562D2"/>
    <w:multiLevelType w:val="hybridMultilevel"/>
    <w:tmpl w:val="A8401F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29D3753"/>
    <w:multiLevelType w:val="hybridMultilevel"/>
    <w:tmpl w:val="23946800"/>
    <w:lvl w:ilvl="0" w:tplc="1660C19C">
      <w:start w:val="1"/>
      <w:numFmt w:val="bullet"/>
      <w:lvlText w:val=""/>
      <w:lvlJc w:val="left"/>
      <w:pPr>
        <w:tabs>
          <w:tab w:val="num" w:pos="2592"/>
        </w:tabs>
        <w:ind w:left="2592"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0843AC8">
      <w:start w:val="1"/>
      <w:numFmt w:val="bullet"/>
      <w:pStyle w:val="ListBullet3"/>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5550A8C"/>
    <w:multiLevelType w:val="hybridMultilevel"/>
    <w:tmpl w:val="9BB27F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748499F"/>
    <w:multiLevelType w:val="hybridMultilevel"/>
    <w:tmpl w:val="35A8BDBC"/>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7C33F01"/>
    <w:multiLevelType w:val="hybridMultilevel"/>
    <w:tmpl w:val="89C00400"/>
    <w:lvl w:ilvl="0" w:tplc="E39ECEA8">
      <w:start w:val="1"/>
      <w:numFmt w:val="none"/>
      <w:pStyle w:val="Note"/>
      <w:lvlText w:val="Note:  "/>
      <w:lvlJc w:val="left"/>
      <w:pPr>
        <w:tabs>
          <w:tab w:val="num" w:pos="1440"/>
        </w:tabs>
        <w:ind w:left="1440" w:hanging="720"/>
      </w:pPr>
      <w:rPr>
        <w:rFonts w:ascii="Arial (W1)" w:hAnsi="Arial (W1)" w:cs="Times New Roman" w:hint="default"/>
        <w:b w:val="0"/>
        <w:i/>
        <w:sz w:val="20"/>
      </w:rPr>
    </w:lvl>
    <w:lvl w:ilvl="1" w:tplc="CF521808">
      <w:start w:val="1"/>
      <w:numFmt w:val="none"/>
      <w:lvlText w:val="Note:  "/>
      <w:lvlJc w:val="left"/>
      <w:pPr>
        <w:tabs>
          <w:tab w:val="num" w:pos="1800"/>
        </w:tabs>
        <w:ind w:left="1440" w:hanging="360"/>
      </w:pPr>
      <w:rPr>
        <w:rFonts w:cs="Times New Roman" w:hint="default"/>
      </w:rPr>
    </w:lvl>
    <w:lvl w:ilvl="2" w:tplc="49721250">
      <w:start w:val="3"/>
      <w:numFmt w:val="decimal"/>
      <w:lvlText w:val="%3."/>
      <w:lvlJc w:val="left"/>
      <w:pPr>
        <w:tabs>
          <w:tab w:val="num" w:pos="2340"/>
        </w:tabs>
        <w:ind w:left="2340" w:hanging="360"/>
      </w:pPr>
      <w:rPr>
        <w:rFonts w:cs="Times New Roman" w:hint="default"/>
        <w:b/>
      </w:rPr>
    </w:lvl>
    <w:lvl w:ilvl="3" w:tplc="57967760">
      <w:start w:val="1"/>
      <w:numFmt w:val="lowerLetter"/>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15:restartNumberingAfterBreak="0">
    <w:nsid w:val="1B497073"/>
    <w:multiLevelType w:val="hybridMultilevel"/>
    <w:tmpl w:val="7E9CAB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BD6196D"/>
    <w:multiLevelType w:val="hybridMultilevel"/>
    <w:tmpl w:val="CC1030C8"/>
    <w:lvl w:ilvl="0" w:tplc="0BDA24BE">
      <w:start w:val="1"/>
      <w:numFmt w:val="none"/>
      <w:pStyle w:val="Note2"/>
      <w:lvlText w:val="Note:  "/>
      <w:lvlJc w:val="left"/>
      <w:pPr>
        <w:tabs>
          <w:tab w:val="num" w:pos="2160"/>
        </w:tabs>
        <w:ind w:left="2160" w:hanging="720"/>
      </w:pPr>
      <w:rPr>
        <w:rFonts w:ascii="Arial (W1)" w:hAnsi="Arial (W1)" w:cs="Times New Roman" w:hint="default"/>
        <w:b w:val="0"/>
        <w:i/>
        <w:sz w:val="2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15:restartNumberingAfterBreak="0">
    <w:nsid w:val="1D10339F"/>
    <w:multiLevelType w:val="hybridMultilevel"/>
    <w:tmpl w:val="0E900B8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2107C90"/>
    <w:multiLevelType w:val="hybridMultilevel"/>
    <w:tmpl w:val="F59618F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25FD0CFD"/>
    <w:multiLevelType w:val="hybridMultilevel"/>
    <w:tmpl w:val="C0D060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B226EB5"/>
    <w:multiLevelType w:val="hybridMultilevel"/>
    <w:tmpl w:val="A9D02E0C"/>
    <w:lvl w:ilvl="0" w:tplc="F1E6BF6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2C933FBC"/>
    <w:multiLevelType w:val="hybridMultilevel"/>
    <w:tmpl w:val="97EA8B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EA82CF5"/>
    <w:multiLevelType w:val="hybridMultilevel"/>
    <w:tmpl w:val="BCDA9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6912DA"/>
    <w:multiLevelType w:val="hybridMultilevel"/>
    <w:tmpl w:val="EDCE77FE"/>
    <w:lvl w:ilvl="0" w:tplc="0060D50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312359D6"/>
    <w:multiLevelType w:val="hybridMultilevel"/>
    <w:tmpl w:val="41502144"/>
    <w:lvl w:ilvl="0" w:tplc="875081CC">
      <w:start w:val="1"/>
      <w:numFmt w:val="bullet"/>
      <w:pStyle w:val="Checkbox"/>
      <w:lvlText w:val=""/>
      <w:lvlJc w:val="left"/>
      <w:pPr>
        <w:tabs>
          <w:tab w:val="num" w:pos="1440"/>
        </w:tabs>
        <w:ind w:left="1440" w:hanging="720"/>
      </w:pPr>
      <w:rPr>
        <w:rFonts w:ascii="Wingdings" w:hAnsi="Wingdings" w:hint="default"/>
        <w:b w:val="0"/>
        <w:i w:val="0"/>
        <w:caps w:val="0"/>
        <w:strike w:val="0"/>
        <w:dstrike w:val="0"/>
        <w:outline w:val="0"/>
        <w:shadow w:val="0"/>
        <w:emboss w:val="0"/>
        <w:imprint w:val="0"/>
        <w:vanish w:val="0"/>
        <w:spacing w:val="0"/>
        <w:position w:val="-4"/>
        <w:sz w:val="36"/>
        <w:vertAlign w:val="baseline"/>
      </w:rPr>
    </w:lvl>
    <w:lvl w:ilvl="1" w:tplc="A438959E">
      <w:start w:val="1"/>
      <w:numFmt w:val="bullet"/>
      <w:lvlText w:val="o"/>
      <w:lvlJc w:val="left"/>
      <w:pPr>
        <w:tabs>
          <w:tab w:val="num" w:pos="2520"/>
        </w:tabs>
        <w:ind w:left="2520" w:hanging="360"/>
      </w:pPr>
      <w:rPr>
        <w:rFonts w:ascii="Courier New" w:hAnsi="Courier New" w:hint="default"/>
      </w:rPr>
    </w:lvl>
    <w:lvl w:ilvl="2" w:tplc="64601A00">
      <w:start w:val="1"/>
      <w:numFmt w:val="decimal"/>
      <w:lvlText w:val="%3."/>
      <w:lvlJc w:val="left"/>
      <w:pPr>
        <w:tabs>
          <w:tab w:val="num" w:pos="3240"/>
        </w:tabs>
        <w:ind w:left="3240" w:hanging="360"/>
      </w:pPr>
      <w:rPr>
        <w:rFonts w:cs="Times New Roman"/>
      </w:rPr>
    </w:lvl>
    <w:lvl w:ilvl="3" w:tplc="EFDC7138">
      <w:start w:val="1"/>
      <w:numFmt w:val="bullet"/>
      <w:lvlText w:val=""/>
      <w:lvlJc w:val="left"/>
      <w:pPr>
        <w:tabs>
          <w:tab w:val="num" w:pos="3960"/>
        </w:tabs>
        <w:ind w:left="3960" w:hanging="360"/>
      </w:pPr>
      <w:rPr>
        <w:rFonts w:ascii="Symbol" w:hAnsi="Symbol" w:hint="default"/>
      </w:rPr>
    </w:lvl>
    <w:lvl w:ilvl="4" w:tplc="0CDCABA6" w:tentative="1">
      <w:start w:val="1"/>
      <w:numFmt w:val="bullet"/>
      <w:lvlText w:val="o"/>
      <w:lvlJc w:val="left"/>
      <w:pPr>
        <w:tabs>
          <w:tab w:val="num" w:pos="4680"/>
        </w:tabs>
        <w:ind w:left="4680" w:hanging="360"/>
      </w:pPr>
      <w:rPr>
        <w:rFonts w:ascii="Courier New" w:hAnsi="Courier New" w:hint="default"/>
      </w:rPr>
    </w:lvl>
    <w:lvl w:ilvl="5" w:tplc="6BF65840" w:tentative="1">
      <w:start w:val="1"/>
      <w:numFmt w:val="bullet"/>
      <w:lvlText w:val=""/>
      <w:lvlJc w:val="left"/>
      <w:pPr>
        <w:tabs>
          <w:tab w:val="num" w:pos="5400"/>
        </w:tabs>
        <w:ind w:left="5400" w:hanging="360"/>
      </w:pPr>
      <w:rPr>
        <w:rFonts w:ascii="Wingdings" w:hAnsi="Wingdings" w:hint="default"/>
      </w:rPr>
    </w:lvl>
    <w:lvl w:ilvl="6" w:tplc="E7B6AFEE" w:tentative="1">
      <w:start w:val="1"/>
      <w:numFmt w:val="bullet"/>
      <w:lvlText w:val=""/>
      <w:lvlJc w:val="left"/>
      <w:pPr>
        <w:tabs>
          <w:tab w:val="num" w:pos="6120"/>
        </w:tabs>
        <w:ind w:left="6120" w:hanging="360"/>
      </w:pPr>
      <w:rPr>
        <w:rFonts w:ascii="Symbol" w:hAnsi="Symbol" w:hint="default"/>
      </w:rPr>
    </w:lvl>
    <w:lvl w:ilvl="7" w:tplc="EA72AB8A" w:tentative="1">
      <w:start w:val="1"/>
      <w:numFmt w:val="bullet"/>
      <w:lvlText w:val="o"/>
      <w:lvlJc w:val="left"/>
      <w:pPr>
        <w:tabs>
          <w:tab w:val="num" w:pos="6840"/>
        </w:tabs>
        <w:ind w:left="6840" w:hanging="360"/>
      </w:pPr>
      <w:rPr>
        <w:rFonts w:ascii="Courier New" w:hAnsi="Courier New" w:hint="default"/>
      </w:rPr>
    </w:lvl>
    <w:lvl w:ilvl="8" w:tplc="5204EEE6" w:tentative="1">
      <w:start w:val="1"/>
      <w:numFmt w:val="bullet"/>
      <w:lvlText w:val=""/>
      <w:lvlJc w:val="left"/>
      <w:pPr>
        <w:tabs>
          <w:tab w:val="num" w:pos="7560"/>
        </w:tabs>
        <w:ind w:left="7560" w:hanging="360"/>
      </w:pPr>
      <w:rPr>
        <w:rFonts w:ascii="Wingdings" w:hAnsi="Wingdings" w:hint="default"/>
      </w:rPr>
    </w:lvl>
  </w:abstractNum>
  <w:abstractNum w:abstractNumId="22" w15:restartNumberingAfterBreak="0">
    <w:nsid w:val="378D6074"/>
    <w:multiLevelType w:val="multilevel"/>
    <w:tmpl w:val="43E86A42"/>
    <w:lvl w:ilvl="0">
      <w:start w:val="1"/>
      <w:numFmt w:val="decimal"/>
      <w:pStyle w:val="Heading1"/>
      <w:lvlText w:val="%1"/>
      <w:lvlJc w:val="left"/>
      <w:pPr>
        <w:tabs>
          <w:tab w:val="num" w:pos="720"/>
        </w:tabs>
        <w:ind w:left="720" w:hanging="720"/>
      </w:pPr>
      <w:rPr>
        <w:rFonts w:cs="Times New Roman" w:hint="default"/>
      </w:rPr>
    </w:lvl>
    <w:lvl w:ilvl="1">
      <w:start w:val="1"/>
      <w:numFmt w:val="decimal"/>
      <w:pStyle w:val="Heading2"/>
      <w:lvlText w:val="%1.%2"/>
      <w:lvlJc w:val="left"/>
      <w:pPr>
        <w:tabs>
          <w:tab w:val="num" w:pos="9540"/>
        </w:tabs>
        <w:ind w:left="9540" w:hanging="720"/>
      </w:pPr>
      <w:rPr>
        <w:rFonts w:cs="Times New Roman" w:hint="default"/>
      </w:rPr>
    </w:lvl>
    <w:lvl w:ilvl="2">
      <w:start w:val="1"/>
      <w:numFmt w:val="decimal"/>
      <w:pStyle w:val="Heading3"/>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23" w15:restartNumberingAfterBreak="0">
    <w:nsid w:val="3E42291C"/>
    <w:multiLevelType w:val="hybridMultilevel"/>
    <w:tmpl w:val="A4ACCD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FB95CBA"/>
    <w:multiLevelType w:val="hybridMultilevel"/>
    <w:tmpl w:val="325E86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44CB7360"/>
    <w:multiLevelType w:val="hybridMultilevel"/>
    <w:tmpl w:val="DBB67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225A29"/>
    <w:multiLevelType w:val="hybridMultilevel"/>
    <w:tmpl w:val="20B29BC8"/>
    <w:lvl w:ilvl="0" w:tplc="F1E6BF6E">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6101F82"/>
    <w:multiLevelType w:val="hybridMultilevel"/>
    <w:tmpl w:val="CD60682C"/>
    <w:lvl w:ilvl="0" w:tplc="F1E6BF6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46920847"/>
    <w:multiLevelType w:val="hybridMultilevel"/>
    <w:tmpl w:val="A0B85042"/>
    <w:lvl w:ilvl="0" w:tplc="6072527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48A46E2B"/>
    <w:multiLevelType w:val="hybridMultilevel"/>
    <w:tmpl w:val="201E7724"/>
    <w:lvl w:ilvl="0" w:tplc="FBEC2F54">
      <w:start w:val="1"/>
      <w:numFmt w:val="none"/>
      <w:pStyle w:val="Example"/>
      <w:lvlText w:val="Example"/>
      <w:lvlJc w:val="left"/>
      <w:pPr>
        <w:tabs>
          <w:tab w:val="num" w:pos="2880"/>
        </w:tabs>
        <w:ind w:left="2880" w:hanging="1440"/>
      </w:pPr>
      <w:rPr>
        <w:rFonts w:ascii="Arial" w:hAnsi="Arial" w:cs="Times New Roman" w:hint="default"/>
        <w:b w:val="0"/>
        <w:i w:val="0"/>
        <w:sz w:val="20"/>
        <w:u w:val="single"/>
      </w:rPr>
    </w:lvl>
    <w:lvl w:ilvl="1" w:tplc="15B64E4E">
      <w:start w:val="1"/>
      <w:numFmt w:val="none"/>
      <w:lvlText w:val="Example:  "/>
      <w:lvlJc w:val="left"/>
      <w:pPr>
        <w:tabs>
          <w:tab w:val="num" w:pos="2160"/>
        </w:tabs>
        <w:ind w:left="1440" w:hanging="360"/>
      </w:pPr>
      <w:rPr>
        <w:rFonts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0EF274C"/>
    <w:multiLevelType w:val="hybridMultilevel"/>
    <w:tmpl w:val="85B03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316863"/>
    <w:multiLevelType w:val="hybridMultilevel"/>
    <w:tmpl w:val="EF7C2184"/>
    <w:lvl w:ilvl="0" w:tplc="3D12394A">
      <w:start w:val="1"/>
      <w:numFmt w:val="none"/>
      <w:pStyle w:val="ALERT"/>
      <w:lvlText w:val="Alert:"/>
      <w:lvlJc w:val="left"/>
      <w:pPr>
        <w:tabs>
          <w:tab w:val="num" w:pos="2160"/>
        </w:tabs>
        <w:ind w:left="2160" w:hanging="1080"/>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24"/>
        <w:szCs w:val="24"/>
        <w:u w:val="none"/>
        <w:vertAlign w:val="baseline"/>
      </w:rPr>
    </w:lvl>
    <w:lvl w:ilvl="1" w:tplc="02305D3E">
      <w:start w:val="1"/>
      <w:numFmt w:val="decimal"/>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568E3D49"/>
    <w:multiLevelType w:val="hybridMultilevel"/>
    <w:tmpl w:val="9C88872C"/>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3" w15:restartNumberingAfterBreak="0">
    <w:nsid w:val="573A07D7"/>
    <w:multiLevelType w:val="hybridMultilevel"/>
    <w:tmpl w:val="C19AD826"/>
    <w:lvl w:ilvl="0" w:tplc="BA361AC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5B4D685D"/>
    <w:multiLevelType w:val="hybridMultilevel"/>
    <w:tmpl w:val="0E7852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E5C3FE9"/>
    <w:multiLevelType w:val="hybridMultilevel"/>
    <w:tmpl w:val="42C26E0C"/>
    <w:lvl w:ilvl="0" w:tplc="9AAC3712">
      <w:start w:val="1"/>
      <w:numFmt w:val="bullet"/>
      <w:pStyle w:val="ListBullet4"/>
      <w:lvlText w:val="▫"/>
      <w:lvlJc w:val="left"/>
      <w:pPr>
        <w:tabs>
          <w:tab w:val="num" w:pos="-1080"/>
        </w:tabs>
        <w:ind w:left="-1080" w:hanging="360"/>
      </w:pPr>
      <w:rPr>
        <w:rFonts w:hAnsi="Lucida Sans Unicode" w:hint="default"/>
      </w:rPr>
    </w:lvl>
    <w:lvl w:ilvl="1" w:tplc="04090003" w:tentative="1">
      <w:start w:val="1"/>
      <w:numFmt w:val="bullet"/>
      <w:lvlText w:val="o"/>
      <w:lvlJc w:val="left"/>
      <w:pPr>
        <w:tabs>
          <w:tab w:val="num" w:pos="-360"/>
        </w:tabs>
        <w:ind w:left="-360" w:hanging="360"/>
      </w:pPr>
      <w:rPr>
        <w:rFonts w:ascii="Courier New" w:hAnsi="Courier New" w:hint="default"/>
      </w:rPr>
    </w:lvl>
    <w:lvl w:ilvl="2" w:tplc="04090005" w:tentative="1">
      <w:start w:val="1"/>
      <w:numFmt w:val="bullet"/>
      <w:lvlText w:val=""/>
      <w:lvlJc w:val="left"/>
      <w:pPr>
        <w:tabs>
          <w:tab w:val="num" w:pos="360"/>
        </w:tabs>
        <w:ind w:left="360" w:hanging="360"/>
      </w:pPr>
      <w:rPr>
        <w:rFonts w:ascii="Wingdings" w:hAnsi="Wingdings" w:hint="default"/>
      </w:rPr>
    </w:lvl>
    <w:lvl w:ilvl="3" w:tplc="04090001" w:tentative="1">
      <w:start w:val="1"/>
      <w:numFmt w:val="bullet"/>
      <w:lvlText w:val=""/>
      <w:lvlJc w:val="left"/>
      <w:pPr>
        <w:tabs>
          <w:tab w:val="num" w:pos="1080"/>
        </w:tabs>
        <w:ind w:left="1080" w:hanging="360"/>
      </w:pPr>
      <w:rPr>
        <w:rFonts w:ascii="Symbol" w:hAnsi="Symbol" w:hint="default"/>
      </w:rPr>
    </w:lvl>
    <w:lvl w:ilvl="4" w:tplc="04090003" w:tentative="1">
      <w:start w:val="1"/>
      <w:numFmt w:val="bullet"/>
      <w:lvlText w:val="o"/>
      <w:lvlJc w:val="left"/>
      <w:pPr>
        <w:tabs>
          <w:tab w:val="num" w:pos="1800"/>
        </w:tabs>
        <w:ind w:left="1800" w:hanging="360"/>
      </w:pPr>
      <w:rPr>
        <w:rFonts w:ascii="Courier New" w:hAnsi="Courier New" w:hint="default"/>
      </w:rPr>
    </w:lvl>
    <w:lvl w:ilvl="5" w:tplc="04090005" w:tentative="1">
      <w:start w:val="1"/>
      <w:numFmt w:val="bullet"/>
      <w:lvlText w:val=""/>
      <w:lvlJc w:val="left"/>
      <w:pPr>
        <w:tabs>
          <w:tab w:val="num" w:pos="2520"/>
        </w:tabs>
        <w:ind w:left="2520" w:hanging="360"/>
      </w:pPr>
      <w:rPr>
        <w:rFonts w:ascii="Wingdings" w:hAnsi="Wingdings" w:hint="default"/>
      </w:rPr>
    </w:lvl>
    <w:lvl w:ilvl="6" w:tplc="04090001" w:tentative="1">
      <w:start w:val="1"/>
      <w:numFmt w:val="bullet"/>
      <w:lvlText w:val=""/>
      <w:lvlJc w:val="left"/>
      <w:pPr>
        <w:tabs>
          <w:tab w:val="num" w:pos="3240"/>
        </w:tabs>
        <w:ind w:left="3240" w:hanging="360"/>
      </w:pPr>
      <w:rPr>
        <w:rFonts w:ascii="Symbol" w:hAnsi="Symbol" w:hint="default"/>
      </w:rPr>
    </w:lvl>
    <w:lvl w:ilvl="7" w:tplc="04090003" w:tentative="1">
      <w:start w:val="1"/>
      <w:numFmt w:val="bullet"/>
      <w:lvlText w:val="o"/>
      <w:lvlJc w:val="left"/>
      <w:pPr>
        <w:tabs>
          <w:tab w:val="num" w:pos="3960"/>
        </w:tabs>
        <w:ind w:left="3960" w:hanging="360"/>
      </w:pPr>
      <w:rPr>
        <w:rFonts w:ascii="Courier New" w:hAnsi="Courier New" w:hint="default"/>
      </w:rPr>
    </w:lvl>
    <w:lvl w:ilvl="8" w:tplc="04090005" w:tentative="1">
      <w:start w:val="1"/>
      <w:numFmt w:val="bullet"/>
      <w:lvlText w:val=""/>
      <w:lvlJc w:val="left"/>
      <w:pPr>
        <w:tabs>
          <w:tab w:val="num" w:pos="4680"/>
        </w:tabs>
        <w:ind w:left="4680" w:hanging="360"/>
      </w:pPr>
      <w:rPr>
        <w:rFonts w:ascii="Wingdings" w:hAnsi="Wingdings" w:hint="default"/>
      </w:rPr>
    </w:lvl>
  </w:abstractNum>
  <w:abstractNum w:abstractNumId="36" w15:restartNumberingAfterBreak="0">
    <w:nsid w:val="5EDB46AF"/>
    <w:multiLevelType w:val="hybridMultilevel"/>
    <w:tmpl w:val="C0504C9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14861A5"/>
    <w:multiLevelType w:val="hybridMultilevel"/>
    <w:tmpl w:val="1E54C83E"/>
    <w:lvl w:ilvl="0" w:tplc="F1E6BF6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619E4159"/>
    <w:multiLevelType w:val="hybridMultilevel"/>
    <w:tmpl w:val="AA143F64"/>
    <w:lvl w:ilvl="0" w:tplc="51242A3A">
      <w:start w:val="1"/>
      <w:numFmt w:val="bullet"/>
      <w:pStyle w:val="ListBullet"/>
      <w:lvlText w:val=""/>
      <w:lvlJc w:val="left"/>
      <w:pPr>
        <w:tabs>
          <w:tab w:val="num" w:pos="3168"/>
        </w:tabs>
        <w:ind w:left="3168"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9" w15:restartNumberingAfterBreak="0">
    <w:nsid w:val="62150E32"/>
    <w:multiLevelType w:val="hybridMultilevel"/>
    <w:tmpl w:val="60807E44"/>
    <w:lvl w:ilvl="0" w:tplc="05EED7A0">
      <w:start w:val="1"/>
      <w:numFmt w:val="bullet"/>
      <w:pStyle w:val="FigureNoteIndent"/>
      <w:lvlText w:val=""/>
      <w:lvlJc w:val="left"/>
      <w:pPr>
        <w:tabs>
          <w:tab w:val="num" w:pos="3960"/>
        </w:tabs>
        <w:ind w:left="396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40" w15:restartNumberingAfterBreak="0">
    <w:nsid w:val="65CA32AC"/>
    <w:multiLevelType w:val="multilevel"/>
    <w:tmpl w:val="5DB2045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1" w15:restartNumberingAfterBreak="0">
    <w:nsid w:val="679E6CC4"/>
    <w:multiLevelType w:val="hybridMultilevel"/>
    <w:tmpl w:val="DF08F594"/>
    <w:lvl w:ilvl="0" w:tplc="8E70068E">
      <w:start w:val="1"/>
      <w:numFmt w:val="none"/>
      <w:lvlText w:val="Note:"/>
      <w:lvlJc w:val="left"/>
      <w:pPr>
        <w:tabs>
          <w:tab w:val="num" w:pos="7200"/>
        </w:tabs>
        <w:ind w:left="6840" w:hanging="360"/>
      </w:pPr>
      <w:rPr>
        <w:rFonts w:ascii="Arial" w:hAnsi="Arial" w:cs="Times New Roman" w:hint="default"/>
        <w:b w:val="0"/>
        <w:i/>
      </w:rPr>
    </w:lvl>
    <w:lvl w:ilvl="1" w:tplc="04090019" w:tentative="1">
      <w:start w:val="1"/>
      <w:numFmt w:val="lowerLetter"/>
      <w:lvlText w:val="%2."/>
      <w:lvlJc w:val="left"/>
      <w:pPr>
        <w:tabs>
          <w:tab w:val="num" w:pos="1440"/>
        </w:tabs>
        <w:ind w:left="1440" w:hanging="360"/>
      </w:pPr>
      <w:rPr>
        <w:rFonts w:cs="Times New Roman"/>
      </w:rPr>
    </w:lvl>
    <w:lvl w:ilvl="2" w:tplc="0BF07C5A">
      <w:start w:val="1"/>
      <w:numFmt w:val="none"/>
      <w:pStyle w:val="NoteStep"/>
      <w:lvlText w:val="Note:"/>
      <w:lvlJc w:val="left"/>
      <w:pPr>
        <w:tabs>
          <w:tab w:val="num" w:pos="2700"/>
        </w:tabs>
        <w:ind w:left="2340" w:hanging="360"/>
      </w:pPr>
      <w:rPr>
        <w:rFonts w:ascii="Arial" w:hAnsi="Arial" w:cs="Times New Roman" w:hint="default"/>
        <w:b w:val="0"/>
        <w:i/>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2" w15:restartNumberingAfterBreak="0">
    <w:nsid w:val="68A712D8"/>
    <w:multiLevelType w:val="hybridMultilevel"/>
    <w:tmpl w:val="05C0D4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ECF3EF6"/>
    <w:multiLevelType w:val="hybridMultilevel"/>
    <w:tmpl w:val="F50EC878"/>
    <w:lvl w:ilvl="0" w:tplc="FAF4F0A6">
      <w:start w:val="1"/>
      <w:numFmt w:val="none"/>
      <w:pStyle w:val="NoteTable"/>
      <w:lvlText w:val="Note:"/>
      <w:lvlJc w:val="left"/>
      <w:pPr>
        <w:tabs>
          <w:tab w:val="num" w:pos="1224"/>
        </w:tabs>
        <w:ind w:left="1224" w:hanging="864"/>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4" w15:restartNumberingAfterBreak="0">
    <w:nsid w:val="6EDB13E8"/>
    <w:multiLevelType w:val="hybridMultilevel"/>
    <w:tmpl w:val="C5F6F60E"/>
    <w:lvl w:ilvl="0" w:tplc="67BC1BD2">
      <w:start w:val="1"/>
      <w:numFmt w:val="bullet"/>
      <w:pStyle w:val="ListBullet2"/>
      <w:lvlText w:val="o"/>
      <w:lvlJc w:val="left"/>
      <w:pPr>
        <w:tabs>
          <w:tab w:val="num" w:pos="1440"/>
        </w:tabs>
        <w:ind w:left="1440" w:hanging="360"/>
      </w:pPr>
      <w:rPr>
        <w:rFonts w:ascii="Courier New" w:hAnsi="Courier New" w:hint="default"/>
      </w:rPr>
    </w:lvl>
    <w:lvl w:ilvl="1" w:tplc="E81AB81A">
      <w:start w:val="1"/>
      <w:numFmt w:val="decimal"/>
      <w:lvlText w:val="%2."/>
      <w:lvlJc w:val="left"/>
      <w:pPr>
        <w:tabs>
          <w:tab w:val="num" w:pos="1440"/>
        </w:tabs>
        <w:ind w:left="1440" w:hanging="360"/>
      </w:pPr>
      <w:rPr>
        <w:rFonts w:ascii="Arial" w:hAnsi="Arial" w:cs="Times New Roman" w:hint="default"/>
        <w:b w:val="0"/>
        <w:i w:val="0"/>
        <w:sz w:val="22"/>
      </w:rPr>
    </w:lvl>
    <w:lvl w:ilvl="2" w:tplc="B0A2C91A">
      <w:start w:val="3"/>
      <w:numFmt w:val="lowerRoman"/>
      <w:lvlText w:val="%3."/>
      <w:lvlJc w:val="left"/>
      <w:pPr>
        <w:tabs>
          <w:tab w:val="num" w:pos="2520"/>
        </w:tabs>
        <w:ind w:left="2520" w:hanging="720"/>
      </w:pPr>
      <w:rPr>
        <w:rFonts w:cs="Times New Roman"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0454432"/>
    <w:multiLevelType w:val="singleLevel"/>
    <w:tmpl w:val="6D78368A"/>
    <w:lvl w:ilvl="0">
      <w:start w:val="1"/>
      <w:numFmt w:val="none"/>
      <w:pStyle w:val="Troubleshooting"/>
      <w:lvlText w:val="Troubleshooting:"/>
      <w:lvlJc w:val="left"/>
      <w:pPr>
        <w:tabs>
          <w:tab w:val="num" w:pos="2880"/>
        </w:tabs>
        <w:ind w:left="2880" w:hanging="2160"/>
      </w:pPr>
      <w:rPr>
        <w:rFonts w:ascii="Arial (W1)" w:hAnsi="Arial (W1)" w:cs="Times New Roman" w:hint="default"/>
        <w:b/>
        <w:i w:val="0"/>
        <w:sz w:val="20"/>
      </w:rPr>
    </w:lvl>
  </w:abstractNum>
  <w:abstractNum w:abstractNumId="46" w15:restartNumberingAfterBreak="0">
    <w:nsid w:val="70D202BC"/>
    <w:multiLevelType w:val="hybridMultilevel"/>
    <w:tmpl w:val="4544B61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2CB2B10"/>
    <w:multiLevelType w:val="hybridMultilevel"/>
    <w:tmpl w:val="CE2865A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5E409E3"/>
    <w:multiLevelType w:val="hybridMultilevel"/>
    <w:tmpl w:val="D74C2D84"/>
    <w:lvl w:ilvl="0" w:tplc="ED1A7EE0">
      <w:start w:val="1"/>
      <w:numFmt w:val="none"/>
      <w:pStyle w:val="FigureNotes"/>
      <w:lvlText w:val="Figure Notes:"/>
      <w:lvlJc w:val="left"/>
      <w:pPr>
        <w:tabs>
          <w:tab w:val="num" w:pos="2376"/>
        </w:tabs>
        <w:ind w:left="2376" w:hanging="1656"/>
      </w:pPr>
      <w:rPr>
        <w:rFonts w:ascii="Arial (W1)" w:hAnsi="Arial (W1)" w:cs="Times New Roman" w:hint="default"/>
        <w:b w:val="0"/>
        <w:i w:val="0"/>
        <w:sz w:val="2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9" w15:restartNumberingAfterBreak="0">
    <w:nsid w:val="771C466A"/>
    <w:multiLevelType w:val="hybridMultilevel"/>
    <w:tmpl w:val="0648797E"/>
    <w:lvl w:ilvl="0" w:tplc="F1E6BF6E">
      <w:start w:val="1"/>
      <w:numFmt w:val="decimal"/>
      <w:lvlText w:val="%1."/>
      <w:lvlJc w:val="left"/>
      <w:pPr>
        <w:ind w:left="108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1"/>
  </w:num>
  <w:num w:numId="2">
    <w:abstractNumId w:val="29"/>
  </w:num>
  <w:num w:numId="3">
    <w:abstractNumId w:val="44"/>
  </w:num>
  <w:num w:numId="4">
    <w:abstractNumId w:val="8"/>
  </w:num>
  <w:num w:numId="5">
    <w:abstractNumId w:val="35"/>
  </w:num>
  <w:num w:numId="6">
    <w:abstractNumId w:val="11"/>
  </w:num>
  <w:num w:numId="7">
    <w:abstractNumId w:val="13"/>
  </w:num>
  <w:num w:numId="8">
    <w:abstractNumId w:val="43"/>
  </w:num>
  <w:num w:numId="9">
    <w:abstractNumId w:val="45"/>
  </w:num>
  <w:num w:numId="10">
    <w:abstractNumId w:val="38"/>
  </w:num>
  <w:num w:numId="11">
    <w:abstractNumId w:val="21"/>
  </w:num>
  <w:num w:numId="12">
    <w:abstractNumId w:val="41"/>
  </w:num>
  <w:num w:numId="13">
    <w:abstractNumId w:val="48"/>
  </w:num>
  <w:num w:numId="14">
    <w:abstractNumId w:val="39"/>
  </w:num>
  <w:num w:numId="15">
    <w:abstractNumId w:val="0"/>
  </w:num>
  <w:num w:numId="16">
    <w:abstractNumId w:val="47"/>
  </w:num>
  <w:num w:numId="17">
    <w:abstractNumId w:val="6"/>
  </w:num>
  <w:num w:numId="18">
    <w:abstractNumId w:val="16"/>
  </w:num>
  <w:num w:numId="19">
    <w:abstractNumId w:val="12"/>
  </w:num>
  <w:num w:numId="20">
    <w:abstractNumId w:val="36"/>
  </w:num>
  <w:num w:numId="21">
    <w:abstractNumId w:val="23"/>
  </w:num>
  <w:num w:numId="22">
    <w:abstractNumId w:val="22"/>
  </w:num>
  <w:num w:numId="23">
    <w:abstractNumId w:val="30"/>
  </w:num>
  <w:num w:numId="24">
    <w:abstractNumId w:val="42"/>
  </w:num>
  <w:num w:numId="25">
    <w:abstractNumId w:val="9"/>
  </w:num>
  <w:num w:numId="26">
    <w:abstractNumId w:val="19"/>
  </w:num>
  <w:num w:numId="27">
    <w:abstractNumId w:val="25"/>
  </w:num>
  <w:num w:numId="28">
    <w:abstractNumId w:val="3"/>
  </w:num>
  <w:num w:numId="29">
    <w:abstractNumId w:val="18"/>
  </w:num>
  <w:num w:numId="30">
    <w:abstractNumId w:val="7"/>
  </w:num>
  <w:num w:numId="31">
    <w:abstractNumId w:val="34"/>
  </w:num>
  <w:num w:numId="32">
    <w:abstractNumId w:val="20"/>
  </w:num>
  <w:num w:numId="33">
    <w:abstractNumId w:val="28"/>
  </w:num>
  <w:num w:numId="34">
    <w:abstractNumId w:val="33"/>
  </w:num>
  <w:num w:numId="35">
    <w:abstractNumId w:val="4"/>
  </w:num>
  <w:num w:numId="36">
    <w:abstractNumId w:val="26"/>
  </w:num>
  <w:num w:numId="37">
    <w:abstractNumId w:val="24"/>
  </w:num>
  <w:num w:numId="38">
    <w:abstractNumId w:val="49"/>
  </w:num>
  <w:num w:numId="39">
    <w:abstractNumId w:val="27"/>
  </w:num>
  <w:num w:numId="40">
    <w:abstractNumId w:val="37"/>
  </w:num>
  <w:num w:numId="41">
    <w:abstractNumId w:val="17"/>
  </w:num>
  <w:num w:numId="42">
    <w:abstractNumId w:val="46"/>
  </w:num>
  <w:num w:numId="43">
    <w:abstractNumId w:val="5"/>
  </w:num>
  <w:num w:numId="44">
    <w:abstractNumId w:val="15"/>
  </w:num>
  <w:num w:numId="45">
    <w:abstractNumId w:val="2"/>
  </w:num>
  <w:num w:numId="46">
    <w:abstractNumId w:val="1"/>
  </w:num>
  <w:num w:numId="47">
    <w:abstractNumId w:val="14"/>
  </w:num>
  <w:num w:numId="48">
    <w:abstractNumId w:val="10"/>
  </w:num>
  <w:num w:numId="49">
    <w:abstractNumId w:val="40"/>
  </w:num>
  <w:num w:numId="5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2"/>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oug A. Wood">
    <w15:presenceInfo w15:providerId="AD" w15:userId="S-1-5-21-2873462304-602329504-2842612518-11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Moves/>
  <w:defaultTabStop w:val="720"/>
  <w:evenAndOddHeaders/>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4"/>
  </w:compat>
  <w:rsids>
    <w:rsidRoot w:val="00BE0502"/>
    <w:rsid w:val="000001E0"/>
    <w:rsid w:val="000016FF"/>
    <w:rsid w:val="0000186E"/>
    <w:rsid w:val="00004116"/>
    <w:rsid w:val="000047E8"/>
    <w:rsid w:val="000069B5"/>
    <w:rsid w:val="00006E41"/>
    <w:rsid w:val="00007D9E"/>
    <w:rsid w:val="00011973"/>
    <w:rsid w:val="000121C8"/>
    <w:rsid w:val="0001251D"/>
    <w:rsid w:val="000133CA"/>
    <w:rsid w:val="00013572"/>
    <w:rsid w:val="0001554D"/>
    <w:rsid w:val="00015E35"/>
    <w:rsid w:val="000166F4"/>
    <w:rsid w:val="000167B9"/>
    <w:rsid w:val="000207F9"/>
    <w:rsid w:val="00021347"/>
    <w:rsid w:val="00027C1E"/>
    <w:rsid w:val="000300B5"/>
    <w:rsid w:val="00031098"/>
    <w:rsid w:val="000311F0"/>
    <w:rsid w:val="000327BA"/>
    <w:rsid w:val="0003499E"/>
    <w:rsid w:val="00041549"/>
    <w:rsid w:val="00041FB7"/>
    <w:rsid w:val="00044FE9"/>
    <w:rsid w:val="00047CED"/>
    <w:rsid w:val="00047DB5"/>
    <w:rsid w:val="000502C0"/>
    <w:rsid w:val="00053374"/>
    <w:rsid w:val="00053C66"/>
    <w:rsid w:val="00054A01"/>
    <w:rsid w:val="0005535E"/>
    <w:rsid w:val="00055C5A"/>
    <w:rsid w:val="00055DEF"/>
    <w:rsid w:val="00057360"/>
    <w:rsid w:val="00060CE6"/>
    <w:rsid w:val="00060F63"/>
    <w:rsid w:val="00064735"/>
    <w:rsid w:val="00065132"/>
    <w:rsid w:val="0006787B"/>
    <w:rsid w:val="00070AE1"/>
    <w:rsid w:val="00070BBB"/>
    <w:rsid w:val="00071B66"/>
    <w:rsid w:val="00071F47"/>
    <w:rsid w:val="0007382B"/>
    <w:rsid w:val="0007673A"/>
    <w:rsid w:val="000801E7"/>
    <w:rsid w:val="00080925"/>
    <w:rsid w:val="00080C95"/>
    <w:rsid w:val="000840FF"/>
    <w:rsid w:val="00084630"/>
    <w:rsid w:val="00084E03"/>
    <w:rsid w:val="0008501C"/>
    <w:rsid w:val="00092864"/>
    <w:rsid w:val="00093CFC"/>
    <w:rsid w:val="000945FE"/>
    <w:rsid w:val="00095C20"/>
    <w:rsid w:val="0009633E"/>
    <w:rsid w:val="000969B4"/>
    <w:rsid w:val="00096A8A"/>
    <w:rsid w:val="00096FD6"/>
    <w:rsid w:val="000A2AE2"/>
    <w:rsid w:val="000A2CA2"/>
    <w:rsid w:val="000A3599"/>
    <w:rsid w:val="000A766F"/>
    <w:rsid w:val="000B06BA"/>
    <w:rsid w:val="000B1B47"/>
    <w:rsid w:val="000B1D86"/>
    <w:rsid w:val="000B2A47"/>
    <w:rsid w:val="000B50A2"/>
    <w:rsid w:val="000B622B"/>
    <w:rsid w:val="000B6FC9"/>
    <w:rsid w:val="000C2070"/>
    <w:rsid w:val="000C26E8"/>
    <w:rsid w:val="000C3A3C"/>
    <w:rsid w:val="000C4047"/>
    <w:rsid w:val="000C4588"/>
    <w:rsid w:val="000C5EB2"/>
    <w:rsid w:val="000D10C6"/>
    <w:rsid w:val="000D1663"/>
    <w:rsid w:val="000D2E29"/>
    <w:rsid w:val="000D3000"/>
    <w:rsid w:val="000D397B"/>
    <w:rsid w:val="000D4545"/>
    <w:rsid w:val="000D4C21"/>
    <w:rsid w:val="000D7AC7"/>
    <w:rsid w:val="000E0793"/>
    <w:rsid w:val="000E07A1"/>
    <w:rsid w:val="000E1AD9"/>
    <w:rsid w:val="000E22BF"/>
    <w:rsid w:val="000E2719"/>
    <w:rsid w:val="000E4496"/>
    <w:rsid w:val="000E4CD4"/>
    <w:rsid w:val="000E5DA8"/>
    <w:rsid w:val="000E6190"/>
    <w:rsid w:val="000E6B56"/>
    <w:rsid w:val="000F06E7"/>
    <w:rsid w:val="000F0C6F"/>
    <w:rsid w:val="000F2877"/>
    <w:rsid w:val="000F2B8D"/>
    <w:rsid w:val="000F2BDD"/>
    <w:rsid w:val="000F38D2"/>
    <w:rsid w:val="000F3D84"/>
    <w:rsid w:val="000F3E08"/>
    <w:rsid w:val="000F578B"/>
    <w:rsid w:val="000F5947"/>
    <w:rsid w:val="000F6AC2"/>
    <w:rsid w:val="000F7A07"/>
    <w:rsid w:val="001020A8"/>
    <w:rsid w:val="0010274E"/>
    <w:rsid w:val="00103F9D"/>
    <w:rsid w:val="001041A5"/>
    <w:rsid w:val="00104ADC"/>
    <w:rsid w:val="001109F8"/>
    <w:rsid w:val="001111F6"/>
    <w:rsid w:val="00112282"/>
    <w:rsid w:val="00112366"/>
    <w:rsid w:val="0011355C"/>
    <w:rsid w:val="00114A90"/>
    <w:rsid w:val="00114AD7"/>
    <w:rsid w:val="001174A4"/>
    <w:rsid w:val="00117FDE"/>
    <w:rsid w:val="00122E66"/>
    <w:rsid w:val="00123E70"/>
    <w:rsid w:val="00124AA3"/>
    <w:rsid w:val="00125780"/>
    <w:rsid w:val="001265A0"/>
    <w:rsid w:val="001269AD"/>
    <w:rsid w:val="00131341"/>
    <w:rsid w:val="001337FC"/>
    <w:rsid w:val="001346A6"/>
    <w:rsid w:val="0013518F"/>
    <w:rsid w:val="0013537A"/>
    <w:rsid w:val="00136E9B"/>
    <w:rsid w:val="00140E07"/>
    <w:rsid w:val="00143EEB"/>
    <w:rsid w:val="00144C33"/>
    <w:rsid w:val="0014538F"/>
    <w:rsid w:val="0015176C"/>
    <w:rsid w:val="0015263F"/>
    <w:rsid w:val="00152E68"/>
    <w:rsid w:val="0015562F"/>
    <w:rsid w:val="001569A1"/>
    <w:rsid w:val="00156C10"/>
    <w:rsid w:val="001614D8"/>
    <w:rsid w:val="001623B2"/>
    <w:rsid w:val="00162EDB"/>
    <w:rsid w:val="00163B65"/>
    <w:rsid w:val="00164E30"/>
    <w:rsid w:val="00165A60"/>
    <w:rsid w:val="00166DA5"/>
    <w:rsid w:val="0016707B"/>
    <w:rsid w:val="00172120"/>
    <w:rsid w:val="00172724"/>
    <w:rsid w:val="001739A4"/>
    <w:rsid w:val="00174BF1"/>
    <w:rsid w:val="00181CD7"/>
    <w:rsid w:val="00184DD3"/>
    <w:rsid w:val="00184E17"/>
    <w:rsid w:val="00185010"/>
    <w:rsid w:val="001867E4"/>
    <w:rsid w:val="00187D57"/>
    <w:rsid w:val="00187D92"/>
    <w:rsid w:val="00190A7A"/>
    <w:rsid w:val="00190D78"/>
    <w:rsid w:val="00192214"/>
    <w:rsid w:val="00192247"/>
    <w:rsid w:val="001926BC"/>
    <w:rsid w:val="0019554D"/>
    <w:rsid w:val="001968BB"/>
    <w:rsid w:val="001A15B5"/>
    <w:rsid w:val="001A1A88"/>
    <w:rsid w:val="001A25B6"/>
    <w:rsid w:val="001A2649"/>
    <w:rsid w:val="001A3B36"/>
    <w:rsid w:val="001A49CC"/>
    <w:rsid w:val="001A4C33"/>
    <w:rsid w:val="001A69D5"/>
    <w:rsid w:val="001A7548"/>
    <w:rsid w:val="001A7847"/>
    <w:rsid w:val="001A7CD6"/>
    <w:rsid w:val="001B03C3"/>
    <w:rsid w:val="001B0F50"/>
    <w:rsid w:val="001B1337"/>
    <w:rsid w:val="001B19ED"/>
    <w:rsid w:val="001B24C1"/>
    <w:rsid w:val="001B282D"/>
    <w:rsid w:val="001B3043"/>
    <w:rsid w:val="001B31EB"/>
    <w:rsid w:val="001B40BE"/>
    <w:rsid w:val="001B4245"/>
    <w:rsid w:val="001B4D25"/>
    <w:rsid w:val="001B5D21"/>
    <w:rsid w:val="001B5E08"/>
    <w:rsid w:val="001B7437"/>
    <w:rsid w:val="001B7B87"/>
    <w:rsid w:val="001C0086"/>
    <w:rsid w:val="001C0B33"/>
    <w:rsid w:val="001C17F5"/>
    <w:rsid w:val="001C3565"/>
    <w:rsid w:val="001C3FFC"/>
    <w:rsid w:val="001C4080"/>
    <w:rsid w:val="001C5B92"/>
    <w:rsid w:val="001D03A6"/>
    <w:rsid w:val="001D0518"/>
    <w:rsid w:val="001D11C8"/>
    <w:rsid w:val="001D4BFB"/>
    <w:rsid w:val="001D5438"/>
    <w:rsid w:val="001D687C"/>
    <w:rsid w:val="001E0C77"/>
    <w:rsid w:val="001E15A9"/>
    <w:rsid w:val="001E38C5"/>
    <w:rsid w:val="001E40EA"/>
    <w:rsid w:val="001E46AB"/>
    <w:rsid w:val="001E6002"/>
    <w:rsid w:val="001E6D7F"/>
    <w:rsid w:val="001E737D"/>
    <w:rsid w:val="001E7950"/>
    <w:rsid w:val="001E7C9A"/>
    <w:rsid w:val="001F082B"/>
    <w:rsid w:val="001F3FD4"/>
    <w:rsid w:val="001F495A"/>
    <w:rsid w:val="001F6406"/>
    <w:rsid w:val="001F67B5"/>
    <w:rsid w:val="001F7CAF"/>
    <w:rsid w:val="0020053B"/>
    <w:rsid w:val="00200BB4"/>
    <w:rsid w:val="002039BB"/>
    <w:rsid w:val="00203BA3"/>
    <w:rsid w:val="00205202"/>
    <w:rsid w:val="0020661C"/>
    <w:rsid w:val="00206AE6"/>
    <w:rsid w:val="00212244"/>
    <w:rsid w:val="002136F4"/>
    <w:rsid w:val="00213EF1"/>
    <w:rsid w:val="002144F3"/>
    <w:rsid w:val="002145E1"/>
    <w:rsid w:val="0021571B"/>
    <w:rsid w:val="00220227"/>
    <w:rsid w:val="002217C2"/>
    <w:rsid w:val="00221C5F"/>
    <w:rsid w:val="00222005"/>
    <w:rsid w:val="00222336"/>
    <w:rsid w:val="002231E0"/>
    <w:rsid w:val="00223F96"/>
    <w:rsid w:val="00225956"/>
    <w:rsid w:val="0023036A"/>
    <w:rsid w:val="002316AD"/>
    <w:rsid w:val="0023298F"/>
    <w:rsid w:val="002333D2"/>
    <w:rsid w:val="002335EA"/>
    <w:rsid w:val="0024169A"/>
    <w:rsid w:val="0024177F"/>
    <w:rsid w:val="00242FD7"/>
    <w:rsid w:val="002434F0"/>
    <w:rsid w:val="00243929"/>
    <w:rsid w:val="00244FC3"/>
    <w:rsid w:val="00245AD8"/>
    <w:rsid w:val="002477AA"/>
    <w:rsid w:val="00250F1F"/>
    <w:rsid w:val="00251563"/>
    <w:rsid w:val="0025224D"/>
    <w:rsid w:val="0025294E"/>
    <w:rsid w:val="00252EAF"/>
    <w:rsid w:val="00254FF7"/>
    <w:rsid w:val="00256FE5"/>
    <w:rsid w:val="00257E03"/>
    <w:rsid w:val="002627CD"/>
    <w:rsid w:val="00263E9B"/>
    <w:rsid w:val="00265421"/>
    <w:rsid w:val="00266638"/>
    <w:rsid w:val="00270FA5"/>
    <w:rsid w:val="00271503"/>
    <w:rsid w:val="0027207E"/>
    <w:rsid w:val="00273026"/>
    <w:rsid w:val="00273B95"/>
    <w:rsid w:val="0027558A"/>
    <w:rsid w:val="00275DF1"/>
    <w:rsid w:val="00276FE1"/>
    <w:rsid w:val="002773B7"/>
    <w:rsid w:val="00277A38"/>
    <w:rsid w:val="0028155F"/>
    <w:rsid w:val="00282039"/>
    <w:rsid w:val="00282F4C"/>
    <w:rsid w:val="00286C24"/>
    <w:rsid w:val="0028708A"/>
    <w:rsid w:val="00287995"/>
    <w:rsid w:val="00290201"/>
    <w:rsid w:val="00293375"/>
    <w:rsid w:val="002938EC"/>
    <w:rsid w:val="00293AC3"/>
    <w:rsid w:val="002963D1"/>
    <w:rsid w:val="00296EF5"/>
    <w:rsid w:val="002A022D"/>
    <w:rsid w:val="002A1510"/>
    <w:rsid w:val="002A19E0"/>
    <w:rsid w:val="002A49D2"/>
    <w:rsid w:val="002A4F36"/>
    <w:rsid w:val="002A7BE7"/>
    <w:rsid w:val="002B0758"/>
    <w:rsid w:val="002B0D32"/>
    <w:rsid w:val="002B15F1"/>
    <w:rsid w:val="002B1ADD"/>
    <w:rsid w:val="002B2E89"/>
    <w:rsid w:val="002B32E7"/>
    <w:rsid w:val="002B4B93"/>
    <w:rsid w:val="002B550B"/>
    <w:rsid w:val="002B6258"/>
    <w:rsid w:val="002C223F"/>
    <w:rsid w:val="002C2418"/>
    <w:rsid w:val="002C5659"/>
    <w:rsid w:val="002C5C1E"/>
    <w:rsid w:val="002C6A3F"/>
    <w:rsid w:val="002D5337"/>
    <w:rsid w:val="002D60E9"/>
    <w:rsid w:val="002D73C1"/>
    <w:rsid w:val="002D7412"/>
    <w:rsid w:val="002E3ADF"/>
    <w:rsid w:val="002E494B"/>
    <w:rsid w:val="002E711D"/>
    <w:rsid w:val="002E7CDA"/>
    <w:rsid w:val="002F07F0"/>
    <w:rsid w:val="002F2002"/>
    <w:rsid w:val="002F23C5"/>
    <w:rsid w:val="002F3202"/>
    <w:rsid w:val="002F425C"/>
    <w:rsid w:val="002F59DC"/>
    <w:rsid w:val="002F799D"/>
    <w:rsid w:val="0030077B"/>
    <w:rsid w:val="0030150E"/>
    <w:rsid w:val="00301B3E"/>
    <w:rsid w:val="00301D7C"/>
    <w:rsid w:val="00304788"/>
    <w:rsid w:val="00305067"/>
    <w:rsid w:val="003069B2"/>
    <w:rsid w:val="00306B14"/>
    <w:rsid w:val="00306B1C"/>
    <w:rsid w:val="00306B1E"/>
    <w:rsid w:val="0030700C"/>
    <w:rsid w:val="003079B9"/>
    <w:rsid w:val="00310C20"/>
    <w:rsid w:val="00311C23"/>
    <w:rsid w:val="00311EF9"/>
    <w:rsid w:val="003144B6"/>
    <w:rsid w:val="00314AE8"/>
    <w:rsid w:val="00315296"/>
    <w:rsid w:val="003153A0"/>
    <w:rsid w:val="00315815"/>
    <w:rsid w:val="003165EC"/>
    <w:rsid w:val="00323152"/>
    <w:rsid w:val="0032323C"/>
    <w:rsid w:val="00323885"/>
    <w:rsid w:val="00324D0C"/>
    <w:rsid w:val="0032545E"/>
    <w:rsid w:val="00325C6B"/>
    <w:rsid w:val="00326F67"/>
    <w:rsid w:val="0032789F"/>
    <w:rsid w:val="003326DC"/>
    <w:rsid w:val="00332825"/>
    <w:rsid w:val="003339AB"/>
    <w:rsid w:val="0033429A"/>
    <w:rsid w:val="00334E72"/>
    <w:rsid w:val="00335432"/>
    <w:rsid w:val="003372C7"/>
    <w:rsid w:val="00341062"/>
    <w:rsid w:val="0034170E"/>
    <w:rsid w:val="00341DD2"/>
    <w:rsid w:val="003429CF"/>
    <w:rsid w:val="003430A8"/>
    <w:rsid w:val="00344F2E"/>
    <w:rsid w:val="00345181"/>
    <w:rsid w:val="0034543D"/>
    <w:rsid w:val="003455CC"/>
    <w:rsid w:val="00346966"/>
    <w:rsid w:val="003471FE"/>
    <w:rsid w:val="00351BD4"/>
    <w:rsid w:val="003534A0"/>
    <w:rsid w:val="00355AB4"/>
    <w:rsid w:val="0035640F"/>
    <w:rsid w:val="00357443"/>
    <w:rsid w:val="00363E61"/>
    <w:rsid w:val="00365163"/>
    <w:rsid w:val="00367313"/>
    <w:rsid w:val="0036780E"/>
    <w:rsid w:val="00370728"/>
    <w:rsid w:val="003734C7"/>
    <w:rsid w:val="003737F1"/>
    <w:rsid w:val="00373F5A"/>
    <w:rsid w:val="0037493E"/>
    <w:rsid w:val="00375A06"/>
    <w:rsid w:val="0037657D"/>
    <w:rsid w:val="0037711F"/>
    <w:rsid w:val="00380FD2"/>
    <w:rsid w:val="00382749"/>
    <w:rsid w:val="00384ACE"/>
    <w:rsid w:val="003853FF"/>
    <w:rsid w:val="00385E1D"/>
    <w:rsid w:val="00391A78"/>
    <w:rsid w:val="00391DA6"/>
    <w:rsid w:val="00392498"/>
    <w:rsid w:val="003925DA"/>
    <w:rsid w:val="00392FE8"/>
    <w:rsid w:val="00394909"/>
    <w:rsid w:val="00394EE8"/>
    <w:rsid w:val="003954FA"/>
    <w:rsid w:val="00395A53"/>
    <w:rsid w:val="00395D65"/>
    <w:rsid w:val="00396B13"/>
    <w:rsid w:val="00396DE8"/>
    <w:rsid w:val="0039733F"/>
    <w:rsid w:val="003976AF"/>
    <w:rsid w:val="00397A0A"/>
    <w:rsid w:val="003A0530"/>
    <w:rsid w:val="003A158F"/>
    <w:rsid w:val="003A1D3F"/>
    <w:rsid w:val="003A30BE"/>
    <w:rsid w:val="003A457A"/>
    <w:rsid w:val="003B30DF"/>
    <w:rsid w:val="003B382A"/>
    <w:rsid w:val="003B3A1E"/>
    <w:rsid w:val="003B4EA0"/>
    <w:rsid w:val="003B65EF"/>
    <w:rsid w:val="003C57FE"/>
    <w:rsid w:val="003D0869"/>
    <w:rsid w:val="003D1F2C"/>
    <w:rsid w:val="003D368E"/>
    <w:rsid w:val="003D4494"/>
    <w:rsid w:val="003D6239"/>
    <w:rsid w:val="003D725D"/>
    <w:rsid w:val="003E2C78"/>
    <w:rsid w:val="003E329C"/>
    <w:rsid w:val="003E395F"/>
    <w:rsid w:val="003E444D"/>
    <w:rsid w:val="003E4EF5"/>
    <w:rsid w:val="003F016D"/>
    <w:rsid w:val="003F046A"/>
    <w:rsid w:val="003F2800"/>
    <w:rsid w:val="003F3466"/>
    <w:rsid w:val="003F3892"/>
    <w:rsid w:val="003F3BAC"/>
    <w:rsid w:val="003F40C8"/>
    <w:rsid w:val="003F568E"/>
    <w:rsid w:val="003F57E1"/>
    <w:rsid w:val="003F58E4"/>
    <w:rsid w:val="003F6123"/>
    <w:rsid w:val="003F7A51"/>
    <w:rsid w:val="0040214B"/>
    <w:rsid w:val="00403A48"/>
    <w:rsid w:val="004045D1"/>
    <w:rsid w:val="00404E47"/>
    <w:rsid w:val="00404EDC"/>
    <w:rsid w:val="00405978"/>
    <w:rsid w:val="00410772"/>
    <w:rsid w:val="00412794"/>
    <w:rsid w:val="00414A79"/>
    <w:rsid w:val="00414BB5"/>
    <w:rsid w:val="00416479"/>
    <w:rsid w:val="004164B0"/>
    <w:rsid w:val="00416AAD"/>
    <w:rsid w:val="004201C7"/>
    <w:rsid w:val="00420756"/>
    <w:rsid w:val="00422A26"/>
    <w:rsid w:val="00422FDE"/>
    <w:rsid w:val="00427702"/>
    <w:rsid w:val="00430180"/>
    <w:rsid w:val="004307BA"/>
    <w:rsid w:val="00430ED2"/>
    <w:rsid w:val="0043102D"/>
    <w:rsid w:val="004327C3"/>
    <w:rsid w:val="00433F03"/>
    <w:rsid w:val="00442460"/>
    <w:rsid w:val="004429AD"/>
    <w:rsid w:val="004459E1"/>
    <w:rsid w:val="00445ECB"/>
    <w:rsid w:val="00447662"/>
    <w:rsid w:val="004477AD"/>
    <w:rsid w:val="00450180"/>
    <w:rsid w:val="0045086F"/>
    <w:rsid w:val="00451CD7"/>
    <w:rsid w:val="0045291E"/>
    <w:rsid w:val="00452987"/>
    <w:rsid w:val="00452C56"/>
    <w:rsid w:val="00453363"/>
    <w:rsid w:val="00453641"/>
    <w:rsid w:val="00453A4E"/>
    <w:rsid w:val="004549A2"/>
    <w:rsid w:val="0045556E"/>
    <w:rsid w:val="00456257"/>
    <w:rsid w:val="00457F00"/>
    <w:rsid w:val="00461E52"/>
    <w:rsid w:val="00461F78"/>
    <w:rsid w:val="00462E4D"/>
    <w:rsid w:val="0046310D"/>
    <w:rsid w:val="0046448F"/>
    <w:rsid w:val="00464C0B"/>
    <w:rsid w:val="00467C2F"/>
    <w:rsid w:val="004712F8"/>
    <w:rsid w:val="00472F5B"/>
    <w:rsid w:val="004737DF"/>
    <w:rsid w:val="00473D15"/>
    <w:rsid w:val="00480774"/>
    <w:rsid w:val="00480A05"/>
    <w:rsid w:val="00481E13"/>
    <w:rsid w:val="00481E93"/>
    <w:rsid w:val="0048661D"/>
    <w:rsid w:val="00487EA4"/>
    <w:rsid w:val="004919C9"/>
    <w:rsid w:val="00491E8E"/>
    <w:rsid w:val="004925FC"/>
    <w:rsid w:val="0049268D"/>
    <w:rsid w:val="00496B7C"/>
    <w:rsid w:val="00497E1E"/>
    <w:rsid w:val="004A025A"/>
    <w:rsid w:val="004A088A"/>
    <w:rsid w:val="004A2276"/>
    <w:rsid w:val="004A27F5"/>
    <w:rsid w:val="004A335A"/>
    <w:rsid w:val="004A41A5"/>
    <w:rsid w:val="004A4386"/>
    <w:rsid w:val="004A59BF"/>
    <w:rsid w:val="004A5BFB"/>
    <w:rsid w:val="004A6F1D"/>
    <w:rsid w:val="004A7136"/>
    <w:rsid w:val="004B15AB"/>
    <w:rsid w:val="004B1846"/>
    <w:rsid w:val="004B1A72"/>
    <w:rsid w:val="004B1E46"/>
    <w:rsid w:val="004B4C3C"/>
    <w:rsid w:val="004B5543"/>
    <w:rsid w:val="004B5557"/>
    <w:rsid w:val="004B55F0"/>
    <w:rsid w:val="004B6D77"/>
    <w:rsid w:val="004B7618"/>
    <w:rsid w:val="004B7905"/>
    <w:rsid w:val="004C059C"/>
    <w:rsid w:val="004C1643"/>
    <w:rsid w:val="004C46BF"/>
    <w:rsid w:val="004C5571"/>
    <w:rsid w:val="004C584F"/>
    <w:rsid w:val="004C64F0"/>
    <w:rsid w:val="004C7E64"/>
    <w:rsid w:val="004D01D6"/>
    <w:rsid w:val="004D17DE"/>
    <w:rsid w:val="004D1E41"/>
    <w:rsid w:val="004D2106"/>
    <w:rsid w:val="004D289A"/>
    <w:rsid w:val="004D32C4"/>
    <w:rsid w:val="004D3C0B"/>
    <w:rsid w:val="004D3FB7"/>
    <w:rsid w:val="004D6013"/>
    <w:rsid w:val="004D7CE1"/>
    <w:rsid w:val="004E10CC"/>
    <w:rsid w:val="004E4BC7"/>
    <w:rsid w:val="004E4F40"/>
    <w:rsid w:val="004E51F7"/>
    <w:rsid w:val="004E5E76"/>
    <w:rsid w:val="004F2453"/>
    <w:rsid w:val="004F2798"/>
    <w:rsid w:val="004F2B17"/>
    <w:rsid w:val="004F4AF4"/>
    <w:rsid w:val="004F53FB"/>
    <w:rsid w:val="004F61B1"/>
    <w:rsid w:val="004F670C"/>
    <w:rsid w:val="004F76EE"/>
    <w:rsid w:val="005017E7"/>
    <w:rsid w:val="00501DBB"/>
    <w:rsid w:val="00501F62"/>
    <w:rsid w:val="0050435F"/>
    <w:rsid w:val="005077F1"/>
    <w:rsid w:val="00510C86"/>
    <w:rsid w:val="0051260C"/>
    <w:rsid w:val="00513E15"/>
    <w:rsid w:val="00514708"/>
    <w:rsid w:val="00514880"/>
    <w:rsid w:val="0051514A"/>
    <w:rsid w:val="00515A7E"/>
    <w:rsid w:val="00515BEA"/>
    <w:rsid w:val="00515E7D"/>
    <w:rsid w:val="005228D7"/>
    <w:rsid w:val="00526D2C"/>
    <w:rsid w:val="00527418"/>
    <w:rsid w:val="0052754C"/>
    <w:rsid w:val="005319EC"/>
    <w:rsid w:val="00534D05"/>
    <w:rsid w:val="00535AED"/>
    <w:rsid w:val="005407A8"/>
    <w:rsid w:val="00540D06"/>
    <w:rsid w:val="00541853"/>
    <w:rsid w:val="00542B76"/>
    <w:rsid w:val="00542C54"/>
    <w:rsid w:val="00543B5D"/>
    <w:rsid w:val="00543CEE"/>
    <w:rsid w:val="00547E23"/>
    <w:rsid w:val="0055204D"/>
    <w:rsid w:val="005531DB"/>
    <w:rsid w:val="005553A6"/>
    <w:rsid w:val="005561D2"/>
    <w:rsid w:val="005565EC"/>
    <w:rsid w:val="0056168F"/>
    <w:rsid w:val="00562AFB"/>
    <w:rsid w:val="005638F4"/>
    <w:rsid w:val="00563CC8"/>
    <w:rsid w:val="005647F8"/>
    <w:rsid w:val="00564E54"/>
    <w:rsid w:val="00565BAC"/>
    <w:rsid w:val="00565BAF"/>
    <w:rsid w:val="00566313"/>
    <w:rsid w:val="00567367"/>
    <w:rsid w:val="00570900"/>
    <w:rsid w:val="00570EF3"/>
    <w:rsid w:val="005726B1"/>
    <w:rsid w:val="00573F33"/>
    <w:rsid w:val="005745B2"/>
    <w:rsid w:val="00574B5B"/>
    <w:rsid w:val="005758FE"/>
    <w:rsid w:val="00575D48"/>
    <w:rsid w:val="00575E89"/>
    <w:rsid w:val="005760F2"/>
    <w:rsid w:val="0057694C"/>
    <w:rsid w:val="00576CBE"/>
    <w:rsid w:val="00580601"/>
    <w:rsid w:val="00580E9A"/>
    <w:rsid w:val="00582F34"/>
    <w:rsid w:val="00583A83"/>
    <w:rsid w:val="005850E0"/>
    <w:rsid w:val="00586518"/>
    <w:rsid w:val="00587DD2"/>
    <w:rsid w:val="00590D61"/>
    <w:rsid w:val="00593456"/>
    <w:rsid w:val="00593E04"/>
    <w:rsid w:val="005A0BCE"/>
    <w:rsid w:val="005A0FFD"/>
    <w:rsid w:val="005A18AC"/>
    <w:rsid w:val="005A21DB"/>
    <w:rsid w:val="005A27CE"/>
    <w:rsid w:val="005A2F7D"/>
    <w:rsid w:val="005A3B92"/>
    <w:rsid w:val="005A4FBA"/>
    <w:rsid w:val="005A7640"/>
    <w:rsid w:val="005B0C77"/>
    <w:rsid w:val="005B172A"/>
    <w:rsid w:val="005B2604"/>
    <w:rsid w:val="005B2633"/>
    <w:rsid w:val="005B3716"/>
    <w:rsid w:val="005B426A"/>
    <w:rsid w:val="005B5006"/>
    <w:rsid w:val="005B7391"/>
    <w:rsid w:val="005B7413"/>
    <w:rsid w:val="005C0D24"/>
    <w:rsid w:val="005C0E55"/>
    <w:rsid w:val="005C2CFF"/>
    <w:rsid w:val="005C3515"/>
    <w:rsid w:val="005C3B02"/>
    <w:rsid w:val="005C3CED"/>
    <w:rsid w:val="005C5267"/>
    <w:rsid w:val="005C723E"/>
    <w:rsid w:val="005C7CE1"/>
    <w:rsid w:val="005D0C0C"/>
    <w:rsid w:val="005D164F"/>
    <w:rsid w:val="005D3333"/>
    <w:rsid w:val="005D3C2F"/>
    <w:rsid w:val="005D453E"/>
    <w:rsid w:val="005D50F5"/>
    <w:rsid w:val="005D63C2"/>
    <w:rsid w:val="005D650E"/>
    <w:rsid w:val="005E0D25"/>
    <w:rsid w:val="005E1300"/>
    <w:rsid w:val="005E3C7C"/>
    <w:rsid w:val="005E3D0C"/>
    <w:rsid w:val="005E3DE3"/>
    <w:rsid w:val="005E526B"/>
    <w:rsid w:val="005E5356"/>
    <w:rsid w:val="005E6295"/>
    <w:rsid w:val="005E6B90"/>
    <w:rsid w:val="005E706B"/>
    <w:rsid w:val="005E73F7"/>
    <w:rsid w:val="005E75D8"/>
    <w:rsid w:val="005F245C"/>
    <w:rsid w:val="005F24EA"/>
    <w:rsid w:val="005F2B9B"/>
    <w:rsid w:val="005F3A0B"/>
    <w:rsid w:val="005F432D"/>
    <w:rsid w:val="005F481C"/>
    <w:rsid w:val="005F5183"/>
    <w:rsid w:val="005F695C"/>
    <w:rsid w:val="005F6974"/>
    <w:rsid w:val="005F741B"/>
    <w:rsid w:val="00601AAD"/>
    <w:rsid w:val="006023BE"/>
    <w:rsid w:val="0060320F"/>
    <w:rsid w:val="00606824"/>
    <w:rsid w:val="0060715F"/>
    <w:rsid w:val="00607B01"/>
    <w:rsid w:val="00607ED2"/>
    <w:rsid w:val="00610136"/>
    <w:rsid w:val="00611A98"/>
    <w:rsid w:val="00613253"/>
    <w:rsid w:val="006147F9"/>
    <w:rsid w:val="006153BB"/>
    <w:rsid w:val="0061550D"/>
    <w:rsid w:val="006157DB"/>
    <w:rsid w:val="006161EE"/>
    <w:rsid w:val="00616CFA"/>
    <w:rsid w:val="00620667"/>
    <w:rsid w:val="00620CA7"/>
    <w:rsid w:val="0062221D"/>
    <w:rsid w:val="0062245D"/>
    <w:rsid w:val="00624A43"/>
    <w:rsid w:val="00624E76"/>
    <w:rsid w:val="00625181"/>
    <w:rsid w:val="00631036"/>
    <w:rsid w:val="006311D3"/>
    <w:rsid w:val="006321A5"/>
    <w:rsid w:val="0063267B"/>
    <w:rsid w:val="00633C97"/>
    <w:rsid w:val="00634F22"/>
    <w:rsid w:val="0063548B"/>
    <w:rsid w:val="00635719"/>
    <w:rsid w:val="006407FD"/>
    <w:rsid w:val="00641AA8"/>
    <w:rsid w:val="00641E58"/>
    <w:rsid w:val="00643C16"/>
    <w:rsid w:val="006461E3"/>
    <w:rsid w:val="00647C68"/>
    <w:rsid w:val="00652BD7"/>
    <w:rsid w:val="00652DCE"/>
    <w:rsid w:val="00653382"/>
    <w:rsid w:val="006542CF"/>
    <w:rsid w:val="0065562E"/>
    <w:rsid w:val="00657720"/>
    <w:rsid w:val="00657B0D"/>
    <w:rsid w:val="00657C15"/>
    <w:rsid w:val="00657D92"/>
    <w:rsid w:val="0066091A"/>
    <w:rsid w:val="00663108"/>
    <w:rsid w:val="006631FC"/>
    <w:rsid w:val="00663F86"/>
    <w:rsid w:val="00664F56"/>
    <w:rsid w:val="006656D3"/>
    <w:rsid w:val="00673797"/>
    <w:rsid w:val="006742A5"/>
    <w:rsid w:val="006763BD"/>
    <w:rsid w:val="00680AED"/>
    <w:rsid w:val="006811A0"/>
    <w:rsid w:val="0068194F"/>
    <w:rsid w:val="00682E41"/>
    <w:rsid w:val="0068331C"/>
    <w:rsid w:val="006851D2"/>
    <w:rsid w:val="00685B4F"/>
    <w:rsid w:val="00685F6F"/>
    <w:rsid w:val="0068639A"/>
    <w:rsid w:val="0069379B"/>
    <w:rsid w:val="00694F73"/>
    <w:rsid w:val="00695293"/>
    <w:rsid w:val="006958B1"/>
    <w:rsid w:val="00695F37"/>
    <w:rsid w:val="00696E1A"/>
    <w:rsid w:val="00697469"/>
    <w:rsid w:val="006975A8"/>
    <w:rsid w:val="006A03FD"/>
    <w:rsid w:val="006A1ADD"/>
    <w:rsid w:val="006A1C70"/>
    <w:rsid w:val="006A33B7"/>
    <w:rsid w:val="006A49D3"/>
    <w:rsid w:val="006A5C7F"/>
    <w:rsid w:val="006A5D8D"/>
    <w:rsid w:val="006A5EF8"/>
    <w:rsid w:val="006A6A44"/>
    <w:rsid w:val="006B0E74"/>
    <w:rsid w:val="006B15D0"/>
    <w:rsid w:val="006B1E80"/>
    <w:rsid w:val="006B31E9"/>
    <w:rsid w:val="006B41D4"/>
    <w:rsid w:val="006B4DD3"/>
    <w:rsid w:val="006B4E11"/>
    <w:rsid w:val="006C139D"/>
    <w:rsid w:val="006C13DE"/>
    <w:rsid w:val="006C7C4A"/>
    <w:rsid w:val="006D00D7"/>
    <w:rsid w:val="006D217C"/>
    <w:rsid w:val="006D2E4F"/>
    <w:rsid w:val="006D2E5A"/>
    <w:rsid w:val="006D3008"/>
    <w:rsid w:val="006D3193"/>
    <w:rsid w:val="006D42BE"/>
    <w:rsid w:val="006D491D"/>
    <w:rsid w:val="006D4B30"/>
    <w:rsid w:val="006D4F57"/>
    <w:rsid w:val="006D6842"/>
    <w:rsid w:val="006D78B9"/>
    <w:rsid w:val="006D7E0A"/>
    <w:rsid w:val="006D7F8C"/>
    <w:rsid w:val="006E01DE"/>
    <w:rsid w:val="006E12B5"/>
    <w:rsid w:val="006E1350"/>
    <w:rsid w:val="006E253C"/>
    <w:rsid w:val="006E2607"/>
    <w:rsid w:val="006E2658"/>
    <w:rsid w:val="006E5622"/>
    <w:rsid w:val="006E5AFE"/>
    <w:rsid w:val="006E6E9C"/>
    <w:rsid w:val="006E7BC0"/>
    <w:rsid w:val="006E7D60"/>
    <w:rsid w:val="006F01AA"/>
    <w:rsid w:val="006F02CE"/>
    <w:rsid w:val="006F3BB1"/>
    <w:rsid w:val="006F40BF"/>
    <w:rsid w:val="006F4CAA"/>
    <w:rsid w:val="006F7E02"/>
    <w:rsid w:val="007005DF"/>
    <w:rsid w:val="00701543"/>
    <w:rsid w:val="0070206F"/>
    <w:rsid w:val="00702156"/>
    <w:rsid w:val="00702E49"/>
    <w:rsid w:val="00702FDB"/>
    <w:rsid w:val="0070376A"/>
    <w:rsid w:val="00703A89"/>
    <w:rsid w:val="00703C3E"/>
    <w:rsid w:val="00704704"/>
    <w:rsid w:val="00704FC9"/>
    <w:rsid w:val="007116FC"/>
    <w:rsid w:val="0071191A"/>
    <w:rsid w:val="00711DE7"/>
    <w:rsid w:val="0071798A"/>
    <w:rsid w:val="00717C35"/>
    <w:rsid w:val="00717FCF"/>
    <w:rsid w:val="00720074"/>
    <w:rsid w:val="00720BFD"/>
    <w:rsid w:val="00721C07"/>
    <w:rsid w:val="00722A65"/>
    <w:rsid w:val="00723213"/>
    <w:rsid w:val="007240BA"/>
    <w:rsid w:val="0072701C"/>
    <w:rsid w:val="007271BF"/>
    <w:rsid w:val="00730A72"/>
    <w:rsid w:val="007318A8"/>
    <w:rsid w:val="00731F20"/>
    <w:rsid w:val="007324FA"/>
    <w:rsid w:val="00733079"/>
    <w:rsid w:val="00733DE7"/>
    <w:rsid w:val="0073452C"/>
    <w:rsid w:val="00734BD1"/>
    <w:rsid w:val="00735071"/>
    <w:rsid w:val="007379C6"/>
    <w:rsid w:val="0074076A"/>
    <w:rsid w:val="00743C12"/>
    <w:rsid w:val="00743D53"/>
    <w:rsid w:val="00744276"/>
    <w:rsid w:val="007443D3"/>
    <w:rsid w:val="00753A17"/>
    <w:rsid w:val="00753E23"/>
    <w:rsid w:val="007548E9"/>
    <w:rsid w:val="00754C04"/>
    <w:rsid w:val="00755933"/>
    <w:rsid w:val="00756265"/>
    <w:rsid w:val="00756EA7"/>
    <w:rsid w:val="00760211"/>
    <w:rsid w:val="0076196E"/>
    <w:rsid w:val="00761C09"/>
    <w:rsid w:val="00762320"/>
    <w:rsid w:val="007627D0"/>
    <w:rsid w:val="00762F3B"/>
    <w:rsid w:val="00763F18"/>
    <w:rsid w:val="00764259"/>
    <w:rsid w:val="00765B92"/>
    <w:rsid w:val="00770749"/>
    <w:rsid w:val="00770C97"/>
    <w:rsid w:val="00771A10"/>
    <w:rsid w:val="00772A9B"/>
    <w:rsid w:val="00775162"/>
    <w:rsid w:val="00775410"/>
    <w:rsid w:val="0077631C"/>
    <w:rsid w:val="00776DF1"/>
    <w:rsid w:val="00776F3C"/>
    <w:rsid w:val="00777005"/>
    <w:rsid w:val="00780106"/>
    <w:rsid w:val="00780F1B"/>
    <w:rsid w:val="00781494"/>
    <w:rsid w:val="00782249"/>
    <w:rsid w:val="00783CE7"/>
    <w:rsid w:val="00784EA1"/>
    <w:rsid w:val="007853FB"/>
    <w:rsid w:val="00785899"/>
    <w:rsid w:val="0078598F"/>
    <w:rsid w:val="00785C87"/>
    <w:rsid w:val="00785CFB"/>
    <w:rsid w:val="00786ED1"/>
    <w:rsid w:val="0079092C"/>
    <w:rsid w:val="00793253"/>
    <w:rsid w:val="00793677"/>
    <w:rsid w:val="00793F1A"/>
    <w:rsid w:val="00794E25"/>
    <w:rsid w:val="007957A2"/>
    <w:rsid w:val="0079634E"/>
    <w:rsid w:val="00796AFA"/>
    <w:rsid w:val="00796C7E"/>
    <w:rsid w:val="00796D42"/>
    <w:rsid w:val="00797DE3"/>
    <w:rsid w:val="007A2F29"/>
    <w:rsid w:val="007A4376"/>
    <w:rsid w:val="007A59CE"/>
    <w:rsid w:val="007B2D63"/>
    <w:rsid w:val="007B39F3"/>
    <w:rsid w:val="007B4C8C"/>
    <w:rsid w:val="007B518A"/>
    <w:rsid w:val="007B64A2"/>
    <w:rsid w:val="007B73EA"/>
    <w:rsid w:val="007B7496"/>
    <w:rsid w:val="007B7C79"/>
    <w:rsid w:val="007C100F"/>
    <w:rsid w:val="007C2865"/>
    <w:rsid w:val="007C2E8E"/>
    <w:rsid w:val="007C6DA7"/>
    <w:rsid w:val="007C7391"/>
    <w:rsid w:val="007C7C66"/>
    <w:rsid w:val="007D033E"/>
    <w:rsid w:val="007D1460"/>
    <w:rsid w:val="007D182D"/>
    <w:rsid w:val="007D381E"/>
    <w:rsid w:val="007D3AB3"/>
    <w:rsid w:val="007D51AF"/>
    <w:rsid w:val="007D6E3C"/>
    <w:rsid w:val="007D708F"/>
    <w:rsid w:val="007D721A"/>
    <w:rsid w:val="007E09D9"/>
    <w:rsid w:val="007E0C1C"/>
    <w:rsid w:val="007E0E56"/>
    <w:rsid w:val="007E12F2"/>
    <w:rsid w:val="007E3D44"/>
    <w:rsid w:val="007E6AAF"/>
    <w:rsid w:val="007E7F3C"/>
    <w:rsid w:val="007F3705"/>
    <w:rsid w:val="007F3E9A"/>
    <w:rsid w:val="007F4BB3"/>
    <w:rsid w:val="00800780"/>
    <w:rsid w:val="00801AA1"/>
    <w:rsid w:val="008020F8"/>
    <w:rsid w:val="008021E1"/>
    <w:rsid w:val="00802D5D"/>
    <w:rsid w:val="00804085"/>
    <w:rsid w:val="00804419"/>
    <w:rsid w:val="0080459B"/>
    <w:rsid w:val="008065B7"/>
    <w:rsid w:val="00807749"/>
    <w:rsid w:val="00810351"/>
    <w:rsid w:val="0081150B"/>
    <w:rsid w:val="00811F2C"/>
    <w:rsid w:val="00812129"/>
    <w:rsid w:val="0081239E"/>
    <w:rsid w:val="00812A45"/>
    <w:rsid w:val="00814EC4"/>
    <w:rsid w:val="00814FAE"/>
    <w:rsid w:val="0081529A"/>
    <w:rsid w:val="0081639A"/>
    <w:rsid w:val="00816C26"/>
    <w:rsid w:val="008208B1"/>
    <w:rsid w:val="0082196A"/>
    <w:rsid w:val="008220E7"/>
    <w:rsid w:val="008226D3"/>
    <w:rsid w:val="00822CA8"/>
    <w:rsid w:val="008251FA"/>
    <w:rsid w:val="00825C77"/>
    <w:rsid w:val="008267C9"/>
    <w:rsid w:val="00827106"/>
    <w:rsid w:val="008302B4"/>
    <w:rsid w:val="00833F27"/>
    <w:rsid w:val="008357DE"/>
    <w:rsid w:val="00836729"/>
    <w:rsid w:val="0083770D"/>
    <w:rsid w:val="008446F1"/>
    <w:rsid w:val="00845D9B"/>
    <w:rsid w:val="00846A99"/>
    <w:rsid w:val="00846C44"/>
    <w:rsid w:val="00847A9D"/>
    <w:rsid w:val="00853035"/>
    <w:rsid w:val="0085308F"/>
    <w:rsid w:val="008531C6"/>
    <w:rsid w:val="00853DFE"/>
    <w:rsid w:val="00854737"/>
    <w:rsid w:val="00855B7F"/>
    <w:rsid w:val="00857832"/>
    <w:rsid w:val="008611CB"/>
    <w:rsid w:val="0086332D"/>
    <w:rsid w:val="008635B6"/>
    <w:rsid w:val="0086419E"/>
    <w:rsid w:val="0086625E"/>
    <w:rsid w:val="00867A13"/>
    <w:rsid w:val="008711D6"/>
    <w:rsid w:val="008713F9"/>
    <w:rsid w:val="00872E81"/>
    <w:rsid w:val="00874861"/>
    <w:rsid w:val="0087690C"/>
    <w:rsid w:val="0087770A"/>
    <w:rsid w:val="00877A27"/>
    <w:rsid w:val="00877B06"/>
    <w:rsid w:val="0088230C"/>
    <w:rsid w:val="00882BE8"/>
    <w:rsid w:val="00882C79"/>
    <w:rsid w:val="00884BBC"/>
    <w:rsid w:val="00890125"/>
    <w:rsid w:val="00890352"/>
    <w:rsid w:val="008912C4"/>
    <w:rsid w:val="00891C49"/>
    <w:rsid w:val="00892C76"/>
    <w:rsid w:val="00894177"/>
    <w:rsid w:val="00894BA4"/>
    <w:rsid w:val="00894E9B"/>
    <w:rsid w:val="008A08DA"/>
    <w:rsid w:val="008A0CA2"/>
    <w:rsid w:val="008A3989"/>
    <w:rsid w:val="008A5170"/>
    <w:rsid w:val="008A54FB"/>
    <w:rsid w:val="008A5ED3"/>
    <w:rsid w:val="008A70C9"/>
    <w:rsid w:val="008A7979"/>
    <w:rsid w:val="008B0406"/>
    <w:rsid w:val="008B078A"/>
    <w:rsid w:val="008B0982"/>
    <w:rsid w:val="008B0F00"/>
    <w:rsid w:val="008B35B1"/>
    <w:rsid w:val="008B3883"/>
    <w:rsid w:val="008B4B38"/>
    <w:rsid w:val="008B6BCC"/>
    <w:rsid w:val="008B705C"/>
    <w:rsid w:val="008C0520"/>
    <w:rsid w:val="008C07A1"/>
    <w:rsid w:val="008C1FD2"/>
    <w:rsid w:val="008C3F77"/>
    <w:rsid w:val="008C5E7C"/>
    <w:rsid w:val="008C6208"/>
    <w:rsid w:val="008C6524"/>
    <w:rsid w:val="008C65D4"/>
    <w:rsid w:val="008D0EE1"/>
    <w:rsid w:val="008D42A1"/>
    <w:rsid w:val="008D52C3"/>
    <w:rsid w:val="008D6CC4"/>
    <w:rsid w:val="008D6CFA"/>
    <w:rsid w:val="008D7186"/>
    <w:rsid w:val="008D789A"/>
    <w:rsid w:val="008E09B1"/>
    <w:rsid w:val="008E1390"/>
    <w:rsid w:val="008E282E"/>
    <w:rsid w:val="008E37F8"/>
    <w:rsid w:val="008E529D"/>
    <w:rsid w:val="008E58B4"/>
    <w:rsid w:val="008E6C05"/>
    <w:rsid w:val="008E7CDD"/>
    <w:rsid w:val="008E7E25"/>
    <w:rsid w:val="008F22B8"/>
    <w:rsid w:val="008F30D5"/>
    <w:rsid w:val="008F3330"/>
    <w:rsid w:val="008F3530"/>
    <w:rsid w:val="008F3DDE"/>
    <w:rsid w:val="008F504D"/>
    <w:rsid w:val="008F5518"/>
    <w:rsid w:val="008F5DBB"/>
    <w:rsid w:val="008F7B44"/>
    <w:rsid w:val="00900EFF"/>
    <w:rsid w:val="009015E8"/>
    <w:rsid w:val="00903A0D"/>
    <w:rsid w:val="00903CDB"/>
    <w:rsid w:val="009052F4"/>
    <w:rsid w:val="00905B60"/>
    <w:rsid w:val="00906355"/>
    <w:rsid w:val="00906732"/>
    <w:rsid w:val="009073AA"/>
    <w:rsid w:val="009074CD"/>
    <w:rsid w:val="00907A81"/>
    <w:rsid w:val="00907F82"/>
    <w:rsid w:val="00910644"/>
    <w:rsid w:val="009115B0"/>
    <w:rsid w:val="009119B3"/>
    <w:rsid w:val="009131CA"/>
    <w:rsid w:val="00913D73"/>
    <w:rsid w:val="009149E0"/>
    <w:rsid w:val="00915C1F"/>
    <w:rsid w:val="009162EC"/>
    <w:rsid w:val="00917059"/>
    <w:rsid w:val="00917C35"/>
    <w:rsid w:val="00920447"/>
    <w:rsid w:val="00921806"/>
    <w:rsid w:val="00921FEC"/>
    <w:rsid w:val="009223B5"/>
    <w:rsid w:val="00924E89"/>
    <w:rsid w:val="0092558C"/>
    <w:rsid w:val="009269EB"/>
    <w:rsid w:val="009325DD"/>
    <w:rsid w:val="00934C5B"/>
    <w:rsid w:val="009350CC"/>
    <w:rsid w:val="009351C1"/>
    <w:rsid w:val="00936109"/>
    <w:rsid w:val="00936595"/>
    <w:rsid w:val="009447EF"/>
    <w:rsid w:val="00944802"/>
    <w:rsid w:val="00945A67"/>
    <w:rsid w:val="00951166"/>
    <w:rsid w:val="009540F0"/>
    <w:rsid w:val="00954E88"/>
    <w:rsid w:val="00961D8F"/>
    <w:rsid w:val="00961F0D"/>
    <w:rsid w:val="00962A17"/>
    <w:rsid w:val="00964536"/>
    <w:rsid w:val="0096476B"/>
    <w:rsid w:val="00966FBC"/>
    <w:rsid w:val="00967331"/>
    <w:rsid w:val="00971589"/>
    <w:rsid w:val="0097180C"/>
    <w:rsid w:val="00972A6E"/>
    <w:rsid w:val="00972F05"/>
    <w:rsid w:val="00973329"/>
    <w:rsid w:val="00974379"/>
    <w:rsid w:val="00974B92"/>
    <w:rsid w:val="009762E6"/>
    <w:rsid w:val="00977CCA"/>
    <w:rsid w:val="00980368"/>
    <w:rsid w:val="00981524"/>
    <w:rsid w:val="00981AE5"/>
    <w:rsid w:val="00981CA0"/>
    <w:rsid w:val="0098447D"/>
    <w:rsid w:val="009846C7"/>
    <w:rsid w:val="00984D77"/>
    <w:rsid w:val="00984F3E"/>
    <w:rsid w:val="00987392"/>
    <w:rsid w:val="00990921"/>
    <w:rsid w:val="00993A81"/>
    <w:rsid w:val="00994BCB"/>
    <w:rsid w:val="009966B7"/>
    <w:rsid w:val="009968B0"/>
    <w:rsid w:val="00997606"/>
    <w:rsid w:val="00997725"/>
    <w:rsid w:val="00997916"/>
    <w:rsid w:val="00997F37"/>
    <w:rsid w:val="009A143E"/>
    <w:rsid w:val="009A4C35"/>
    <w:rsid w:val="009A5547"/>
    <w:rsid w:val="009A6677"/>
    <w:rsid w:val="009A75A2"/>
    <w:rsid w:val="009B1A99"/>
    <w:rsid w:val="009B1BB0"/>
    <w:rsid w:val="009B2C4B"/>
    <w:rsid w:val="009B389C"/>
    <w:rsid w:val="009B4484"/>
    <w:rsid w:val="009B616D"/>
    <w:rsid w:val="009C123E"/>
    <w:rsid w:val="009C407D"/>
    <w:rsid w:val="009C5921"/>
    <w:rsid w:val="009C6192"/>
    <w:rsid w:val="009C648A"/>
    <w:rsid w:val="009C7CBA"/>
    <w:rsid w:val="009D08DB"/>
    <w:rsid w:val="009D1A49"/>
    <w:rsid w:val="009D20DA"/>
    <w:rsid w:val="009D2EA8"/>
    <w:rsid w:val="009D3E90"/>
    <w:rsid w:val="009D459B"/>
    <w:rsid w:val="009D48A2"/>
    <w:rsid w:val="009D6431"/>
    <w:rsid w:val="009D6E8D"/>
    <w:rsid w:val="009E150C"/>
    <w:rsid w:val="009E1BBE"/>
    <w:rsid w:val="009E2421"/>
    <w:rsid w:val="009E2BA3"/>
    <w:rsid w:val="009E57F6"/>
    <w:rsid w:val="009E6907"/>
    <w:rsid w:val="009E6AA3"/>
    <w:rsid w:val="009E7CFC"/>
    <w:rsid w:val="009F116F"/>
    <w:rsid w:val="009F2B3C"/>
    <w:rsid w:val="009F3755"/>
    <w:rsid w:val="009F53F9"/>
    <w:rsid w:val="009F580F"/>
    <w:rsid w:val="009F59D7"/>
    <w:rsid w:val="009F793A"/>
    <w:rsid w:val="00A0020C"/>
    <w:rsid w:val="00A00D23"/>
    <w:rsid w:val="00A00F73"/>
    <w:rsid w:val="00A0196B"/>
    <w:rsid w:val="00A02381"/>
    <w:rsid w:val="00A038EE"/>
    <w:rsid w:val="00A044FB"/>
    <w:rsid w:val="00A04EA9"/>
    <w:rsid w:val="00A050F9"/>
    <w:rsid w:val="00A05200"/>
    <w:rsid w:val="00A0612A"/>
    <w:rsid w:val="00A07E3E"/>
    <w:rsid w:val="00A10814"/>
    <w:rsid w:val="00A10BF2"/>
    <w:rsid w:val="00A10FAE"/>
    <w:rsid w:val="00A1341F"/>
    <w:rsid w:val="00A14904"/>
    <w:rsid w:val="00A14A26"/>
    <w:rsid w:val="00A15E00"/>
    <w:rsid w:val="00A17275"/>
    <w:rsid w:val="00A217A4"/>
    <w:rsid w:val="00A229E3"/>
    <w:rsid w:val="00A27605"/>
    <w:rsid w:val="00A305F5"/>
    <w:rsid w:val="00A3096D"/>
    <w:rsid w:val="00A316B6"/>
    <w:rsid w:val="00A31E59"/>
    <w:rsid w:val="00A3203A"/>
    <w:rsid w:val="00A330B8"/>
    <w:rsid w:val="00A35677"/>
    <w:rsid w:val="00A356FB"/>
    <w:rsid w:val="00A3636F"/>
    <w:rsid w:val="00A36A3D"/>
    <w:rsid w:val="00A41111"/>
    <w:rsid w:val="00A4159F"/>
    <w:rsid w:val="00A41DEB"/>
    <w:rsid w:val="00A42C1F"/>
    <w:rsid w:val="00A42D56"/>
    <w:rsid w:val="00A44925"/>
    <w:rsid w:val="00A44F85"/>
    <w:rsid w:val="00A452F0"/>
    <w:rsid w:val="00A45A27"/>
    <w:rsid w:val="00A47B9F"/>
    <w:rsid w:val="00A47E0C"/>
    <w:rsid w:val="00A50ACB"/>
    <w:rsid w:val="00A531A5"/>
    <w:rsid w:val="00A5376F"/>
    <w:rsid w:val="00A5547D"/>
    <w:rsid w:val="00A556A8"/>
    <w:rsid w:val="00A57880"/>
    <w:rsid w:val="00A57BC9"/>
    <w:rsid w:val="00A62A7B"/>
    <w:rsid w:val="00A644FD"/>
    <w:rsid w:val="00A65530"/>
    <w:rsid w:val="00A65909"/>
    <w:rsid w:val="00A65BDB"/>
    <w:rsid w:val="00A65C63"/>
    <w:rsid w:val="00A66CBF"/>
    <w:rsid w:val="00A670F1"/>
    <w:rsid w:val="00A721D6"/>
    <w:rsid w:val="00A75108"/>
    <w:rsid w:val="00A75ED5"/>
    <w:rsid w:val="00A76765"/>
    <w:rsid w:val="00A770D2"/>
    <w:rsid w:val="00A8071E"/>
    <w:rsid w:val="00A82046"/>
    <w:rsid w:val="00A82C8C"/>
    <w:rsid w:val="00A85E96"/>
    <w:rsid w:val="00A861F3"/>
    <w:rsid w:val="00A86BCB"/>
    <w:rsid w:val="00A87137"/>
    <w:rsid w:val="00A90E47"/>
    <w:rsid w:val="00A92525"/>
    <w:rsid w:val="00A92FAA"/>
    <w:rsid w:val="00A9312F"/>
    <w:rsid w:val="00A93BB6"/>
    <w:rsid w:val="00A94AAD"/>
    <w:rsid w:val="00A97CC5"/>
    <w:rsid w:val="00AA0458"/>
    <w:rsid w:val="00AA1154"/>
    <w:rsid w:val="00AA573F"/>
    <w:rsid w:val="00AA6632"/>
    <w:rsid w:val="00AA70F1"/>
    <w:rsid w:val="00AA73F1"/>
    <w:rsid w:val="00AA7C34"/>
    <w:rsid w:val="00AB24F0"/>
    <w:rsid w:val="00AB59BB"/>
    <w:rsid w:val="00AC0F20"/>
    <w:rsid w:val="00AC14C7"/>
    <w:rsid w:val="00AC1AD4"/>
    <w:rsid w:val="00AC4188"/>
    <w:rsid w:val="00AC4622"/>
    <w:rsid w:val="00AC6747"/>
    <w:rsid w:val="00AC6EB5"/>
    <w:rsid w:val="00AC75C6"/>
    <w:rsid w:val="00AD259E"/>
    <w:rsid w:val="00AD3589"/>
    <w:rsid w:val="00AD3BC6"/>
    <w:rsid w:val="00AD43E1"/>
    <w:rsid w:val="00AD4583"/>
    <w:rsid w:val="00AD6A76"/>
    <w:rsid w:val="00AD78A1"/>
    <w:rsid w:val="00AE0F84"/>
    <w:rsid w:val="00AE1093"/>
    <w:rsid w:val="00AE2371"/>
    <w:rsid w:val="00AE42E2"/>
    <w:rsid w:val="00AE448A"/>
    <w:rsid w:val="00AE459A"/>
    <w:rsid w:val="00AE78BA"/>
    <w:rsid w:val="00AE7FA2"/>
    <w:rsid w:val="00AF09B1"/>
    <w:rsid w:val="00AF0CB8"/>
    <w:rsid w:val="00AF129D"/>
    <w:rsid w:val="00AF1A38"/>
    <w:rsid w:val="00AF1A5E"/>
    <w:rsid w:val="00AF21E9"/>
    <w:rsid w:val="00AF2989"/>
    <w:rsid w:val="00AF4544"/>
    <w:rsid w:val="00AF4E91"/>
    <w:rsid w:val="00AF54A1"/>
    <w:rsid w:val="00AF5577"/>
    <w:rsid w:val="00AF62A4"/>
    <w:rsid w:val="00AF658D"/>
    <w:rsid w:val="00AF7101"/>
    <w:rsid w:val="00AF7E68"/>
    <w:rsid w:val="00B01A1D"/>
    <w:rsid w:val="00B01B5C"/>
    <w:rsid w:val="00B02695"/>
    <w:rsid w:val="00B02906"/>
    <w:rsid w:val="00B04852"/>
    <w:rsid w:val="00B048E8"/>
    <w:rsid w:val="00B04FA6"/>
    <w:rsid w:val="00B05630"/>
    <w:rsid w:val="00B05893"/>
    <w:rsid w:val="00B069A2"/>
    <w:rsid w:val="00B0706A"/>
    <w:rsid w:val="00B1118A"/>
    <w:rsid w:val="00B13E0A"/>
    <w:rsid w:val="00B14084"/>
    <w:rsid w:val="00B146E3"/>
    <w:rsid w:val="00B17737"/>
    <w:rsid w:val="00B2365D"/>
    <w:rsid w:val="00B23AD4"/>
    <w:rsid w:val="00B25AC2"/>
    <w:rsid w:val="00B264D1"/>
    <w:rsid w:val="00B2766A"/>
    <w:rsid w:val="00B27A5C"/>
    <w:rsid w:val="00B307DA"/>
    <w:rsid w:val="00B31225"/>
    <w:rsid w:val="00B319F2"/>
    <w:rsid w:val="00B31CDE"/>
    <w:rsid w:val="00B323BA"/>
    <w:rsid w:val="00B33E20"/>
    <w:rsid w:val="00B34527"/>
    <w:rsid w:val="00B3527B"/>
    <w:rsid w:val="00B355B2"/>
    <w:rsid w:val="00B3581E"/>
    <w:rsid w:val="00B35F3E"/>
    <w:rsid w:val="00B4046C"/>
    <w:rsid w:val="00B4417A"/>
    <w:rsid w:val="00B448B7"/>
    <w:rsid w:val="00B455DC"/>
    <w:rsid w:val="00B458A4"/>
    <w:rsid w:val="00B46BB7"/>
    <w:rsid w:val="00B51882"/>
    <w:rsid w:val="00B559E8"/>
    <w:rsid w:val="00B56124"/>
    <w:rsid w:val="00B56EBD"/>
    <w:rsid w:val="00B60947"/>
    <w:rsid w:val="00B61276"/>
    <w:rsid w:val="00B612BA"/>
    <w:rsid w:val="00B617A2"/>
    <w:rsid w:val="00B61AB3"/>
    <w:rsid w:val="00B6241D"/>
    <w:rsid w:val="00B62458"/>
    <w:rsid w:val="00B636F1"/>
    <w:rsid w:val="00B666DB"/>
    <w:rsid w:val="00B66BEB"/>
    <w:rsid w:val="00B674E0"/>
    <w:rsid w:val="00B67C04"/>
    <w:rsid w:val="00B70A9D"/>
    <w:rsid w:val="00B71320"/>
    <w:rsid w:val="00B71AD1"/>
    <w:rsid w:val="00B73330"/>
    <w:rsid w:val="00B741B6"/>
    <w:rsid w:val="00B742EC"/>
    <w:rsid w:val="00B758FD"/>
    <w:rsid w:val="00B75AC4"/>
    <w:rsid w:val="00B75C22"/>
    <w:rsid w:val="00B75EA0"/>
    <w:rsid w:val="00B76CBC"/>
    <w:rsid w:val="00B8017E"/>
    <w:rsid w:val="00B801CD"/>
    <w:rsid w:val="00B805BC"/>
    <w:rsid w:val="00B80982"/>
    <w:rsid w:val="00B81FDA"/>
    <w:rsid w:val="00B83DEC"/>
    <w:rsid w:val="00B9017F"/>
    <w:rsid w:val="00B91872"/>
    <w:rsid w:val="00B924DF"/>
    <w:rsid w:val="00B93503"/>
    <w:rsid w:val="00B93620"/>
    <w:rsid w:val="00B93D1F"/>
    <w:rsid w:val="00B95F7C"/>
    <w:rsid w:val="00B974AF"/>
    <w:rsid w:val="00BA1475"/>
    <w:rsid w:val="00BA1484"/>
    <w:rsid w:val="00BA1969"/>
    <w:rsid w:val="00BA3ED2"/>
    <w:rsid w:val="00BA3F03"/>
    <w:rsid w:val="00BA435D"/>
    <w:rsid w:val="00BA55A9"/>
    <w:rsid w:val="00BA59AE"/>
    <w:rsid w:val="00BA74AB"/>
    <w:rsid w:val="00BA7681"/>
    <w:rsid w:val="00BB2FDA"/>
    <w:rsid w:val="00BB3161"/>
    <w:rsid w:val="00BB3402"/>
    <w:rsid w:val="00BB3B6B"/>
    <w:rsid w:val="00BB459F"/>
    <w:rsid w:val="00BB63AF"/>
    <w:rsid w:val="00BB7AD7"/>
    <w:rsid w:val="00BC4CF3"/>
    <w:rsid w:val="00BC4DFB"/>
    <w:rsid w:val="00BC5F1B"/>
    <w:rsid w:val="00BC708D"/>
    <w:rsid w:val="00BC76C7"/>
    <w:rsid w:val="00BD26B6"/>
    <w:rsid w:val="00BD2726"/>
    <w:rsid w:val="00BD30E0"/>
    <w:rsid w:val="00BD31FC"/>
    <w:rsid w:val="00BD3E02"/>
    <w:rsid w:val="00BD46E6"/>
    <w:rsid w:val="00BD4C9A"/>
    <w:rsid w:val="00BD64F5"/>
    <w:rsid w:val="00BD690A"/>
    <w:rsid w:val="00BD7001"/>
    <w:rsid w:val="00BD7D39"/>
    <w:rsid w:val="00BE0502"/>
    <w:rsid w:val="00BE1131"/>
    <w:rsid w:val="00BE126D"/>
    <w:rsid w:val="00BE4DD8"/>
    <w:rsid w:val="00BE4F0C"/>
    <w:rsid w:val="00BF108B"/>
    <w:rsid w:val="00BF16D2"/>
    <w:rsid w:val="00BF2FF8"/>
    <w:rsid w:val="00BF3119"/>
    <w:rsid w:val="00BF4396"/>
    <w:rsid w:val="00BF6555"/>
    <w:rsid w:val="00BF77A4"/>
    <w:rsid w:val="00C01296"/>
    <w:rsid w:val="00C01779"/>
    <w:rsid w:val="00C02A42"/>
    <w:rsid w:val="00C031EF"/>
    <w:rsid w:val="00C05D67"/>
    <w:rsid w:val="00C05F25"/>
    <w:rsid w:val="00C066A6"/>
    <w:rsid w:val="00C07530"/>
    <w:rsid w:val="00C07FFB"/>
    <w:rsid w:val="00C11359"/>
    <w:rsid w:val="00C11EB7"/>
    <w:rsid w:val="00C12997"/>
    <w:rsid w:val="00C1423D"/>
    <w:rsid w:val="00C142F4"/>
    <w:rsid w:val="00C153EC"/>
    <w:rsid w:val="00C22F13"/>
    <w:rsid w:val="00C265F8"/>
    <w:rsid w:val="00C26F76"/>
    <w:rsid w:val="00C3364A"/>
    <w:rsid w:val="00C34BBA"/>
    <w:rsid w:val="00C36865"/>
    <w:rsid w:val="00C404C0"/>
    <w:rsid w:val="00C4074D"/>
    <w:rsid w:val="00C40E5B"/>
    <w:rsid w:val="00C41B93"/>
    <w:rsid w:val="00C45DC1"/>
    <w:rsid w:val="00C47FC4"/>
    <w:rsid w:val="00C503CD"/>
    <w:rsid w:val="00C5160D"/>
    <w:rsid w:val="00C51AFE"/>
    <w:rsid w:val="00C533C2"/>
    <w:rsid w:val="00C558C6"/>
    <w:rsid w:val="00C55C89"/>
    <w:rsid w:val="00C6052D"/>
    <w:rsid w:val="00C61CBB"/>
    <w:rsid w:val="00C625AF"/>
    <w:rsid w:val="00C6284F"/>
    <w:rsid w:val="00C62EC2"/>
    <w:rsid w:val="00C6430F"/>
    <w:rsid w:val="00C6472B"/>
    <w:rsid w:val="00C67483"/>
    <w:rsid w:val="00C70A2C"/>
    <w:rsid w:val="00C7173F"/>
    <w:rsid w:val="00C72FFE"/>
    <w:rsid w:val="00C756A7"/>
    <w:rsid w:val="00C81456"/>
    <w:rsid w:val="00C8467F"/>
    <w:rsid w:val="00C863AB"/>
    <w:rsid w:val="00C87F22"/>
    <w:rsid w:val="00C9113C"/>
    <w:rsid w:val="00C9155C"/>
    <w:rsid w:val="00C92712"/>
    <w:rsid w:val="00C932B5"/>
    <w:rsid w:val="00C96F28"/>
    <w:rsid w:val="00C97E56"/>
    <w:rsid w:val="00CA026E"/>
    <w:rsid w:val="00CA1222"/>
    <w:rsid w:val="00CA45DD"/>
    <w:rsid w:val="00CA6CF5"/>
    <w:rsid w:val="00CA7423"/>
    <w:rsid w:val="00CA7F7F"/>
    <w:rsid w:val="00CB0AB1"/>
    <w:rsid w:val="00CB1E72"/>
    <w:rsid w:val="00CB21A4"/>
    <w:rsid w:val="00CB50A5"/>
    <w:rsid w:val="00CB51AB"/>
    <w:rsid w:val="00CB53F6"/>
    <w:rsid w:val="00CB5C45"/>
    <w:rsid w:val="00CC0F7E"/>
    <w:rsid w:val="00CC1EBD"/>
    <w:rsid w:val="00CC2FA4"/>
    <w:rsid w:val="00CC3DCB"/>
    <w:rsid w:val="00CC4664"/>
    <w:rsid w:val="00CC4A73"/>
    <w:rsid w:val="00CC4C3A"/>
    <w:rsid w:val="00CC5D18"/>
    <w:rsid w:val="00CC6C62"/>
    <w:rsid w:val="00CC71AE"/>
    <w:rsid w:val="00CD0242"/>
    <w:rsid w:val="00CD070E"/>
    <w:rsid w:val="00CD0ECC"/>
    <w:rsid w:val="00CD1895"/>
    <w:rsid w:val="00CD3256"/>
    <w:rsid w:val="00CD3487"/>
    <w:rsid w:val="00CD37C7"/>
    <w:rsid w:val="00CD3BA2"/>
    <w:rsid w:val="00CD3EC2"/>
    <w:rsid w:val="00CD521B"/>
    <w:rsid w:val="00CD5EE3"/>
    <w:rsid w:val="00CD7B41"/>
    <w:rsid w:val="00CD7DD2"/>
    <w:rsid w:val="00CD7F58"/>
    <w:rsid w:val="00CE1115"/>
    <w:rsid w:val="00CE1442"/>
    <w:rsid w:val="00CE1A93"/>
    <w:rsid w:val="00CE1CAB"/>
    <w:rsid w:val="00CE2AB8"/>
    <w:rsid w:val="00CE3CE7"/>
    <w:rsid w:val="00CE5603"/>
    <w:rsid w:val="00CE5B47"/>
    <w:rsid w:val="00CE6544"/>
    <w:rsid w:val="00CE6E55"/>
    <w:rsid w:val="00CE72D8"/>
    <w:rsid w:val="00CE79F1"/>
    <w:rsid w:val="00CE7AA8"/>
    <w:rsid w:val="00CF123A"/>
    <w:rsid w:val="00CF1492"/>
    <w:rsid w:val="00CF1698"/>
    <w:rsid w:val="00CF24DA"/>
    <w:rsid w:val="00CF42F2"/>
    <w:rsid w:val="00CF5878"/>
    <w:rsid w:val="00D01599"/>
    <w:rsid w:val="00D01D66"/>
    <w:rsid w:val="00D0467E"/>
    <w:rsid w:val="00D04ABA"/>
    <w:rsid w:val="00D05927"/>
    <w:rsid w:val="00D05DE5"/>
    <w:rsid w:val="00D06618"/>
    <w:rsid w:val="00D07D92"/>
    <w:rsid w:val="00D10CBE"/>
    <w:rsid w:val="00D10DF0"/>
    <w:rsid w:val="00D13877"/>
    <w:rsid w:val="00D14059"/>
    <w:rsid w:val="00D1478A"/>
    <w:rsid w:val="00D14AB1"/>
    <w:rsid w:val="00D15285"/>
    <w:rsid w:val="00D16CA5"/>
    <w:rsid w:val="00D20068"/>
    <w:rsid w:val="00D21CA5"/>
    <w:rsid w:val="00D22657"/>
    <w:rsid w:val="00D22900"/>
    <w:rsid w:val="00D23DB4"/>
    <w:rsid w:val="00D25796"/>
    <w:rsid w:val="00D3136C"/>
    <w:rsid w:val="00D32D29"/>
    <w:rsid w:val="00D34F34"/>
    <w:rsid w:val="00D405F6"/>
    <w:rsid w:val="00D407B5"/>
    <w:rsid w:val="00D40E39"/>
    <w:rsid w:val="00D424B8"/>
    <w:rsid w:val="00D430E8"/>
    <w:rsid w:val="00D437CF"/>
    <w:rsid w:val="00D43D8C"/>
    <w:rsid w:val="00D454A9"/>
    <w:rsid w:val="00D45D3E"/>
    <w:rsid w:val="00D4641F"/>
    <w:rsid w:val="00D46AA3"/>
    <w:rsid w:val="00D4721D"/>
    <w:rsid w:val="00D512C9"/>
    <w:rsid w:val="00D53269"/>
    <w:rsid w:val="00D533BC"/>
    <w:rsid w:val="00D53F58"/>
    <w:rsid w:val="00D54898"/>
    <w:rsid w:val="00D56535"/>
    <w:rsid w:val="00D56B34"/>
    <w:rsid w:val="00D5701A"/>
    <w:rsid w:val="00D61F25"/>
    <w:rsid w:val="00D624B0"/>
    <w:rsid w:val="00D62695"/>
    <w:rsid w:val="00D636EB"/>
    <w:rsid w:val="00D6378B"/>
    <w:rsid w:val="00D6398B"/>
    <w:rsid w:val="00D640CE"/>
    <w:rsid w:val="00D648A1"/>
    <w:rsid w:val="00D64D42"/>
    <w:rsid w:val="00D653CB"/>
    <w:rsid w:val="00D66B3F"/>
    <w:rsid w:val="00D67A12"/>
    <w:rsid w:val="00D72011"/>
    <w:rsid w:val="00D7345E"/>
    <w:rsid w:val="00D7414B"/>
    <w:rsid w:val="00D76439"/>
    <w:rsid w:val="00D76ED0"/>
    <w:rsid w:val="00D77546"/>
    <w:rsid w:val="00D77941"/>
    <w:rsid w:val="00D77999"/>
    <w:rsid w:val="00D80CF6"/>
    <w:rsid w:val="00D8167B"/>
    <w:rsid w:val="00D816CB"/>
    <w:rsid w:val="00D826D9"/>
    <w:rsid w:val="00D874FE"/>
    <w:rsid w:val="00D900C6"/>
    <w:rsid w:val="00D92E65"/>
    <w:rsid w:val="00D9364E"/>
    <w:rsid w:val="00D93FC5"/>
    <w:rsid w:val="00D96824"/>
    <w:rsid w:val="00D96EE9"/>
    <w:rsid w:val="00D9732C"/>
    <w:rsid w:val="00D9789E"/>
    <w:rsid w:val="00D97B60"/>
    <w:rsid w:val="00DA2DEC"/>
    <w:rsid w:val="00DA328B"/>
    <w:rsid w:val="00DA3E20"/>
    <w:rsid w:val="00DA759F"/>
    <w:rsid w:val="00DB1468"/>
    <w:rsid w:val="00DB2231"/>
    <w:rsid w:val="00DB24B9"/>
    <w:rsid w:val="00DB2813"/>
    <w:rsid w:val="00DB5818"/>
    <w:rsid w:val="00DB5EF6"/>
    <w:rsid w:val="00DB7223"/>
    <w:rsid w:val="00DC011D"/>
    <w:rsid w:val="00DC01DF"/>
    <w:rsid w:val="00DC0E9A"/>
    <w:rsid w:val="00DC2E62"/>
    <w:rsid w:val="00DC4670"/>
    <w:rsid w:val="00DC70B7"/>
    <w:rsid w:val="00DC7E02"/>
    <w:rsid w:val="00DD1F7E"/>
    <w:rsid w:val="00DD4136"/>
    <w:rsid w:val="00DD7869"/>
    <w:rsid w:val="00DE1E52"/>
    <w:rsid w:val="00DE270C"/>
    <w:rsid w:val="00DF3917"/>
    <w:rsid w:val="00DF4CA9"/>
    <w:rsid w:val="00DF4E7B"/>
    <w:rsid w:val="00DF5451"/>
    <w:rsid w:val="00DF5AE7"/>
    <w:rsid w:val="00DF618D"/>
    <w:rsid w:val="00DF6408"/>
    <w:rsid w:val="00DF731C"/>
    <w:rsid w:val="00E000EB"/>
    <w:rsid w:val="00E00AFC"/>
    <w:rsid w:val="00E00C3C"/>
    <w:rsid w:val="00E00FF3"/>
    <w:rsid w:val="00E01441"/>
    <w:rsid w:val="00E053DF"/>
    <w:rsid w:val="00E0603D"/>
    <w:rsid w:val="00E06726"/>
    <w:rsid w:val="00E07F94"/>
    <w:rsid w:val="00E104E5"/>
    <w:rsid w:val="00E118C0"/>
    <w:rsid w:val="00E12022"/>
    <w:rsid w:val="00E1226E"/>
    <w:rsid w:val="00E12301"/>
    <w:rsid w:val="00E13786"/>
    <w:rsid w:val="00E13B5B"/>
    <w:rsid w:val="00E1701D"/>
    <w:rsid w:val="00E20162"/>
    <w:rsid w:val="00E22B78"/>
    <w:rsid w:val="00E23487"/>
    <w:rsid w:val="00E2590C"/>
    <w:rsid w:val="00E276F7"/>
    <w:rsid w:val="00E27895"/>
    <w:rsid w:val="00E30D26"/>
    <w:rsid w:val="00E30DB0"/>
    <w:rsid w:val="00E331CA"/>
    <w:rsid w:val="00E350A8"/>
    <w:rsid w:val="00E35154"/>
    <w:rsid w:val="00E37DAA"/>
    <w:rsid w:val="00E408F7"/>
    <w:rsid w:val="00E40B22"/>
    <w:rsid w:val="00E41135"/>
    <w:rsid w:val="00E42369"/>
    <w:rsid w:val="00E42B3D"/>
    <w:rsid w:val="00E42FEE"/>
    <w:rsid w:val="00E44815"/>
    <w:rsid w:val="00E47C8B"/>
    <w:rsid w:val="00E52210"/>
    <w:rsid w:val="00E5252A"/>
    <w:rsid w:val="00E54C19"/>
    <w:rsid w:val="00E54CB9"/>
    <w:rsid w:val="00E605A4"/>
    <w:rsid w:val="00E60AE3"/>
    <w:rsid w:val="00E62329"/>
    <w:rsid w:val="00E6291C"/>
    <w:rsid w:val="00E638FC"/>
    <w:rsid w:val="00E63E94"/>
    <w:rsid w:val="00E65F0C"/>
    <w:rsid w:val="00E66E59"/>
    <w:rsid w:val="00E670B0"/>
    <w:rsid w:val="00E67559"/>
    <w:rsid w:val="00E67773"/>
    <w:rsid w:val="00E67DD7"/>
    <w:rsid w:val="00E704CB"/>
    <w:rsid w:val="00E706F4"/>
    <w:rsid w:val="00E70EC4"/>
    <w:rsid w:val="00E713F2"/>
    <w:rsid w:val="00E7158D"/>
    <w:rsid w:val="00E72D77"/>
    <w:rsid w:val="00E74CFF"/>
    <w:rsid w:val="00E75C7D"/>
    <w:rsid w:val="00E77B1A"/>
    <w:rsid w:val="00E81306"/>
    <w:rsid w:val="00E82D9C"/>
    <w:rsid w:val="00E83256"/>
    <w:rsid w:val="00E8518F"/>
    <w:rsid w:val="00E85BC6"/>
    <w:rsid w:val="00E87E80"/>
    <w:rsid w:val="00E905A6"/>
    <w:rsid w:val="00E9322D"/>
    <w:rsid w:val="00E946CF"/>
    <w:rsid w:val="00E94815"/>
    <w:rsid w:val="00E94AD1"/>
    <w:rsid w:val="00E95182"/>
    <w:rsid w:val="00EA0D3F"/>
    <w:rsid w:val="00EA236B"/>
    <w:rsid w:val="00EA2C95"/>
    <w:rsid w:val="00EA455F"/>
    <w:rsid w:val="00EA55A0"/>
    <w:rsid w:val="00EA59B4"/>
    <w:rsid w:val="00EA5BB4"/>
    <w:rsid w:val="00EB0004"/>
    <w:rsid w:val="00EB1B54"/>
    <w:rsid w:val="00EB1E22"/>
    <w:rsid w:val="00EB4072"/>
    <w:rsid w:val="00EB52B0"/>
    <w:rsid w:val="00EB53E0"/>
    <w:rsid w:val="00EB7CBC"/>
    <w:rsid w:val="00EB7D79"/>
    <w:rsid w:val="00EC003D"/>
    <w:rsid w:val="00EC0DF2"/>
    <w:rsid w:val="00EC17F2"/>
    <w:rsid w:val="00EC358D"/>
    <w:rsid w:val="00EC3A56"/>
    <w:rsid w:val="00EC5A30"/>
    <w:rsid w:val="00ED0A0F"/>
    <w:rsid w:val="00ED0C26"/>
    <w:rsid w:val="00ED1E4C"/>
    <w:rsid w:val="00ED265C"/>
    <w:rsid w:val="00ED28C4"/>
    <w:rsid w:val="00ED4117"/>
    <w:rsid w:val="00ED4515"/>
    <w:rsid w:val="00ED6C32"/>
    <w:rsid w:val="00EE0506"/>
    <w:rsid w:val="00EE07BB"/>
    <w:rsid w:val="00EE0A89"/>
    <w:rsid w:val="00EE12F7"/>
    <w:rsid w:val="00EE14B0"/>
    <w:rsid w:val="00EE1A7B"/>
    <w:rsid w:val="00EE1E85"/>
    <w:rsid w:val="00EE226E"/>
    <w:rsid w:val="00EE2956"/>
    <w:rsid w:val="00EE6894"/>
    <w:rsid w:val="00EE7A01"/>
    <w:rsid w:val="00EF3D28"/>
    <w:rsid w:val="00EF3F3A"/>
    <w:rsid w:val="00EF450F"/>
    <w:rsid w:val="00EF4EA1"/>
    <w:rsid w:val="00F03F29"/>
    <w:rsid w:val="00F0637A"/>
    <w:rsid w:val="00F06D89"/>
    <w:rsid w:val="00F07A0A"/>
    <w:rsid w:val="00F109B4"/>
    <w:rsid w:val="00F10B3F"/>
    <w:rsid w:val="00F111D3"/>
    <w:rsid w:val="00F142A5"/>
    <w:rsid w:val="00F1467E"/>
    <w:rsid w:val="00F15640"/>
    <w:rsid w:val="00F15ED5"/>
    <w:rsid w:val="00F16589"/>
    <w:rsid w:val="00F1672A"/>
    <w:rsid w:val="00F16E21"/>
    <w:rsid w:val="00F23F81"/>
    <w:rsid w:val="00F25801"/>
    <w:rsid w:val="00F2604E"/>
    <w:rsid w:val="00F2653B"/>
    <w:rsid w:val="00F27954"/>
    <w:rsid w:val="00F303CE"/>
    <w:rsid w:val="00F30C0C"/>
    <w:rsid w:val="00F324B0"/>
    <w:rsid w:val="00F32EED"/>
    <w:rsid w:val="00F3381E"/>
    <w:rsid w:val="00F34746"/>
    <w:rsid w:val="00F34AB1"/>
    <w:rsid w:val="00F36E5D"/>
    <w:rsid w:val="00F371EC"/>
    <w:rsid w:val="00F37B10"/>
    <w:rsid w:val="00F37D89"/>
    <w:rsid w:val="00F415D2"/>
    <w:rsid w:val="00F41CEE"/>
    <w:rsid w:val="00F42518"/>
    <w:rsid w:val="00F44F0F"/>
    <w:rsid w:val="00F45652"/>
    <w:rsid w:val="00F456A1"/>
    <w:rsid w:val="00F4585F"/>
    <w:rsid w:val="00F4681B"/>
    <w:rsid w:val="00F46C26"/>
    <w:rsid w:val="00F50BFE"/>
    <w:rsid w:val="00F50CAB"/>
    <w:rsid w:val="00F51A2C"/>
    <w:rsid w:val="00F51B20"/>
    <w:rsid w:val="00F51C07"/>
    <w:rsid w:val="00F5212C"/>
    <w:rsid w:val="00F533C1"/>
    <w:rsid w:val="00F60CE6"/>
    <w:rsid w:val="00F64576"/>
    <w:rsid w:val="00F659B9"/>
    <w:rsid w:val="00F6727A"/>
    <w:rsid w:val="00F676BF"/>
    <w:rsid w:val="00F70679"/>
    <w:rsid w:val="00F70919"/>
    <w:rsid w:val="00F7170D"/>
    <w:rsid w:val="00F72595"/>
    <w:rsid w:val="00F73DEC"/>
    <w:rsid w:val="00F73ED8"/>
    <w:rsid w:val="00F77205"/>
    <w:rsid w:val="00F8066F"/>
    <w:rsid w:val="00F81BF9"/>
    <w:rsid w:val="00F82E68"/>
    <w:rsid w:val="00F83337"/>
    <w:rsid w:val="00F83AB8"/>
    <w:rsid w:val="00F83F6C"/>
    <w:rsid w:val="00F85FBE"/>
    <w:rsid w:val="00F8692D"/>
    <w:rsid w:val="00F91341"/>
    <w:rsid w:val="00F91D00"/>
    <w:rsid w:val="00F92B03"/>
    <w:rsid w:val="00F92CE9"/>
    <w:rsid w:val="00F93757"/>
    <w:rsid w:val="00F93B91"/>
    <w:rsid w:val="00F96DF9"/>
    <w:rsid w:val="00F97B6B"/>
    <w:rsid w:val="00FA0780"/>
    <w:rsid w:val="00FA2BD7"/>
    <w:rsid w:val="00FA2F4A"/>
    <w:rsid w:val="00FA4182"/>
    <w:rsid w:val="00FA5423"/>
    <w:rsid w:val="00FA5BAF"/>
    <w:rsid w:val="00FA5D7A"/>
    <w:rsid w:val="00FA71E0"/>
    <w:rsid w:val="00FA735D"/>
    <w:rsid w:val="00FB22DE"/>
    <w:rsid w:val="00FC0FC4"/>
    <w:rsid w:val="00FC22B6"/>
    <w:rsid w:val="00FC2F54"/>
    <w:rsid w:val="00FC74F5"/>
    <w:rsid w:val="00FC7C98"/>
    <w:rsid w:val="00FD4AF1"/>
    <w:rsid w:val="00FD5004"/>
    <w:rsid w:val="00FD518E"/>
    <w:rsid w:val="00FD606B"/>
    <w:rsid w:val="00FD6805"/>
    <w:rsid w:val="00FD6F1B"/>
    <w:rsid w:val="00FD7560"/>
    <w:rsid w:val="00FE0AD0"/>
    <w:rsid w:val="00FE1C88"/>
    <w:rsid w:val="00FE1D9A"/>
    <w:rsid w:val="00FE3054"/>
    <w:rsid w:val="00FE3BEC"/>
    <w:rsid w:val="00FE4238"/>
    <w:rsid w:val="00FE4511"/>
    <w:rsid w:val="00FF041A"/>
    <w:rsid w:val="00FF11AF"/>
    <w:rsid w:val="00FF15FD"/>
    <w:rsid w:val="00FF2D4B"/>
    <w:rsid w:val="00FF40E4"/>
    <w:rsid w:val="00FF5ADB"/>
    <w:rsid w:val="00FF5F1F"/>
    <w:rsid w:val="00FF645C"/>
    <w:rsid w:val="00FF655D"/>
    <w:rsid w:val="00FF748F"/>
    <w:rsid w:val="00FF75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4B5BF977"/>
  <w15:docId w15:val="{0BAA3866-2F05-4A16-826E-76E6C3E42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locked="1" w:semiHidden="1" w:uiPriority="0" w:unhideWhenUsed="1"/>
    <w:lsdException w:name="index 2" w:locked="1" w:semiHidden="1" w:uiPriority="0" w:unhideWhenUsed="1"/>
    <w:lsdException w:name="index 3" w:locked="1" w:semiHidden="1" w:uiPriority="0" w:unhideWhenUsed="1"/>
    <w:lsdException w:name="index 4" w:locked="1" w:semiHidden="1" w:uiPriority="0" w:unhideWhenUsed="1"/>
    <w:lsdException w:name="index 5" w:locked="1" w:semiHidden="1" w:uiPriority="0"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iPriority="0"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iPriority="0" w:unhideWhenUsed="1"/>
    <w:lsdException w:name="caption" w:locked="1"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iPriority="0"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iPriority="0" w:unhideWhenUsed="1"/>
    <w:lsdException w:name="endnote text" w:locked="1" w:semiHidden="1" w:uiPriority="0" w:unhideWhenUsed="1"/>
    <w:lsdException w:name="table of authorities" w:locked="1" w:semiHidden="1" w:unhideWhenUsed="1"/>
    <w:lsdException w:name="macro" w:locked="1" w:semiHidden="1" w:unhideWhenUsed="1"/>
    <w:lsdException w:name="toa heading" w:locked="1" w:semiHidden="1" w:uiPriority="0" w:unhideWhenUsed="1"/>
    <w:lsdException w:name="List" w:locked="1" w:semiHidden="1" w:unhideWhenUsed="1"/>
    <w:lsdException w:name="List Bullet" w:locked="1" w:semiHidden="1" w:uiPriority="0" w:unhideWhenUsed="1"/>
    <w:lsdException w:name="List Number" w:locked="1" w:semiHidden="1" w:uiPriority="0"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iPriority="0" w:unhideWhenUsed="1"/>
    <w:lsdException w:name="List Bullet 3" w:locked="1" w:semiHidden="1" w:uiPriority="0" w:unhideWhenUsed="1"/>
    <w:lsdException w:name="List Bullet 4" w:locked="1" w:semiHidden="1" w:uiPriority="0" w:unhideWhenUsed="1"/>
    <w:lsdException w:name="List Bullet 5" w:locked="1" w:semiHidden="1" w:uiPriority="0" w:unhideWhenUsed="1"/>
    <w:lsdException w:name="List Number 2" w:locked="1" w:semiHidden="1" w:uiPriority="0" w:unhideWhenUsed="1"/>
    <w:lsdException w:name="List Number 3" w:locked="1" w:semiHidden="1" w:uiPriority="0" w:unhideWhenUsed="1"/>
    <w:lsdException w:name="List Number 4" w:locked="1" w:semiHidden="1" w:uiPriority="0" w:unhideWhenUsed="1"/>
    <w:lsdException w:name="List Number 5" w:locked="1" w:semiHidden="1" w:uiPriority="0"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iPriority="0"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iPriority="0" w:unhideWhenUsed="1"/>
    <w:lsdException w:name="Strong" w:locked="1" w:uiPriority="0" w:qFormat="1"/>
    <w:lsdException w:name="Emphasis" w:locked="1"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0"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iPriority="0" w:unhideWhenUsed="1"/>
    <w:lsdException w:name="Table Grid" w:locked="1"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E09D9"/>
    <w:rPr>
      <w:sz w:val="24"/>
      <w:szCs w:val="24"/>
    </w:rPr>
  </w:style>
  <w:style w:type="paragraph" w:styleId="Heading1">
    <w:name w:val="heading 1"/>
    <w:basedOn w:val="Normal"/>
    <w:next w:val="BodyText"/>
    <w:link w:val="Heading1Char"/>
    <w:qFormat/>
    <w:rsid w:val="007E09D9"/>
    <w:pPr>
      <w:keepNext/>
      <w:numPr>
        <w:numId w:val="22"/>
      </w:numPr>
      <w:spacing w:before="360" w:after="120"/>
      <w:outlineLvl w:val="0"/>
    </w:pPr>
    <w:rPr>
      <w:rFonts w:ascii="Arial" w:hAnsi="Arial" w:cs="Arial"/>
      <w:b/>
      <w:color w:val="000000"/>
      <w:kern w:val="28"/>
      <w:sz w:val="40"/>
    </w:rPr>
  </w:style>
  <w:style w:type="paragraph" w:styleId="Heading2">
    <w:name w:val="heading 2"/>
    <w:basedOn w:val="Normal"/>
    <w:next w:val="BodyText"/>
    <w:link w:val="Heading2Char"/>
    <w:qFormat/>
    <w:rsid w:val="009E6AA3"/>
    <w:pPr>
      <w:keepNext/>
      <w:numPr>
        <w:ilvl w:val="1"/>
        <w:numId w:val="22"/>
      </w:numPr>
      <w:tabs>
        <w:tab w:val="clear" w:pos="9540"/>
        <w:tab w:val="num" w:pos="720"/>
      </w:tabs>
      <w:spacing w:before="240" w:after="120"/>
      <w:ind w:left="720"/>
      <w:outlineLvl w:val="1"/>
    </w:pPr>
    <w:rPr>
      <w:rFonts w:ascii="Arial" w:hAnsi="Arial" w:cs="Arial"/>
      <w:b/>
      <w:bCs/>
      <w:sz w:val="28"/>
      <w:szCs w:val="28"/>
    </w:rPr>
  </w:style>
  <w:style w:type="paragraph" w:styleId="Heading3">
    <w:name w:val="heading 3"/>
    <w:basedOn w:val="Normal"/>
    <w:next w:val="BodyText"/>
    <w:link w:val="Heading3Char"/>
    <w:qFormat/>
    <w:rsid w:val="007E09D9"/>
    <w:pPr>
      <w:keepNext/>
      <w:numPr>
        <w:ilvl w:val="2"/>
        <w:numId w:val="22"/>
      </w:numPr>
      <w:spacing w:before="120" w:after="120"/>
      <w:outlineLvl w:val="2"/>
    </w:pPr>
    <w:rPr>
      <w:rFonts w:ascii="Arial" w:hAnsi="Arial" w:cs="Arial"/>
      <w:b/>
      <w:szCs w:val="26"/>
    </w:rPr>
  </w:style>
  <w:style w:type="paragraph" w:styleId="Heading4">
    <w:name w:val="heading 4"/>
    <w:basedOn w:val="Normal"/>
    <w:next w:val="BodyText"/>
    <w:link w:val="Heading4Char"/>
    <w:qFormat/>
    <w:rsid w:val="007E09D9"/>
    <w:pPr>
      <w:keepNext/>
      <w:spacing w:before="240" w:after="60"/>
      <w:ind w:left="720"/>
      <w:outlineLvl w:val="3"/>
    </w:pPr>
    <w:rPr>
      <w:rFonts w:ascii="Arial" w:hAnsi="Arial" w:cs="Arial"/>
      <w:b/>
      <w:bCs/>
      <w:sz w:val="22"/>
      <w:szCs w:val="28"/>
    </w:rPr>
  </w:style>
  <w:style w:type="paragraph" w:styleId="Heading5">
    <w:name w:val="heading 5"/>
    <w:basedOn w:val="Normal"/>
    <w:next w:val="Normal"/>
    <w:link w:val="Heading5Char"/>
    <w:qFormat/>
    <w:rsid w:val="007E09D9"/>
    <w:pPr>
      <w:numPr>
        <w:ilvl w:val="4"/>
        <w:numId w:val="22"/>
      </w:numPr>
      <w:spacing w:before="240" w:after="60"/>
      <w:outlineLvl w:val="4"/>
    </w:pPr>
    <w:rPr>
      <w:b/>
      <w:bCs/>
      <w:i/>
      <w:iCs/>
      <w:sz w:val="26"/>
      <w:szCs w:val="26"/>
    </w:rPr>
  </w:style>
  <w:style w:type="paragraph" w:styleId="Heading6">
    <w:name w:val="heading 6"/>
    <w:basedOn w:val="Normal"/>
    <w:next w:val="BodyText"/>
    <w:link w:val="Heading6Char"/>
    <w:qFormat/>
    <w:rsid w:val="007E09D9"/>
    <w:pPr>
      <w:keepNext/>
      <w:keepLines/>
      <w:spacing w:before="140" w:line="220" w:lineRule="atLeast"/>
      <w:outlineLvl w:val="5"/>
    </w:pPr>
    <w:rPr>
      <w:i/>
      <w:spacing w:val="-4"/>
      <w:kern w:val="28"/>
      <w:sz w:val="20"/>
    </w:rPr>
  </w:style>
  <w:style w:type="paragraph" w:styleId="Heading7">
    <w:name w:val="heading 7"/>
    <w:basedOn w:val="Normal"/>
    <w:next w:val="BodyText"/>
    <w:link w:val="Heading7Char"/>
    <w:qFormat/>
    <w:rsid w:val="007E09D9"/>
    <w:pPr>
      <w:keepNext/>
      <w:keepLines/>
      <w:spacing w:before="140" w:line="220" w:lineRule="atLeast"/>
      <w:outlineLvl w:val="6"/>
    </w:pPr>
    <w:rPr>
      <w:spacing w:val="-4"/>
      <w:kern w:val="28"/>
      <w:sz w:val="20"/>
    </w:rPr>
  </w:style>
  <w:style w:type="paragraph" w:styleId="Heading8">
    <w:name w:val="heading 8"/>
    <w:basedOn w:val="Normal"/>
    <w:next w:val="BodyText"/>
    <w:link w:val="Heading8Char"/>
    <w:qFormat/>
    <w:rsid w:val="007E09D9"/>
    <w:pPr>
      <w:keepNext/>
      <w:keepLines/>
      <w:spacing w:before="140" w:line="220" w:lineRule="atLeast"/>
      <w:outlineLvl w:val="7"/>
    </w:pPr>
    <w:rPr>
      <w:i/>
      <w:spacing w:val="-4"/>
      <w:kern w:val="28"/>
      <w:sz w:val="18"/>
    </w:rPr>
  </w:style>
  <w:style w:type="paragraph" w:styleId="Heading9">
    <w:name w:val="heading 9"/>
    <w:basedOn w:val="Normal"/>
    <w:next w:val="BodyText"/>
    <w:link w:val="Heading9Char"/>
    <w:qFormat/>
    <w:rsid w:val="007E09D9"/>
    <w:pPr>
      <w:keepNext/>
      <w:spacing w:before="240" w:after="240"/>
      <w:ind w:left="450"/>
      <w:outlineLvl w:val="8"/>
    </w:pPr>
    <w:rPr>
      <w:rFonts w:ascii="Arial" w:hAnsi="Arial" w:cs="Arial"/>
      <w:b/>
      <w:bCs/>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49268D"/>
    <w:rPr>
      <w:rFonts w:ascii="Arial" w:hAnsi="Arial" w:cs="Arial"/>
      <w:b/>
      <w:color w:val="000000"/>
      <w:kern w:val="28"/>
      <w:sz w:val="40"/>
      <w:szCs w:val="24"/>
    </w:rPr>
  </w:style>
  <w:style w:type="character" w:customStyle="1" w:styleId="Heading2Char">
    <w:name w:val="Heading 2 Char"/>
    <w:link w:val="Heading2"/>
    <w:locked/>
    <w:rsid w:val="009E6AA3"/>
    <w:rPr>
      <w:rFonts w:ascii="Arial" w:hAnsi="Arial" w:cs="Arial"/>
      <w:b/>
      <w:bCs/>
      <w:sz w:val="28"/>
      <w:szCs w:val="28"/>
    </w:rPr>
  </w:style>
  <w:style w:type="character" w:customStyle="1" w:styleId="Heading3Char">
    <w:name w:val="Heading 3 Char"/>
    <w:link w:val="Heading3"/>
    <w:locked/>
    <w:rPr>
      <w:rFonts w:ascii="Arial" w:hAnsi="Arial" w:cs="Arial"/>
      <w:b/>
      <w:sz w:val="24"/>
      <w:szCs w:val="26"/>
    </w:rPr>
  </w:style>
  <w:style w:type="character" w:customStyle="1" w:styleId="Heading4Char">
    <w:name w:val="Heading 4 Char"/>
    <w:link w:val="Heading4"/>
    <w:uiPriority w:val="99"/>
    <w:semiHidden/>
    <w:locked/>
    <w:rPr>
      <w:rFonts w:ascii="Calibri" w:hAnsi="Calibri" w:cs="Times New Roman"/>
      <w:b/>
      <w:bCs/>
      <w:sz w:val="28"/>
      <w:szCs w:val="28"/>
    </w:rPr>
  </w:style>
  <w:style w:type="character" w:customStyle="1" w:styleId="Heading5Char">
    <w:name w:val="Heading 5 Char"/>
    <w:link w:val="Heading5"/>
    <w:locked/>
    <w:rPr>
      <w:b/>
      <w:bCs/>
      <w:i/>
      <w:iCs/>
      <w:sz w:val="26"/>
      <w:szCs w:val="26"/>
    </w:rPr>
  </w:style>
  <w:style w:type="character" w:customStyle="1" w:styleId="Heading6Char">
    <w:name w:val="Heading 6 Char"/>
    <w:link w:val="Heading6"/>
    <w:uiPriority w:val="99"/>
    <w:semiHidden/>
    <w:locked/>
    <w:rPr>
      <w:rFonts w:ascii="Calibri" w:hAnsi="Calibri" w:cs="Times New Roman"/>
      <w:b/>
      <w:bCs/>
    </w:rPr>
  </w:style>
  <w:style w:type="character" w:customStyle="1" w:styleId="Heading7Char">
    <w:name w:val="Heading 7 Char"/>
    <w:link w:val="Heading7"/>
    <w:uiPriority w:val="99"/>
    <w:semiHidden/>
    <w:locked/>
    <w:rPr>
      <w:rFonts w:ascii="Calibri" w:hAnsi="Calibri" w:cs="Times New Roman"/>
      <w:sz w:val="24"/>
      <w:szCs w:val="24"/>
    </w:rPr>
  </w:style>
  <w:style w:type="character" w:customStyle="1" w:styleId="Heading8Char">
    <w:name w:val="Heading 8 Char"/>
    <w:link w:val="Heading8"/>
    <w:uiPriority w:val="99"/>
    <w:semiHidden/>
    <w:locked/>
    <w:rPr>
      <w:rFonts w:ascii="Calibri" w:hAnsi="Calibri" w:cs="Times New Roman"/>
      <w:i/>
      <w:iCs/>
      <w:sz w:val="24"/>
      <w:szCs w:val="24"/>
    </w:rPr>
  </w:style>
  <w:style w:type="character" w:customStyle="1" w:styleId="Heading9Char">
    <w:name w:val="Heading 9 Char"/>
    <w:link w:val="Heading9"/>
    <w:uiPriority w:val="99"/>
    <w:semiHidden/>
    <w:locked/>
    <w:rPr>
      <w:rFonts w:ascii="Cambria" w:hAnsi="Cambria" w:cs="Times New Roman"/>
    </w:rPr>
  </w:style>
  <w:style w:type="paragraph" w:styleId="BodyText">
    <w:name w:val="Body Text"/>
    <w:basedOn w:val="Normal"/>
    <w:link w:val="BodyTextChar"/>
    <w:rsid w:val="007E09D9"/>
    <w:pPr>
      <w:spacing w:before="120" w:after="120"/>
      <w:ind w:left="720"/>
    </w:pPr>
    <w:rPr>
      <w:rFonts w:ascii="Arial" w:hAnsi="Arial" w:cs="Arial"/>
      <w:color w:val="000000"/>
      <w:sz w:val="20"/>
    </w:rPr>
  </w:style>
  <w:style w:type="character" w:customStyle="1" w:styleId="BodyTextChar">
    <w:name w:val="Body Text Char"/>
    <w:link w:val="BodyText"/>
    <w:locked/>
    <w:rsid w:val="00CB0AB1"/>
    <w:rPr>
      <w:rFonts w:ascii="Arial" w:hAnsi="Arial" w:cs="Arial"/>
      <w:color w:val="000000"/>
      <w:sz w:val="24"/>
      <w:szCs w:val="24"/>
    </w:rPr>
  </w:style>
  <w:style w:type="paragraph" w:styleId="Caption">
    <w:name w:val="caption"/>
    <w:basedOn w:val="Normal"/>
    <w:next w:val="BodyText"/>
    <w:qFormat/>
    <w:rsid w:val="00BB3B6B"/>
    <w:pPr>
      <w:tabs>
        <w:tab w:val="left" w:pos="1620"/>
        <w:tab w:val="right" w:pos="8640"/>
      </w:tabs>
      <w:spacing w:before="120" w:after="120"/>
    </w:pPr>
    <w:rPr>
      <w:rFonts w:ascii="Arial" w:hAnsi="Arial" w:cs="Arial"/>
      <w:i/>
      <w:iCs/>
      <w:sz w:val="18"/>
      <w:szCs w:val="20"/>
    </w:rPr>
  </w:style>
  <w:style w:type="paragraph" w:customStyle="1" w:styleId="Acronym">
    <w:name w:val="Acronym"/>
    <w:basedOn w:val="Normal"/>
    <w:rsid w:val="007E09D9"/>
    <w:pPr>
      <w:tabs>
        <w:tab w:val="left" w:pos="-2250"/>
        <w:tab w:val="left" w:pos="1800"/>
      </w:tabs>
      <w:spacing w:before="120" w:after="60"/>
      <w:ind w:left="1800" w:hanging="1080"/>
    </w:pPr>
    <w:rPr>
      <w:rFonts w:ascii="Arial" w:hAnsi="Arial" w:cs="Arial"/>
      <w:b/>
      <w:bCs/>
      <w:sz w:val="20"/>
    </w:rPr>
  </w:style>
  <w:style w:type="paragraph" w:customStyle="1" w:styleId="ALERT">
    <w:name w:val="ALERT"/>
    <w:basedOn w:val="BodyText"/>
    <w:rsid w:val="007E09D9"/>
    <w:pPr>
      <w:numPr>
        <w:numId w:val="1"/>
      </w:numPr>
      <w:pBdr>
        <w:top w:val="single" w:sz="4" w:space="3" w:color="auto"/>
        <w:bottom w:val="single" w:sz="4" w:space="1" w:color="auto"/>
      </w:pBdr>
      <w:spacing w:before="240"/>
    </w:pPr>
  </w:style>
  <w:style w:type="paragraph" w:customStyle="1" w:styleId="BodyTextHanging">
    <w:name w:val="Body Text Hanging"/>
    <w:basedOn w:val="BodyText"/>
    <w:rsid w:val="007E09D9"/>
    <w:pPr>
      <w:ind w:left="1080" w:hanging="360"/>
    </w:pPr>
  </w:style>
  <w:style w:type="paragraph" w:styleId="BodyTextIndent">
    <w:name w:val="Body Text Indent"/>
    <w:basedOn w:val="Normal"/>
    <w:link w:val="BodyTextIndentChar"/>
    <w:rsid w:val="007E09D9"/>
    <w:pPr>
      <w:spacing w:before="120" w:after="120"/>
      <w:ind w:left="1440"/>
    </w:pPr>
    <w:rPr>
      <w:rFonts w:ascii="Arial" w:hAnsi="Arial" w:cs="Arial"/>
      <w:sz w:val="20"/>
    </w:rPr>
  </w:style>
  <w:style w:type="character" w:customStyle="1" w:styleId="BodyTextIndentChar">
    <w:name w:val="Body Text Indent Char"/>
    <w:link w:val="BodyTextIndent"/>
    <w:uiPriority w:val="99"/>
    <w:semiHidden/>
    <w:locked/>
    <w:rPr>
      <w:rFonts w:cs="Times New Roman"/>
      <w:sz w:val="24"/>
      <w:szCs w:val="24"/>
    </w:rPr>
  </w:style>
  <w:style w:type="paragraph" w:styleId="TableofFigures">
    <w:name w:val="table of figures"/>
    <w:basedOn w:val="Normal"/>
    <w:next w:val="Normal"/>
    <w:uiPriority w:val="99"/>
    <w:rsid w:val="007E09D9"/>
    <w:pPr>
      <w:tabs>
        <w:tab w:val="left" w:pos="-5400"/>
        <w:tab w:val="left" w:pos="1080"/>
        <w:tab w:val="right" w:leader="dot" w:pos="8730"/>
      </w:tabs>
      <w:spacing w:before="120"/>
      <w:ind w:left="1080" w:hanging="1080"/>
    </w:pPr>
    <w:rPr>
      <w:rFonts w:ascii="Arial" w:hAnsi="Arial" w:cs="Arial"/>
      <w:noProof/>
      <w:sz w:val="20"/>
    </w:rPr>
  </w:style>
  <w:style w:type="paragraph" w:customStyle="1" w:styleId="CopyrightText">
    <w:name w:val="Copyright Text"/>
    <w:basedOn w:val="TableofFigures"/>
    <w:rsid w:val="007E09D9"/>
    <w:pPr>
      <w:tabs>
        <w:tab w:val="left" w:pos="-1620"/>
        <w:tab w:val="left" w:pos="4320"/>
      </w:tabs>
      <w:spacing w:before="0"/>
      <w:ind w:left="4320" w:firstLine="0"/>
    </w:pPr>
    <w:rPr>
      <w:sz w:val="16"/>
    </w:rPr>
  </w:style>
  <w:style w:type="paragraph" w:customStyle="1" w:styleId="ChapterSubtitle">
    <w:name w:val="Chapter Subtitle"/>
    <w:basedOn w:val="Normal"/>
    <w:next w:val="Heading1"/>
    <w:rsid w:val="007E09D9"/>
    <w:pPr>
      <w:pBdr>
        <w:bottom w:val="single" w:sz="36" w:space="1" w:color="auto"/>
      </w:pBdr>
      <w:tabs>
        <w:tab w:val="left" w:pos="-1800"/>
        <w:tab w:val="center" w:pos="1800"/>
        <w:tab w:val="right" w:pos="8820"/>
      </w:tabs>
      <w:spacing w:after="480"/>
      <w:ind w:right="-43"/>
      <w:outlineLvl w:val="0"/>
    </w:pPr>
    <w:rPr>
      <w:rFonts w:ascii="Arial Black" w:hAnsi="Arial Black" w:cs="Arial"/>
      <w:smallCaps/>
      <w:spacing w:val="-16"/>
      <w:kern w:val="28"/>
      <w:sz w:val="48"/>
      <w:szCs w:val="32"/>
    </w:rPr>
  </w:style>
  <w:style w:type="paragraph" w:customStyle="1" w:styleId="Checkbox">
    <w:name w:val="Checkbox"/>
    <w:basedOn w:val="BodyText"/>
    <w:rsid w:val="007E09D9"/>
    <w:pPr>
      <w:numPr>
        <w:numId w:val="11"/>
      </w:numPr>
      <w:spacing w:after="0"/>
    </w:pPr>
  </w:style>
  <w:style w:type="paragraph" w:customStyle="1" w:styleId="CodeText">
    <w:name w:val="Code Text"/>
    <w:basedOn w:val="BodyText"/>
    <w:rsid w:val="007E09D9"/>
    <w:pPr>
      <w:tabs>
        <w:tab w:val="left" w:pos="-3330"/>
        <w:tab w:val="left" w:pos="-2520"/>
        <w:tab w:val="left" w:pos="-1890"/>
        <w:tab w:val="left" w:pos="1080"/>
      </w:tabs>
      <w:spacing w:before="60" w:after="0"/>
      <w:ind w:left="1080" w:right="-720"/>
    </w:pPr>
    <w:rPr>
      <w:rFonts w:ascii="Courier New" w:hAnsi="Courier New" w:cs="Courier New"/>
      <w:kern w:val="20"/>
    </w:rPr>
  </w:style>
  <w:style w:type="paragraph" w:customStyle="1" w:styleId="CompanyName">
    <w:name w:val="Company Name"/>
    <w:basedOn w:val="Normal"/>
    <w:rsid w:val="007E09D9"/>
    <w:pPr>
      <w:keepNext/>
      <w:keepLines/>
      <w:framePr w:w="5067" w:h="586" w:hSpace="180" w:wrap="notBeside" w:vAnchor="page" w:hAnchor="page" w:x="1741" w:y="961" w:anchorLock="1"/>
      <w:spacing w:line="220" w:lineRule="atLeast"/>
    </w:pPr>
    <w:rPr>
      <w:rFonts w:ascii="Arial" w:hAnsi="Arial" w:cs="Arial"/>
      <w:b/>
      <w:bCs/>
      <w:smallCaps/>
      <w:color w:val="336699"/>
      <w:kern w:val="28"/>
      <w:sz w:val="32"/>
    </w:rPr>
  </w:style>
  <w:style w:type="paragraph" w:customStyle="1" w:styleId="TitleCover">
    <w:name w:val="Title Cover"/>
    <w:basedOn w:val="Normal"/>
    <w:next w:val="Normal"/>
    <w:rsid w:val="007E09D9"/>
    <w:pPr>
      <w:keepNext/>
      <w:keepLines/>
      <w:tabs>
        <w:tab w:val="left" w:pos="1440"/>
      </w:tabs>
      <w:spacing w:before="240" w:after="500" w:line="640" w:lineRule="exact"/>
      <w:ind w:left="1440"/>
    </w:pPr>
    <w:rPr>
      <w:rFonts w:ascii="Arial Black" w:hAnsi="Arial Black"/>
      <w:b/>
      <w:spacing w:val="-48"/>
      <w:kern w:val="28"/>
      <w:sz w:val="56"/>
    </w:rPr>
  </w:style>
  <w:style w:type="paragraph" w:customStyle="1" w:styleId="Example">
    <w:name w:val="Example"/>
    <w:basedOn w:val="BodyText"/>
    <w:rsid w:val="007E09D9"/>
    <w:pPr>
      <w:numPr>
        <w:numId w:val="2"/>
      </w:numPr>
    </w:pPr>
  </w:style>
  <w:style w:type="paragraph" w:customStyle="1" w:styleId="Figure">
    <w:name w:val="Figure"/>
    <w:basedOn w:val="Normal"/>
    <w:next w:val="Normal"/>
    <w:rsid w:val="007E09D9"/>
    <w:pPr>
      <w:keepNext/>
      <w:ind w:left="720"/>
    </w:pPr>
    <w:rPr>
      <w:rFonts w:ascii="Arial Narrow" w:hAnsi="Arial Narrow"/>
      <w:sz w:val="16"/>
    </w:rPr>
  </w:style>
  <w:style w:type="paragraph" w:customStyle="1" w:styleId="FigureText">
    <w:name w:val="Figure Text"/>
    <w:basedOn w:val="BodyText"/>
    <w:rsid w:val="007E09D9"/>
    <w:pPr>
      <w:spacing w:before="0" w:after="0"/>
      <w:ind w:left="0"/>
    </w:pPr>
    <w:rPr>
      <w:bCs/>
      <w:sz w:val="18"/>
      <w:lang w:eastAsia="zh-CN" w:bidi="ar-EG"/>
    </w:rPr>
  </w:style>
  <w:style w:type="paragraph" w:styleId="Footer">
    <w:name w:val="footer"/>
    <w:basedOn w:val="Normal"/>
    <w:link w:val="FooterChar"/>
    <w:rsid w:val="007E09D9"/>
    <w:pPr>
      <w:pBdr>
        <w:top w:val="single" w:sz="4" w:space="5" w:color="auto"/>
      </w:pBdr>
      <w:tabs>
        <w:tab w:val="left" w:pos="2880"/>
        <w:tab w:val="left" w:pos="5760"/>
        <w:tab w:val="right" w:pos="8640"/>
      </w:tabs>
      <w:jc w:val="center"/>
    </w:pPr>
    <w:rPr>
      <w:rFonts w:ascii="Arial" w:hAnsi="Arial" w:cs="Arial"/>
      <w:bCs/>
      <w:sz w:val="16"/>
    </w:rPr>
  </w:style>
  <w:style w:type="character" w:customStyle="1" w:styleId="FooterChar">
    <w:name w:val="Footer Char"/>
    <w:link w:val="Footer"/>
    <w:uiPriority w:val="99"/>
    <w:semiHidden/>
    <w:locked/>
    <w:rPr>
      <w:rFonts w:cs="Times New Roman"/>
      <w:sz w:val="24"/>
      <w:szCs w:val="24"/>
    </w:rPr>
  </w:style>
  <w:style w:type="paragraph" w:customStyle="1" w:styleId="FooterFirst">
    <w:name w:val="Footer First"/>
    <w:basedOn w:val="Footer"/>
    <w:rsid w:val="007E09D9"/>
    <w:pPr>
      <w:pBdr>
        <w:top w:val="single" w:sz="6" w:space="5" w:color="auto"/>
      </w:pBdr>
      <w:tabs>
        <w:tab w:val="clear" w:pos="8640"/>
        <w:tab w:val="center" w:pos="4500"/>
        <w:tab w:val="right" w:pos="8730"/>
        <w:tab w:val="center" w:pos="9360"/>
      </w:tabs>
    </w:pPr>
  </w:style>
  <w:style w:type="paragraph" w:styleId="Header">
    <w:name w:val="header"/>
    <w:basedOn w:val="Normal"/>
    <w:link w:val="HeaderChar"/>
    <w:rsid w:val="007E09D9"/>
    <w:pPr>
      <w:pBdr>
        <w:bottom w:val="single" w:sz="4" w:space="5" w:color="auto"/>
      </w:pBdr>
      <w:tabs>
        <w:tab w:val="center" w:pos="4320"/>
        <w:tab w:val="right" w:pos="8640"/>
      </w:tabs>
    </w:pPr>
    <w:rPr>
      <w:rFonts w:ascii="Arial" w:hAnsi="Arial" w:cs="Arial"/>
      <w:i/>
      <w:iCs/>
      <w:sz w:val="16"/>
    </w:rPr>
  </w:style>
  <w:style w:type="character" w:customStyle="1" w:styleId="HeaderChar">
    <w:name w:val="Header Char"/>
    <w:link w:val="Header"/>
    <w:uiPriority w:val="99"/>
    <w:semiHidden/>
    <w:locked/>
    <w:rPr>
      <w:rFonts w:cs="Times New Roman"/>
      <w:sz w:val="24"/>
      <w:szCs w:val="24"/>
    </w:rPr>
  </w:style>
  <w:style w:type="paragraph" w:customStyle="1" w:styleId="HeaderFirst">
    <w:name w:val="Header First"/>
    <w:basedOn w:val="Header"/>
    <w:rsid w:val="007E09D9"/>
    <w:pPr>
      <w:pBdr>
        <w:bottom w:val="none" w:sz="0" w:space="0" w:color="auto"/>
      </w:pBdr>
      <w:ind w:right="-259"/>
    </w:pPr>
  </w:style>
  <w:style w:type="character" w:styleId="Hyperlink">
    <w:name w:val="Hyperlink"/>
    <w:uiPriority w:val="99"/>
    <w:rsid w:val="007E09D9"/>
    <w:rPr>
      <w:rFonts w:cs="Times New Roman"/>
      <w:color w:val="0000FF"/>
      <w:u w:val="single"/>
    </w:rPr>
  </w:style>
  <w:style w:type="paragraph" w:styleId="Index1">
    <w:name w:val="index 1"/>
    <w:basedOn w:val="Normal"/>
    <w:autoRedefine/>
    <w:semiHidden/>
    <w:rsid w:val="007E09D9"/>
  </w:style>
  <w:style w:type="paragraph" w:styleId="Index2">
    <w:name w:val="index 2"/>
    <w:basedOn w:val="Normal"/>
    <w:autoRedefine/>
    <w:semiHidden/>
    <w:rsid w:val="007E09D9"/>
    <w:pPr>
      <w:ind w:left="720"/>
    </w:pPr>
  </w:style>
  <w:style w:type="paragraph" w:styleId="Index3">
    <w:name w:val="index 3"/>
    <w:basedOn w:val="Normal"/>
    <w:autoRedefine/>
    <w:semiHidden/>
    <w:rsid w:val="007E09D9"/>
  </w:style>
  <w:style w:type="paragraph" w:styleId="Index4">
    <w:name w:val="index 4"/>
    <w:basedOn w:val="Normal"/>
    <w:autoRedefine/>
    <w:semiHidden/>
    <w:rsid w:val="007E09D9"/>
    <w:pPr>
      <w:ind w:left="1440"/>
    </w:pPr>
  </w:style>
  <w:style w:type="paragraph" w:styleId="Index5">
    <w:name w:val="index 5"/>
    <w:basedOn w:val="Normal"/>
    <w:autoRedefine/>
    <w:semiHidden/>
    <w:rsid w:val="007E09D9"/>
    <w:pPr>
      <w:ind w:left="1800"/>
    </w:pPr>
  </w:style>
  <w:style w:type="paragraph" w:styleId="IndexHeading">
    <w:name w:val="index heading"/>
    <w:basedOn w:val="Normal"/>
    <w:next w:val="Index1"/>
    <w:semiHidden/>
    <w:rsid w:val="007E09D9"/>
    <w:pPr>
      <w:keepNext/>
      <w:spacing w:line="480" w:lineRule="atLeast"/>
    </w:pPr>
    <w:rPr>
      <w:rFonts w:ascii="Arial Black" w:hAnsi="Arial Black"/>
    </w:rPr>
  </w:style>
  <w:style w:type="paragraph" w:styleId="ListBullet">
    <w:name w:val="List Bullet"/>
    <w:basedOn w:val="Normal"/>
    <w:rsid w:val="007E09D9"/>
    <w:pPr>
      <w:keepLines/>
      <w:numPr>
        <w:numId w:val="10"/>
      </w:numPr>
      <w:tabs>
        <w:tab w:val="clear" w:pos="3168"/>
        <w:tab w:val="num" w:pos="1440"/>
      </w:tabs>
      <w:spacing w:before="120" w:after="60"/>
      <w:ind w:left="1440"/>
    </w:pPr>
    <w:rPr>
      <w:rFonts w:ascii="Arial" w:hAnsi="Arial" w:cs="Arial"/>
      <w:sz w:val="20"/>
    </w:rPr>
  </w:style>
  <w:style w:type="paragraph" w:styleId="ListBullet2">
    <w:name w:val="List Bullet 2"/>
    <w:basedOn w:val="ListBullet"/>
    <w:rsid w:val="007E09D9"/>
    <w:pPr>
      <w:numPr>
        <w:numId w:val="3"/>
      </w:numPr>
      <w:tabs>
        <w:tab w:val="clear" w:pos="1440"/>
        <w:tab w:val="left" w:pos="1800"/>
      </w:tabs>
      <w:spacing w:before="0"/>
      <w:ind w:left="1800"/>
    </w:pPr>
  </w:style>
  <w:style w:type="paragraph" w:styleId="ListBullet3">
    <w:name w:val="List Bullet 3"/>
    <w:basedOn w:val="ListBullet"/>
    <w:rsid w:val="007E09D9"/>
    <w:pPr>
      <w:numPr>
        <w:ilvl w:val="2"/>
        <w:numId w:val="4"/>
      </w:numPr>
      <w:spacing w:before="60"/>
    </w:pPr>
  </w:style>
  <w:style w:type="paragraph" w:styleId="ListBullet4">
    <w:name w:val="List Bullet 4"/>
    <w:basedOn w:val="ListBullet"/>
    <w:autoRedefine/>
    <w:rsid w:val="007E09D9"/>
    <w:pPr>
      <w:numPr>
        <w:numId w:val="5"/>
      </w:numPr>
      <w:tabs>
        <w:tab w:val="clear" w:pos="-1080"/>
        <w:tab w:val="num" w:pos="2520"/>
      </w:tabs>
      <w:spacing w:before="0" w:after="0"/>
      <w:ind w:left="2520"/>
    </w:pPr>
  </w:style>
  <w:style w:type="paragraph" w:styleId="ListBullet5">
    <w:name w:val="List Bullet 5"/>
    <w:basedOn w:val="ListBullet"/>
    <w:autoRedefine/>
    <w:rsid w:val="007E09D9"/>
    <w:pPr>
      <w:numPr>
        <w:numId w:val="0"/>
      </w:numPr>
      <w:tabs>
        <w:tab w:val="num" w:pos="1440"/>
      </w:tabs>
      <w:ind w:left="2880" w:hanging="360"/>
    </w:pPr>
  </w:style>
  <w:style w:type="paragraph" w:styleId="ListNumber">
    <w:name w:val="List Number"/>
    <w:basedOn w:val="Normal"/>
    <w:rsid w:val="007E09D9"/>
    <w:pPr>
      <w:tabs>
        <w:tab w:val="left" w:pos="1440"/>
      </w:tabs>
      <w:spacing w:before="60" w:after="60"/>
      <w:ind w:left="1440" w:hanging="360"/>
    </w:pPr>
    <w:rPr>
      <w:rFonts w:ascii="Arial" w:hAnsi="Arial" w:cs="Arial"/>
      <w:sz w:val="20"/>
    </w:rPr>
  </w:style>
  <w:style w:type="paragraph" w:styleId="ListNumber2">
    <w:name w:val="List Number 2"/>
    <w:basedOn w:val="ListNumber"/>
    <w:rsid w:val="007E09D9"/>
    <w:pPr>
      <w:tabs>
        <w:tab w:val="clear" w:pos="1440"/>
        <w:tab w:val="left" w:pos="1800"/>
      </w:tabs>
      <w:ind w:left="1800"/>
    </w:pPr>
  </w:style>
  <w:style w:type="paragraph" w:styleId="ListNumber3">
    <w:name w:val="List Number 3"/>
    <w:basedOn w:val="ListNumber"/>
    <w:rsid w:val="007E09D9"/>
    <w:pPr>
      <w:tabs>
        <w:tab w:val="clear" w:pos="1440"/>
        <w:tab w:val="left" w:pos="2160"/>
      </w:tabs>
      <w:ind w:left="2160"/>
    </w:pPr>
  </w:style>
  <w:style w:type="paragraph" w:styleId="ListNumber4">
    <w:name w:val="List Number 4"/>
    <w:basedOn w:val="ListNumber"/>
    <w:rsid w:val="007E09D9"/>
    <w:pPr>
      <w:tabs>
        <w:tab w:val="clear" w:pos="1440"/>
        <w:tab w:val="left" w:pos="2520"/>
      </w:tabs>
      <w:ind w:left="2520"/>
    </w:pPr>
  </w:style>
  <w:style w:type="paragraph" w:styleId="ListNumber5">
    <w:name w:val="List Number 5"/>
    <w:basedOn w:val="ListNumber"/>
    <w:rsid w:val="007E09D9"/>
    <w:pPr>
      <w:tabs>
        <w:tab w:val="clear" w:pos="1440"/>
        <w:tab w:val="left" w:pos="2520"/>
      </w:tabs>
      <w:ind w:left="2520"/>
    </w:pPr>
  </w:style>
  <w:style w:type="paragraph" w:customStyle="1" w:styleId="Note">
    <w:name w:val="Note"/>
    <w:basedOn w:val="BodyText"/>
    <w:rsid w:val="007E09D9"/>
    <w:pPr>
      <w:numPr>
        <w:numId w:val="6"/>
      </w:numPr>
    </w:pPr>
    <w:rPr>
      <w:szCs w:val="20"/>
    </w:rPr>
  </w:style>
  <w:style w:type="paragraph" w:customStyle="1" w:styleId="Note2">
    <w:name w:val="Note 2"/>
    <w:basedOn w:val="Note"/>
    <w:rsid w:val="00447662"/>
    <w:pPr>
      <w:numPr>
        <w:numId w:val="7"/>
      </w:numPr>
    </w:pPr>
  </w:style>
  <w:style w:type="paragraph" w:customStyle="1" w:styleId="TableText">
    <w:name w:val="Table Text"/>
    <w:basedOn w:val="Normal"/>
    <w:rsid w:val="007E09D9"/>
    <w:pPr>
      <w:keepLines/>
      <w:spacing w:before="120"/>
    </w:pPr>
    <w:rPr>
      <w:rFonts w:ascii="Arial" w:hAnsi="Arial"/>
      <w:sz w:val="18"/>
      <w:szCs w:val="20"/>
    </w:rPr>
  </w:style>
  <w:style w:type="paragraph" w:customStyle="1" w:styleId="NoteTable">
    <w:name w:val="Note Table"/>
    <w:basedOn w:val="TableText"/>
    <w:rsid w:val="007E09D9"/>
    <w:pPr>
      <w:numPr>
        <w:numId w:val="8"/>
      </w:numPr>
      <w:tabs>
        <w:tab w:val="clear" w:pos="1224"/>
        <w:tab w:val="num" w:pos="702"/>
      </w:tabs>
      <w:ind w:left="702" w:hanging="702"/>
    </w:pPr>
  </w:style>
  <w:style w:type="paragraph" w:customStyle="1" w:styleId="ReturnAddress">
    <w:name w:val="Return Address"/>
    <w:basedOn w:val="Normal"/>
    <w:rsid w:val="007E09D9"/>
    <w:pPr>
      <w:keepLines/>
      <w:framePr w:w="5160" w:h="840" w:wrap="notBeside" w:vAnchor="page" w:hAnchor="page" w:x="6121" w:y="915" w:anchorLock="1"/>
      <w:tabs>
        <w:tab w:val="left" w:pos="2160"/>
      </w:tabs>
      <w:spacing w:line="160" w:lineRule="atLeast"/>
    </w:pPr>
    <w:rPr>
      <w:sz w:val="14"/>
    </w:rPr>
  </w:style>
  <w:style w:type="paragraph" w:customStyle="1" w:styleId="SubtitleCover">
    <w:name w:val="Subtitle Cover"/>
    <w:basedOn w:val="TitleCover"/>
    <w:next w:val="BodyText"/>
    <w:rsid w:val="007E09D9"/>
    <w:pPr>
      <w:pBdr>
        <w:top w:val="single" w:sz="6" w:space="5" w:color="auto"/>
      </w:pBdr>
      <w:spacing w:before="0" w:after="0" w:line="480" w:lineRule="atLeast"/>
    </w:pPr>
    <w:rPr>
      <w:rFonts w:ascii="Arial" w:hAnsi="Arial" w:cs="Arial"/>
      <w:bCs/>
      <w:spacing w:val="-16"/>
      <w:sz w:val="44"/>
      <w:szCs w:val="32"/>
    </w:rPr>
  </w:style>
  <w:style w:type="paragraph" w:customStyle="1" w:styleId="TableHeading">
    <w:name w:val="Table Heading"/>
    <w:basedOn w:val="TableText"/>
    <w:rsid w:val="007E09D9"/>
    <w:pPr>
      <w:keepNext/>
      <w:tabs>
        <w:tab w:val="center" w:pos="666"/>
        <w:tab w:val="left" w:pos="1200"/>
      </w:tabs>
      <w:jc w:val="both"/>
    </w:pPr>
    <w:rPr>
      <w:b/>
      <w:bCs/>
      <w:spacing w:val="-5"/>
    </w:rPr>
  </w:style>
  <w:style w:type="paragraph" w:styleId="TOC1">
    <w:name w:val="toc 1"/>
    <w:basedOn w:val="Normal"/>
    <w:autoRedefine/>
    <w:uiPriority w:val="39"/>
    <w:rsid w:val="007E09D9"/>
    <w:pPr>
      <w:tabs>
        <w:tab w:val="left" w:pos="720"/>
        <w:tab w:val="right" w:leader="dot" w:pos="8640"/>
      </w:tabs>
      <w:spacing w:before="240" w:after="120"/>
    </w:pPr>
    <w:rPr>
      <w:rFonts w:ascii="Arial" w:hAnsi="Arial"/>
      <w:noProof/>
      <w:sz w:val="22"/>
      <w:szCs w:val="48"/>
    </w:rPr>
  </w:style>
  <w:style w:type="paragraph" w:styleId="TOC2">
    <w:name w:val="toc 2"/>
    <w:basedOn w:val="Normal"/>
    <w:autoRedefine/>
    <w:uiPriority w:val="39"/>
    <w:rsid w:val="007E09D9"/>
    <w:pPr>
      <w:tabs>
        <w:tab w:val="left" w:pos="-3150"/>
        <w:tab w:val="left" w:pos="1440"/>
        <w:tab w:val="right" w:leader="dot" w:pos="8640"/>
      </w:tabs>
      <w:spacing w:before="360" w:after="120"/>
      <w:ind w:left="720" w:right="54"/>
    </w:pPr>
    <w:rPr>
      <w:rFonts w:ascii="Arial" w:hAnsi="Arial" w:cs="Arial"/>
      <w:noProof/>
      <w:sz w:val="22"/>
      <w:szCs w:val="48"/>
    </w:rPr>
  </w:style>
  <w:style w:type="paragraph" w:styleId="TOC3">
    <w:name w:val="toc 3"/>
    <w:basedOn w:val="Normal"/>
    <w:autoRedefine/>
    <w:uiPriority w:val="39"/>
    <w:rsid w:val="007E09D9"/>
    <w:pPr>
      <w:tabs>
        <w:tab w:val="left" w:pos="-3060"/>
        <w:tab w:val="left" w:pos="-2880"/>
        <w:tab w:val="left" w:pos="2160"/>
        <w:tab w:val="right" w:leader="dot" w:pos="8640"/>
      </w:tabs>
      <w:spacing w:before="120"/>
      <w:ind w:left="1440"/>
    </w:pPr>
    <w:rPr>
      <w:rFonts w:ascii="Arial" w:hAnsi="Arial" w:cs="Arial"/>
      <w:noProof/>
      <w:sz w:val="20"/>
      <w:szCs w:val="28"/>
    </w:rPr>
  </w:style>
  <w:style w:type="paragraph" w:styleId="TOC4">
    <w:name w:val="toc 4"/>
    <w:basedOn w:val="Normal"/>
    <w:autoRedefine/>
    <w:uiPriority w:val="39"/>
    <w:rsid w:val="007E09D9"/>
    <w:pPr>
      <w:tabs>
        <w:tab w:val="left" w:pos="2707"/>
        <w:tab w:val="right" w:leader="dot" w:pos="8640"/>
      </w:tabs>
      <w:spacing w:before="60"/>
      <w:ind w:left="2707" w:hanging="720"/>
    </w:pPr>
    <w:rPr>
      <w:rFonts w:ascii="Arial" w:hAnsi="Arial" w:cs="Arial"/>
      <w:sz w:val="20"/>
    </w:rPr>
  </w:style>
  <w:style w:type="paragraph" w:styleId="TOC5">
    <w:name w:val="toc 5"/>
    <w:basedOn w:val="Normal"/>
    <w:autoRedefine/>
    <w:uiPriority w:val="39"/>
    <w:rsid w:val="007E09D9"/>
    <w:pPr>
      <w:tabs>
        <w:tab w:val="left" w:pos="2340"/>
        <w:tab w:val="left" w:pos="3436"/>
        <w:tab w:val="right" w:leader="dot" w:pos="8640"/>
      </w:tabs>
      <w:spacing w:before="60"/>
      <w:ind w:left="2347" w:firstLine="360"/>
    </w:pPr>
    <w:rPr>
      <w:rFonts w:ascii="Arial" w:hAnsi="Arial" w:cs="Arial"/>
      <w:sz w:val="20"/>
      <w:szCs w:val="22"/>
    </w:rPr>
  </w:style>
  <w:style w:type="paragraph" w:styleId="TOC6">
    <w:name w:val="toc 6"/>
    <w:basedOn w:val="Normal"/>
    <w:next w:val="Normal"/>
    <w:autoRedefine/>
    <w:uiPriority w:val="39"/>
    <w:rsid w:val="007E09D9"/>
    <w:pPr>
      <w:tabs>
        <w:tab w:val="left" w:pos="2160"/>
        <w:tab w:val="right" w:leader="dot" w:pos="8730"/>
      </w:tabs>
      <w:ind w:left="2160" w:hanging="1440"/>
    </w:pPr>
    <w:rPr>
      <w:rFonts w:ascii="Arial" w:hAnsi="Arial" w:cs="Arial"/>
      <w:sz w:val="22"/>
      <w:szCs w:val="21"/>
    </w:rPr>
  </w:style>
  <w:style w:type="paragraph" w:styleId="TOC7">
    <w:name w:val="toc 7"/>
    <w:basedOn w:val="Normal"/>
    <w:next w:val="Normal"/>
    <w:autoRedefine/>
    <w:uiPriority w:val="39"/>
    <w:rsid w:val="007E09D9"/>
    <w:pPr>
      <w:tabs>
        <w:tab w:val="left" w:pos="2160"/>
        <w:tab w:val="right" w:pos="8640"/>
      </w:tabs>
      <w:ind w:left="720"/>
    </w:pPr>
    <w:rPr>
      <w:rFonts w:ascii="Arial" w:hAnsi="Arial" w:cs="Arial"/>
      <w:sz w:val="22"/>
      <w:szCs w:val="21"/>
    </w:rPr>
  </w:style>
  <w:style w:type="paragraph" w:styleId="TOC8">
    <w:name w:val="toc 8"/>
    <w:basedOn w:val="Normal"/>
    <w:next w:val="Normal"/>
    <w:autoRedefine/>
    <w:uiPriority w:val="39"/>
    <w:rsid w:val="007E09D9"/>
    <w:pPr>
      <w:ind w:left="1400"/>
    </w:pPr>
    <w:rPr>
      <w:szCs w:val="21"/>
    </w:rPr>
  </w:style>
  <w:style w:type="paragraph" w:styleId="TOC9">
    <w:name w:val="toc 9"/>
    <w:basedOn w:val="Normal"/>
    <w:next w:val="Normal"/>
    <w:autoRedefine/>
    <w:uiPriority w:val="39"/>
    <w:rsid w:val="007E09D9"/>
    <w:pPr>
      <w:ind w:left="1600"/>
    </w:pPr>
    <w:rPr>
      <w:szCs w:val="21"/>
    </w:rPr>
  </w:style>
  <w:style w:type="paragraph" w:customStyle="1" w:styleId="Troubleshooting">
    <w:name w:val="Troubleshooting"/>
    <w:basedOn w:val="ALERT"/>
    <w:rsid w:val="00447662"/>
    <w:pPr>
      <w:numPr>
        <w:numId w:val="9"/>
      </w:numPr>
      <w:tabs>
        <w:tab w:val="clear" w:pos="2880"/>
        <w:tab w:val="num" w:pos="1440"/>
      </w:tabs>
      <w:ind w:left="2520" w:hanging="1800"/>
    </w:pPr>
  </w:style>
  <w:style w:type="paragraph" w:customStyle="1" w:styleId="Version">
    <w:name w:val="Version"/>
    <w:basedOn w:val="SubtitleCover"/>
    <w:rsid w:val="007E09D9"/>
    <w:pPr>
      <w:spacing w:after="600"/>
    </w:pPr>
    <w:rPr>
      <w:sz w:val="32"/>
    </w:rPr>
  </w:style>
  <w:style w:type="paragraph" w:customStyle="1" w:styleId="CodeTextIndent">
    <w:name w:val="Code Text Indent"/>
    <w:basedOn w:val="CodeText"/>
    <w:rsid w:val="007E09D9"/>
    <w:pPr>
      <w:tabs>
        <w:tab w:val="clear" w:pos="1080"/>
        <w:tab w:val="left" w:pos="-3150"/>
        <w:tab w:val="left" w:pos="1800"/>
      </w:tabs>
      <w:ind w:left="1800"/>
    </w:pPr>
  </w:style>
  <w:style w:type="paragraph" w:customStyle="1" w:styleId="Copyright">
    <w:name w:val="Copyright"/>
    <w:basedOn w:val="Normal"/>
    <w:rsid w:val="007E09D9"/>
    <w:pPr>
      <w:tabs>
        <w:tab w:val="left" w:pos="1022"/>
        <w:tab w:val="left" w:pos="1598"/>
        <w:tab w:val="left" w:pos="2160"/>
        <w:tab w:val="left" w:pos="2721"/>
        <w:tab w:val="left" w:pos="3297"/>
        <w:tab w:val="left" w:pos="3859"/>
        <w:tab w:val="left" w:pos="4435"/>
        <w:tab w:val="left" w:pos="4996"/>
        <w:tab w:val="left" w:pos="5558"/>
        <w:tab w:val="left" w:pos="6134"/>
        <w:tab w:val="left" w:pos="6696"/>
        <w:tab w:val="left" w:pos="7257"/>
        <w:tab w:val="left" w:pos="7833"/>
      </w:tabs>
      <w:autoSpaceDE w:val="0"/>
      <w:autoSpaceDN w:val="0"/>
      <w:adjustRightInd w:val="0"/>
      <w:spacing w:before="8000" w:after="300"/>
      <w:ind w:left="720"/>
    </w:pPr>
    <w:rPr>
      <w:rFonts w:ascii="Arial" w:hAnsi="Arial"/>
      <w:b/>
      <w:bCs/>
    </w:rPr>
  </w:style>
  <w:style w:type="paragraph" w:customStyle="1" w:styleId="Code">
    <w:name w:val="Code"/>
    <w:qFormat/>
    <w:rsid w:val="007E09D9"/>
    <w:rPr>
      <w:rFonts w:ascii="Courier New" w:hAnsi="Courier New"/>
    </w:rPr>
  </w:style>
  <w:style w:type="paragraph" w:customStyle="1" w:styleId="Contents">
    <w:name w:val="Contents"/>
    <w:basedOn w:val="ChapterSubtitle"/>
    <w:rsid w:val="007E09D9"/>
    <w:pPr>
      <w:jc w:val="right"/>
    </w:pPr>
  </w:style>
  <w:style w:type="paragraph" w:customStyle="1" w:styleId="HeaderCover">
    <w:name w:val="Header Cover"/>
    <w:basedOn w:val="HeaderFirst"/>
    <w:rsid w:val="007E09D9"/>
    <w:pPr>
      <w:ind w:right="-1728"/>
    </w:pPr>
  </w:style>
  <w:style w:type="paragraph" w:customStyle="1" w:styleId="HeadingBase">
    <w:name w:val="Heading Base"/>
    <w:basedOn w:val="Normal"/>
    <w:next w:val="BodyText"/>
    <w:rsid w:val="007E09D9"/>
    <w:pPr>
      <w:keepNext/>
      <w:keepLines/>
      <w:spacing w:before="140" w:line="220" w:lineRule="atLeast"/>
    </w:pPr>
    <w:rPr>
      <w:spacing w:val="-4"/>
      <w:kern w:val="28"/>
      <w:sz w:val="22"/>
    </w:rPr>
  </w:style>
  <w:style w:type="paragraph" w:customStyle="1" w:styleId="ChapterNum">
    <w:name w:val="Chapter Num"/>
    <w:basedOn w:val="Normal"/>
    <w:next w:val="ChapterSubtitle"/>
    <w:rsid w:val="007E09D9"/>
    <w:pPr>
      <w:tabs>
        <w:tab w:val="left" w:pos="0"/>
      </w:tabs>
      <w:ind w:right="58"/>
    </w:pPr>
    <w:rPr>
      <w:rFonts w:ascii="Arial" w:hAnsi="Arial" w:cs="Arial"/>
      <w:b/>
      <w:bCs/>
      <w:smallCaps/>
      <w:spacing w:val="-40"/>
      <w:position w:val="-16"/>
      <w:sz w:val="36"/>
    </w:rPr>
  </w:style>
  <w:style w:type="paragraph" w:customStyle="1" w:styleId="AppendixNum">
    <w:name w:val="Appendix Num"/>
    <w:basedOn w:val="ChapterNum"/>
    <w:next w:val="AppendixSubtitle"/>
    <w:rsid w:val="007E09D9"/>
  </w:style>
  <w:style w:type="paragraph" w:customStyle="1" w:styleId="AppendixSubtitle">
    <w:name w:val="Appendix Subtitle"/>
    <w:basedOn w:val="ChapterSubtitle"/>
    <w:next w:val="BodyText"/>
    <w:rsid w:val="007E09D9"/>
    <w:rPr>
      <w:b/>
      <w:bCs/>
    </w:rPr>
  </w:style>
  <w:style w:type="paragraph" w:customStyle="1" w:styleId="IndexBase">
    <w:name w:val="Index Base"/>
    <w:basedOn w:val="Normal"/>
    <w:rsid w:val="007E09D9"/>
    <w:pPr>
      <w:spacing w:line="240" w:lineRule="atLeast"/>
      <w:ind w:left="360" w:hanging="360"/>
    </w:pPr>
    <w:rPr>
      <w:rFonts w:ascii="Arial" w:hAnsi="Arial"/>
      <w:spacing w:val="-5"/>
      <w:sz w:val="18"/>
    </w:rPr>
  </w:style>
  <w:style w:type="character" w:customStyle="1" w:styleId="Superscript">
    <w:name w:val="Superscript"/>
    <w:rsid w:val="007E09D9"/>
    <w:rPr>
      <w:rFonts w:ascii="Arial" w:hAnsi="Arial"/>
      <w:sz w:val="20"/>
      <w:vertAlign w:val="superscript"/>
    </w:rPr>
  </w:style>
  <w:style w:type="paragraph" w:customStyle="1" w:styleId="TOCBase">
    <w:name w:val="TOC Base"/>
    <w:basedOn w:val="Normal"/>
    <w:rsid w:val="007E09D9"/>
    <w:pPr>
      <w:tabs>
        <w:tab w:val="right" w:leader="dot" w:pos="6480"/>
      </w:tabs>
      <w:spacing w:after="240" w:line="240" w:lineRule="atLeast"/>
    </w:pPr>
  </w:style>
  <w:style w:type="character" w:styleId="PageNumber">
    <w:name w:val="page number"/>
    <w:rsid w:val="007E09D9"/>
    <w:rPr>
      <w:rFonts w:cs="Times New Roman"/>
    </w:rPr>
  </w:style>
  <w:style w:type="paragraph" w:customStyle="1" w:styleId="FooterCover">
    <w:name w:val="Footer Cover"/>
    <w:basedOn w:val="Footer"/>
    <w:rsid w:val="007E09D9"/>
    <w:pPr>
      <w:pBdr>
        <w:top w:val="none" w:sz="0" w:space="0" w:color="auto"/>
      </w:pBdr>
    </w:pPr>
  </w:style>
  <w:style w:type="paragraph" w:customStyle="1" w:styleId="CoverGraphic">
    <w:name w:val="Cover Graphic"/>
    <w:basedOn w:val="BodyText"/>
    <w:rsid w:val="007E09D9"/>
    <w:pPr>
      <w:tabs>
        <w:tab w:val="left" w:pos="-1170"/>
      </w:tabs>
      <w:spacing w:before="0" w:after="0"/>
      <w:ind w:left="0"/>
      <w:jc w:val="center"/>
    </w:pPr>
  </w:style>
  <w:style w:type="paragraph" w:customStyle="1" w:styleId="NoteStep">
    <w:name w:val="Note Step"/>
    <w:basedOn w:val="Normal"/>
    <w:rsid w:val="007E09D9"/>
    <w:pPr>
      <w:numPr>
        <w:ilvl w:val="2"/>
        <w:numId w:val="12"/>
      </w:numPr>
      <w:tabs>
        <w:tab w:val="clear" w:pos="2700"/>
        <w:tab w:val="num" w:pos="2520"/>
        <w:tab w:val="left" w:pos="8784"/>
      </w:tabs>
      <w:spacing w:before="120" w:after="120"/>
      <w:ind w:left="2520" w:hanging="720"/>
    </w:pPr>
    <w:rPr>
      <w:rFonts w:ascii="Arial" w:hAnsi="Arial"/>
      <w:color w:val="000000"/>
      <w:sz w:val="20"/>
    </w:rPr>
  </w:style>
  <w:style w:type="paragraph" w:customStyle="1" w:styleId="DefinitionList">
    <w:name w:val="Definition List"/>
    <w:basedOn w:val="Normal"/>
    <w:next w:val="DefinitionTerm"/>
    <w:rsid w:val="007E09D9"/>
    <w:pPr>
      <w:tabs>
        <w:tab w:val="left" w:pos="-2250"/>
        <w:tab w:val="left" w:pos="1800"/>
      </w:tabs>
      <w:spacing w:after="60"/>
      <w:ind w:left="1440"/>
    </w:pPr>
    <w:rPr>
      <w:rFonts w:ascii="Arial" w:hAnsi="Arial" w:cs="Arial"/>
      <w:bCs/>
      <w:sz w:val="20"/>
      <w:lang w:bidi="ar-EG"/>
    </w:rPr>
  </w:style>
  <w:style w:type="paragraph" w:customStyle="1" w:styleId="DefinitionTerm">
    <w:name w:val="Definition Term"/>
    <w:basedOn w:val="DefinitionList"/>
    <w:next w:val="DefinitionList"/>
    <w:rsid w:val="007E09D9"/>
    <w:pPr>
      <w:keepNext/>
      <w:spacing w:before="180" w:after="120"/>
      <w:ind w:hanging="360"/>
    </w:pPr>
    <w:rPr>
      <w:b/>
    </w:rPr>
  </w:style>
  <w:style w:type="paragraph" w:customStyle="1" w:styleId="NoteIndented">
    <w:name w:val="Note Indented"/>
    <w:basedOn w:val="Normal"/>
    <w:rsid w:val="007E09D9"/>
    <w:pPr>
      <w:tabs>
        <w:tab w:val="num" w:pos="2160"/>
      </w:tabs>
      <w:spacing w:before="120" w:after="120"/>
      <w:ind w:left="2160" w:hanging="720"/>
    </w:pPr>
    <w:rPr>
      <w:rFonts w:ascii="Arial" w:hAnsi="Arial" w:cs="Arial"/>
      <w:color w:val="000000"/>
      <w:sz w:val="20"/>
      <w:szCs w:val="20"/>
    </w:rPr>
  </w:style>
  <w:style w:type="paragraph" w:customStyle="1" w:styleId="StepIndent">
    <w:name w:val="Step Indent"/>
    <w:basedOn w:val="ListNumber3"/>
    <w:rsid w:val="007E09D9"/>
    <w:pPr>
      <w:tabs>
        <w:tab w:val="clear" w:pos="2160"/>
        <w:tab w:val="left" w:pos="1800"/>
      </w:tabs>
      <w:ind w:left="1800" w:firstLine="0"/>
    </w:pPr>
  </w:style>
  <w:style w:type="paragraph" w:customStyle="1" w:styleId="Step">
    <w:name w:val="Step"/>
    <w:basedOn w:val="Normal"/>
    <w:rsid w:val="007E09D9"/>
    <w:pPr>
      <w:tabs>
        <w:tab w:val="left" w:pos="1800"/>
      </w:tabs>
      <w:spacing w:before="120" w:after="120"/>
      <w:ind w:left="1800" w:hanging="1080"/>
    </w:pPr>
    <w:rPr>
      <w:rFonts w:ascii="Arial" w:hAnsi="Arial" w:cs="Arial"/>
      <w:bCs/>
      <w:color w:val="000000"/>
      <w:sz w:val="20"/>
    </w:rPr>
  </w:style>
  <w:style w:type="paragraph" w:styleId="TOAHeading">
    <w:name w:val="toa heading"/>
    <w:basedOn w:val="Normal"/>
    <w:next w:val="Normal"/>
    <w:semiHidden/>
    <w:rsid w:val="007E09D9"/>
    <w:pPr>
      <w:spacing w:before="120"/>
    </w:pPr>
    <w:rPr>
      <w:rFonts w:ascii="Arial" w:hAnsi="Arial" w:cs="Arial"/>
      <w:b/>
      <w:bCs/>
    </w:rPr>
  </w:style>
  <w:style w:type="character" w:customStyle="1" w:styleId="copyright1">
    <w:name w:val="copyright1"/>
    <w:rsid w:val="007E09D9"/>
    <w:rPr>
      <w:rFonts w:cs="Times New Roman"/>
      <w:color w:val="000000"/>
      <w:sz w:val="14"/>
      <w:szCs w:val="14"/>
    </w:rPr>
  </w:style>
  <w:style w:type="paragraph" w:customStyle="1" w:styleId="FigureNotes">
    <w:name w:val="Figure Notes"/>
    <w:basedOn w:val="BodyText"/>
    <w:next w:val="BodyTextIndent"/>
    <w:rsid w:val="007E09D9"/>
    <w:pPr>
      <w:numPr>
        <w:numId w:val="13"/>
      </w:numPr>
      <w:ind w:hanging="1296"/>
    </w:pPr>
    <w:rPr>
      <w:rFonts w:ascii="Arial (W1)" w:hAnsi="Arial (W1)"/>
      <w:sz w:val="18"/>
    </w:rPr>
  </w:style>
  <w:style w:type="paragraph" w:customStyle="1" w:styleId="FigureNoteIndent">
    <w:name w:val="Figure Note Indent"/>
    <w:basedOn w:val="BodyTextIndent"/>
    <w:rsid w:val="007E09D9"/>
    <w:pPr>
      <w:numPr>
        <w:numId w:val="14"/>
      </w:numPr>
      <w:tabs>
        <w:tab w:val="clear" w:pos="3960"/>
        <w:tab w:val="num" w:pos="2160"/>
      </w:tabs>
      <w:spacing w:after="0"/>
      <w:ind w:left="2160"/>
    </w:pPr>
    <w:rPr>
      <w:rFonts w:ascii="Arial (W1)" w:hAnsi="Arial (W1)"/>
      <w:sz w:val="18"/>
    </w:rPr>
  </w:style>
  <w:style w:type="paragraph" w:customStyle="1" w:styleId="FigureCaption">
    <w:name w:val="Figure Caption"/>
    <w:basedOn w:val="BodyText"/>
    <w:next w:val="BodyText"/>
    <w:rsid w:val="007E09D9"/>
    <w:pPr>
      <w:tabs>
        <w:tab w:val="num" w:pos="1440"/>
      </w:tabs>
      <w:spacing w:before="0"/>
      <w:ind w:left="1440" w:hanging="720"/>
    </w:pPr>
    <w:rPr>
      <w:i/>
      <w:sz w:val="18"/>
    </w:rPr>
  </w:style>
  <w:style w:type="paragraph" w:customStyle="1" w:styleId="BodySingle">
    <w:name w:val="Body Single"/>
    <w:basedOn w:val="Normal"/>
    <w:rsid w:val="007E09D9"/>
    <w:pPr>
      <w:widowControl w:val="0"/>
      <w:autoSpaceDE w:val="0"/>
      <w:autoSpaceDN w:val="0"/>
      <w:adjustRightInd w:val="0"/>
      <w:spacing w:after="220"/>
      <w:jc w:val="both"/>
    </w:pPr>
    <w:rPr>
      <w:rFonts w:ascii="Arial" w:hAnsi="Arial" w:cs="Arial"/>
      <w:sz w:val="22"/>
      <w:szCs w:val="22"/>
    </w:rPr>
  </w:style>
  <w:style w:type="paragraph" w:customStyle="1" w:styleId="Titlepage">
    <w:name w:val="Titlepage"/>
    <w:basedOn w:val="Normal"/>
    <w:rsid w:val="007E09D9"/>
    <w:pPr>
      <w:ind w:left="-1710"/>
    </w:pPr>
    <w:rPr>
      <w:sz w:val="20"/>
    </w:rPr>
  </w:style>
  <w:style w:type="paragraph" w:customStyle="1" w:styleId="Author">
    <w:name w:val="Author"/>
    <w:basedOn w:val="Normal"/>
    <w:rsid w:val="007E09D9"/>
    <w:pPr>
      <w:ind w:left="4320"/>
    </w:pPr>
    <w:rPr>
      <w:bCs/>
      <w:i/>
      <w:iCs/>
    </w:rPr>
  </w:style>
  <w:style w:type="paragraph" w:customStyle="1" w:styleId="ListofFigures">
    <w:name w:val="List of Figures"/>
    <w:basedOn w:val="Contents"/>
    <w:rsid w:val="007E09D9"/>
  </w:style>
  <w:style w:type="paragraph" w:customStyle="1" w:styleId="ListofTables">
    <w:name w:val="List of Tables"/>
    <w:basedOn w:val="Contents"/>
    <w:rsid w:val="007E09D9"/>
  </w:style>
  <w:style w:type="paragraph" w:customStyle="1" w:styleId="Reference">
    <w:name w:val="Reference"/>
    <w:basedOn w:val="ListNumber"/>
    <w:rsid w:val="007E09D9"/>
    <w:pPr>
      <w:numPr>
        <w:numId w:val="15"/>
      </w:numPr>
      <w:tabs>
        <w:tab w:val="clear" w:pos="1440"/>
      </w:tabs>
      <w:spacing w:before="0" w:after="240"/>
      <w:ind w:right="360"/>
    </w:pPr>
    <w:rPr>
      <w:rFonts w:ascii="Helvetica" w:hAnsi="Helvetica" w:cs="Times New Roman"/>
      <w:noProof/>
      <w:spacing w:val="-5"/>
      <w:sz w:val="16"/>
      <w:szCs w:val="20"/>
    </w:rPr>
  </w:style>
  <w:style w:type="paragraph" w:customStyle="1" w:styleId="RevisionHistory">
    <w:name w:val="Revision History"/>
    <w:basedOn w:val="Contents"/>
    <w:rsid w:val="007E09D9"/>
  </w:style>
  <w:style w:type="paragraph" w:customStyle="1" w:styleId="ReferenceList">
    <w:name w:val="Reference List"/>
    <w:basedOn w:val="BodyText"/>
    <w:rsid w:val="007E09D9"/>
    <w:pPr>
      <w:ind w:hanging="720"/>
    </w:pPr>
  </w:style>
  <w:style w:type="paragraph" w:styleId="NormalWeb">
    <w:name w:val="Normal (Web)"/>
    <w:basedOn w:val="Normal"/>
    <w:rsid w:val="00E42B3D"/>
    <w:pPr>
      <w:spacing w:before="100" w:beforeAutospacing="1" w:after="100" w:afterAutospacing="1"/>
    </w:pPr>
  </w:style>
  <w:style w:type="paragraph" w:customStyle="1" w:styleId="p">
    <w:name w:val="p"/>
    <w:basedOn w:val="Normal"/>
    <w:rsid w:val="00854737"/>
    <w:pPr>
      <w:spacing w:before="100" w:beforeAutospacing="1" w:after="100" w:afterAutospacing="1"/>
    </w:pPr>
  </w:style>
  <w:style w:type="character" w:styleId="Emphasis">
    <w:name w:val="Emphasis"/>
    <w:qFormat/>
    <w:rsid w:val="00854737"/>
    <w:rPr>
      <w:rFonts w:cs="Times New Roman"/>
      <w:i/>
      <w:iCs/>
    </w:rPr>
  </w:style>
  <w:style w:type="character" w:styleId="Strong">
    <w:name w:val="Strong"/>
    <w:qFormat/>
    <w:rsid w:val="00854737"/>
    <w:rPr>
      <w:rFonts w:cs="Times New Roman"/>
      <w:b/>
      <w:bCs/>
    </w:rPr>
  </w:style>
  <w:style w:type="paragraph" w:styleId="BalloonText">
    <w:name w:val="Balloon Text"/>
    <w:basedOn w:val="Normal"/>
    <w:link w:val="BalloonTextChar"/>
    <w:rsid w:val="00A04EA9"/>
    <w:rPr>
      <w:rFonts w:ascii="Tahoma" w:hAnsi="Tahoma" w:cs="Tahoma"/>
      <w:sz w:val="16"/>
      <w:szCs w:val="16"/>
    </w:rPr>
  </w:style>
  <w:style w:type="character" w:customStyle="1" w:styleId="BalloonTextChar">
    <w:name w:val="Balloon Text Char"/>
    <w:link w:val="BalloonText"/>
    <w:locked/>
    <w:rsid w:val="00A04EA9"/>
    <w:rPr>
      <w:rFonts w:ascii="Tahoma" w:hAnsi="Tahoma" w:cs="Tahoma"/>
      <w:sz w:val="16"/>
      <w:szCs w:val="16"/>
    </w:rPr>
  </w:style>
  <w:style w:type="paragraph" w:styleId="ListParagraph">
    <w:name w:val="List Paragraph"/>
    <w:basedOn w:val="Normal"/>
    <w:uiPriority w:val="34"/>
    <w:qFormat/>
    <w:rsid w:val="00447662"/>
    <w:pPr>
      <w:spacing w:after="200" w:line="276" w:lineRule="auto"/>
      <w:ind w:left="720"/>
      <w:contextualSpacing/>
    </w:pPr>
    <w:rPr>
      <w:rFonts w:ascii="Calibri" w:hAnsi="Calibri"/>
      <w:sz w:val="22"/>
      <w:szCs w:val="22"/>
    </w:rPr>
  </w:style>
  <w:style w:type="table" w:styleId="TableGrid">
    <w:name w:val="Table Grid"/>
    <w:basedOn w:val="TableNormal"/>
    <w:rsid w:val="008C6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47662"/>
    <w:rPr>
      <w:rFonts w:ascii="Calibri" w:hAnsi="Calibri"/>
      <w:sz w:val="22"/>
      <w:szCs w:val="22"/>
    </w:rPr>
  </w:style>
  <w:style w:type="paragraph" w:styleId="EndnoteText">
    <w:name w:val="endnote text"/>
    <w:basedOn w:val="Normal"/>
    <w:link w:val="EndnoteTextChar"/>
    <w:rsid w:val="00D7414B"/>
    <w:rPr>
      <w:sz w:val="20"/>
      <w:szCs w:val="20"/>
    </w:rPr>
  </w:style>
  <w:style w:type="character" w:customStyle="1" w:styleId="EndnoteTextChar">
    <w:name w:val="Endnote Text Char"/>
    <w:link w:val="EndnoteText"/>
    <w:locked/>
    <w:rsid w:val="00D7414B"/>
    <w:rPr>
      <w:rFonts w:cs="Times New Roman"/>
    </w:rPr>
  </w:style>
  <w:style w:type="character" w:styleId="EndnoteReference">
    <w:name w:val="endnote reference"/>
    <w:rsid w:val="00D7414B"/>
    <w:rPr>
      <w:rFonts w:cs="Times New Roman"/>
      <w:vertAlign w:val="superscript"/>
    </w:rPr>
  </w:style>
  <w:style w:type="paragraph" w:styleId="Revision">
    <w:name w:val="Revision"/>
    <w:hidden/>
    <w:uiPriority w:val="99"/>
    <w:semiHidden/>
    <w:rsid w:val="00B75AC4"/>
    <w:rPr>
      <w:sz w:val="24"/>
      <w:szCs w:val="24"/>
    </w:rPr>
  </w:style>
  <w:style w:type="character" w:styleId="BookTitle">
    <w:name w:val="Book Title"/>
    <w:uiPriority w:val="33"/>
    <w:qFormat/>
    <w:rsid w:val="00B2766A"/>
    <w:rPr>
      <w:rFonts w:cs="Times New Roman"/>
      <w:b/>
      <w:bCs/>
      <w:smallCaps/>
      <w:spacing w:val="5"/>
    </w:rPr>
  </w:style>
  <w:style w:type="character" w:styleId="FollowedHyperlink">
    <w:name w:val="FollowedHyperlink"/>
    <w:rsid w:val="00447662"/>
    <w:rPr>
      <w:rFonts w:cs="Times New Roman"/>
      <w:color w:val="800080"/>
      <w:u w:val="single"/>
    </w:rPr>
  </w:style>
  <w:style w:type="table" w:styleId="MediumGrid1-Accent1">
    <w:name w:val="Medium Grid 1 Accent 1"/>
    <w:basedOn w:val="TableNormal"/>
    <w:uiPriority w:val="67"/>
    <w:rsid w:val="00F73DEC"/>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rFonts w:cs="Times New Roman"/>
        <w:b/>
        <w:bCs/>
      </w:rPr>
    </w:tblStylePr>
    <w:tblStylePr w:type="lastRow">
      <w:rPr>
        <w:rFonts w:cs="Times New Roman"/>
        <w:b/>
        <w:bCs/>
      </w:rPr>
      <w:tblPr/>
      <w:tcPr>
        <w:tcBorders>
          <w:top w:val="single" w:sz="18" w:space="0" w:color="7BA0CD"/>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table" w:styleId="MediumGrid3-Accent1">
    <w:name w:val="Medium Grid 3 Accent 1"/>
    <w:basedOn w:val="TableNormal"/>
    <w:uiPriority w:val="69"/>
    <w:rsid w:val="00F73DEC"/>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styleId="FootnoteText">
    <w:name w:val="footnote text"/>
    <w:basedOn w:val="Normal"/>
    <w:link w:val="FootnoteTextChar"/>
    <w:rsid w:val="00E67DD7"/>
    <w:rPr>
      <w:sz w:val="20"/>
      <w:szCs w:val="20"/>
    </w:rPr>
  </w:style>
  <w:style w:type="character" w:customStyle="1" w:styleId="FootnoteTextChar">
    <w:name w:val="Footnote Text Char"/>
    <w:link w:val="FootnoteText"/>
    <w:locked/>
    <w:rsid w:val="00E67DD7"/>
    <w:rPr>
      <w:rFonts w:cs="Times New Roman"/>
    </w:rPr>
  </w:style>
  <w:style w:type="character" w:styleId="FootnoteReference">
    <w:name w:val="footnote reference"/>
    <w:rsid w:val="00E67DD7"/>
    <w:rPr>
      <w:rFonts w:cs="Times New Roman"/>
      <w:vertAlign w:val="superscript"/>
    </w:rPr>
  </w:style>
  <w:style w:type="paragraph" w:customStyle="1" w:styleId="Appendix">
    <w:name w:val="Appendix"/>
    <w:basedOn w:val="Heading1"/>
    <w:link w:val="AppendixChar"/>
    <w:qFormat/>
    <w:rsid w:val="0049268D"/>
  </w:style>
  <w:style w:type="character" w:customStyle="1" w:styleId="AppendixChar">
    <w:name w:val="Appendix Char"/>
    <w:basedOn w:val="Heading1Char"/>
    <w:link w:val="Appendix"/>
    <w:locked/>
    <w:rsid w:val="0049268D"/>
    <w:rPr>
      <w:rFonts w:ascii="Arial" w:hAnsi="Arial" w:cs="Arial"/>
      <w:b/>
      <w:color w:val="000000"/>
      <w:kern w:val="28"/>
      <w:sz w:val="40"/>
      <w:szCs w:val="24"/>
    </w:rPr>
  </w:style>
  <w:style w:type="table" w:styleId="MediumShading1-Accent1">
    <w:name w:val="Medium Shading 1 Accent 1"/>
    <w:basedOn w:val="TableNormal"/>
    <w:uiPriority w:val="63"/>
    <w:rsid w:val="00EE07BB"/>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rFonts w:cs="Times New Roman"/>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rFonts w:cs="Times New Roman"/>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3DFEE"/>
      </w:tcPr>
    </w:tblStylePr>
    <w:tblStylePr w:type="band1Horz">
      <w:rPr>
        <w:rFonts w:cs="Times New Roman"/>
      </w:rPr>
      <w:tblPr/>
      <w:tcPr>
        <w:tcBorders>
          <w:insideH w:val="nil"/>
          <w:insideV w:val="nil"/>
        </w:tcBorders>
        <w:shd w:val="clear" w:color="auto" w:fill="D3DFEE"/>
      </w:tcPr>
    </w:tblStylePr>
    <w:tblStylePr w:type="band2Horz">
      <w:rPr>
        <w:rFonts w:cs="Times New Roman"/>
      </w:rPr>
      <w:tblPr/>
      <w:tcPr>
        <w:tcBorders>
          <w:insideH w:val="nil"/>
          <w:insideV w:val="nil"/>
        </w:tcBorders>
      </w:tcPr>
    </w:tblStylePr>
  </w:style>
  <w:style w:type="character" w:customStyle="1" w:styleId="text1">
    <w:name w:val="text1"/>
    <w:rsid w:val="00E94AD1"/>
    <w:rPr>
      <w:rFonts w:ascii="Arial" w:hAnsi="Arial" w:cs="Arial"/>
      <w:sz w:val="17"/>
      <w:szCs w:val="17"/>
    </w:rPr>
  </w:style>
  <w:style w:type="character" w:customStyle="1" w:styleId="text3">
    <w:name w:val="text3"/>
    <w:rsid w:val="00E94AD1"/>
    <w:rPr>
      <w:rFonts w:ascii="Arial" w:hAnsi="Arial" w:cs="Arial"/>
      <w:sz w:val="17"/>
      <w:szCs w:val="17"/>
    </w:rPr>
  </w:style>
  <w:style w:type="character" w:customStyle="1" w:styleId="text5">
    <w:name w:val="text5"/>
    <w:rsid w:val="00E94AD1"/>
    <w:rPr>
      <w:rFonts w:ascii="Arial" w:hAnsi="Arial" w:cs="Arial"/>
      <w:sz w:val="17"/>
      <w:szCs w:val="17"/>
    </w:rPr>
  </w:style>
  <w:style w:type="character" w:customStyle="1" w:styleId="text7">
    <w:name w:val="text7"/>
    <w:rsid w:val="00E94AD1"/>
    <w:rPr>
      <w:rFonts w:ascii="Arial" w:hAnsi="Arial" w:cs="Arial"/>
      <w:sz w:val="17"/>
      <w:szCs w:val="17"/>
    </w:rPr>
  </w:style>
  <w:style w:type="character" w:customStyle="1" w:styleId="text9">
    <w:name w:val="text9"/>
    <w:rsid w:val="00E94AD1"/>
    <w:rPr>
      <w:rFonts w:ascii="Arial" w:hAnsi="Arial" w:cs="Arial"/>
      <w:sz w:val="17"/>
      <w:szCs w:val="17"/>
    </w:rPr>
  </w:style>
  <w:style w:type="character" w:customStyle="1" w:styleId="text11">
    <w:name w:val="text11"/>
    <w:rsid w:val="00E94AD1"/>
    <w:rPr>
      <w:rFonts w:ascii="Arial" w:hAnsi="Arial" w:cs="Arial"/>
      <w:sz w:val="17"/>
      <w:szCs w:val="17"/>
    </w:rPr>
  </w:style>
  <w:style w:type="character" w:customStyle="1" w:styleId="text13">
    <w:name w:val="text13"/>
    <w:rsid w:val="00E94AD1"/>
    <w:rPr>
      <w:rFonts w:ascii="Arial" w:hAnsi="Arial" w:cs="Arial"/>
      <w:sz w:val="17"/>
      <w:szCs w:val="17"/>
    </w:rPr>
  </w:style>
  <w:style w:type="character" w:customStyle="1" w:styleId="text15">
    <w:name w:val="text15"/>
    <w:rsid w:val="00E94AD1"/>
    <w:rPr>
      <w:rFonts w:ascii="Arial" w:hAnsi="Arial" w:cs="Arial"/>
      <w:sz w:val="17"/>
      <w:szCs w:val="17"/>
    </w:rPr>
  </w:style>
  <w:style w:type="character" w:customStyle="1" w:styleId="text17">
    <w:name w:val="text17"/>
    <w:rsid w:val="00E94AD1"/>
    <w:rPr>
      <w:rFonts w:ascii="Arial" w:hAnsi="Arial" w:cs="Arial"/>
      <w:sz w:val="17"/>
      <w:szCs w:val="17"/>
    </w:rPr>
  </w:style>
  <w:style w:type="character" w:customStyle="1" w:styleId="text19">
    <w:name w:val="text19"/>
    <w:rsid w:val="00E94AD1"/>
    <w:rPr>
      <w:rFonts w:ascii="Arial" w:hAnsi="Arial" w:cs="Arial"/>
      <w:sz w:val="17"/>
      <w:szCs w:val="17"/>
    </w:rPr>
  </w:style>
  <w:style w:type="character" w:customStyle="1" w:styleId="text21">
    <w:name w:val="text21"/>
    <w:rsid w:val="00E94AD1"/>
    <w:rPr>
      <w:rFonts w:ascii="Arial" w:hAnsi="Arial" w:cs="Arial"/>
      <w:sz w:val="17"/>
      <w:szCs w:val="17"/>
    </w:rPr>
  </w:style>
  <w:style w:type="character" w:customStyle="1" w:styleId="text23">
    <w:name w:val="text23"/>
    <w:rsid w:val="00E94AD1"/>
    <w:rPr>
      <w:rFonts w:ascii="Arial" w:hAnsi="Arial" w:cs="Arial"/>
      <w:sz w:val="17"/>
      <w:szCs w:val="17"/>
    </w:rPr>
  </w:style>
  <w:style w:type="character" w:customStyle="1" w:styleId="text25">
    <w:name w:val="text25"/>
    <w:rsid w:val="00E94AD1"/>
    <w:rPr>
      <w:rFonts w:ascii="Arial" w:hAnsi="Arial" w:cs="Arial"/>
      <w:sz w:val="17"/>
      <w:szCs w:val="17"/>
    </w:rPr>
  </w:style>
  <w:style w:type="character" w:customStyle="1" w:styleId="text27">
    <w:name w:val="text27"/>
    <w:rsid w:val="00E94AD1"/>
    <w:rPr>
      <w:rFonts w:ascii="Arial" w:hAnsi="Arial" w:cs="Arial"/>
      <w:sz w:val="17"/>
      <w:szCs w:val="17"/>
    </w:rPr>
  </w:style>
  <w:style w:type="character" w:customStyle="1" w:styleId="text29">
    <w:name w:val="text29"/>
    <w:rsid w:val="00E94AD1"/>
    <w:rPr>
      <w:rFonts w:ascii="Arial" w:hAnsi="Arial" w:cs="Arial"/>
      <w:sz w:val="17"/>
      <w:szCs w:val="17"/>
    </w:rPr>
  </w:style>
  <w:style w:type="character" w:customStyle="1" w:styleId="text31">
    <w:name w:val="text31"/>
    <w:rsid w:val="00E94AD1"/>
    <w:rPr>
      <w:rFonts w:ascii="Arial" w:hAnsi="Arial" w:cs="Arial"/>
      <w:sz w:val="17"/>
      <w:szCs w:val="17"/>
    </w:rPr>
  </w:style>
  <w:style w:type="character" w:customStyle="1" w:styleId="text33">
    <w:name w:val="text33"/>
    <w:rsid w:val="00E94AD1"/>
    <w:rPr>
      <w:rFonts w:ascii="Arial" w:hAnsi="Arial" w:cs="Arial"/>
      <w:sz w:val="17"/>
      <w:szCs w:val="17"/>
    </w:rPr>
  </w:style>
  <w:style w:type="character" w:customStyle="1" w:styleId="text35">
    <w:name w:val="text35"/>
    <w:rsid w:val="00E94AD1"/>
    <w:rPr>
      <w:rFonts w:ascii="Arial" w:hAnsi="Arial" w:cs="Arial"/>
      <w:sz w:val="17"/>
      <w:szCs w:val="17"/>
    </w:rPr>
  </w:style>
  <w:style w:type="character" w:customStyle="1" w:styleId="text37">
    <w:name w:val="text37"/>
    <w:rsid w:val="00E94AD1"/>
    <w:rPr>
      <w:rFonts w:ascii="Arial" w:hAnsi="Arial" w:cs="Arial"/>
      <w:sz w:val="17"/>
      <w:szCs w:val="17"/>
    </w:rPr>
  </w:style>
  <w:style w:type="character" w:customStyle="1" w:styleId="text39">
    <w:name w:val="text39"/>
    <w:rsid w:val="00E94AD1"/>
    <w:rPr>
      <w:rFonts w:ascii="Arial" w:hAnsi="Arial" w:cs="Arial"/>
      <w:sz w:val="17"/>
      <w:szCs w:val="17"/>
    </w:rPr>
  </w:style>
  <w:style w:type="character" w:customStyle="1" w:styleId="left">
    <w:name w:val="left"/>
    <w:basedOn w:val="DefaultParagraphFont"/>
    <w:rsid w:val="00C1423D"/>
  </w:style>
  <w:style w:type="table" w:styleId="GridTable5Dark-Accent1">
    <w:name w:val="Grid Table 5 Dark Accent 1"/>
    <w:basedOn w:val="TableNormal"/>
    <w:uiPriority w:val="50"/>
    <w:rsid w:val="0074076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ListTable3-Accent1">
    <w:name w:val="List Table 3 Accent 1"/>
    <w:basedOn w:val="TableNormal"/>
    <w:uiPriority w:val="48"/>
    <w:rsid w:val="00E63E94"/>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4-Accent1">
    <w:name w:val="List Table 4 Accent 1"/>
    <w:basedOn w:val="TableNormal"/>
    <w:uiPriority w:val="49"/>
    <w:rsid w:val="00DE1E5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ibm-w3search-vcard-noteid2">
    <w:name w:val="ibm-w3search-vcard-noteid2"/>
    <w:basedOn w:val="DefaultParagraphFont"/>
    <w:rsid w:val="00E75C7D"/>
    <w:rPr>
      <w:rFonts w:ascii="Arial" w:hAnsi="Arial" w:cs="Arial" w:hint="default"/>
    </w:rPr>
  </w:style>
  <w:style w:type="paragraph" w:customStyle="1" w:styleId="Base">
    <w:name w:val="Base"/>
    <w:basedOn w:val="Normal"/>
    <w:link w:val="BaseChar"/>
    <w:qFormat/>
    <w:rsid w:val="0045291E"/>
    <w:pPr>
      <w:ind w:left="720"/>
    </w:pPr>
    <w:rPr>
      <w:rFonts w:ascii="Arial" w:hAnsi="Arial"/>
      <w:sz w:val="20"/>
    </w:rPr>
  </w:style>
  <w:style w:type="character" w:customStyle="1" w:styleId="BaseChar">
    <w:name w:val="Base Char"/>
    <w:basedOn w:val="DefaultParagraphFont"/>
    <w:link w:val="Base"/>
    <w:rsid w:val="0045291E"/>
    <w:rPr>
      <w:rFonts w:ascii="Arial" w:hAnsi="Arial"/>
      <w:szCs w:val="24"/>
    </w:rPr>
  </w:style>
  <w:style w:type="paragraph" w:styleId="DocumentMap">
    <w:name w:val="Document Map"/>
    <w:basedOn w:val="Normal"/>
    <w:link w:val="DocumentMapChar"/>
    <w:uiPriority w:val="99"/>
    <w:semiHidden/>
    <w:unhideWhenUsed/>
    <w:locked/>
    <w:rsid w:val="009D459B"/>
  </w:style>
  <w:style w:type="character" w:customStyle="1" w:styleId="DocumentMapChar">
    <w:name w:val="Document Map Char"/>
    <w:basedOn w:val="DefaultParagraphFont"/>
    <w:link w:val="DocumentMap"/>
    <w:uiPriority w:val="99"/>
    <w:semiHidden/>
    <w:rsid w:val="009D459B"/>
    <w:rPr>
      <w:sz w:val="24"/>
      <w:szCs w:val="24"/>
    </w:rPr>
  </w:style>
  <w:style w:type="character" w:styleId="CommentReference">
    <w:name w:val="annotation reference"/>
    <w:basedOn w:val="DefaultParagraphFont"/>
    <w:uiPriority w:val="99"/>
    <w:semiHidden/>
    <w:unhideWhenUsed/>
    <w:locked/>
    <w:rsid w:val="00462E4D"/>
    <w:rPr>
      <w:sz w:val="18"/>
      <w:szCs w:val="18"/>
    </w:rPr>
  </w:style>
  <w:style w:type="paragraph" w:styleId="CommentText">
    <w:name w:val="annotation text"/>
    <w:basedOn w:val="Normal"/>
    <w:link w:val="CommentTextChar"/>
    <w:uiPriority w:val="99"/>
    <w:semiHidden/>
    <w:unhideWhenUsed/>
    <w:locked/>
    <w:rsid w:val="00462E4D"/>
  </w:style>
  <w:style w:type="character" w:customStyle="1" w:styleId="CommentTextChar">
    <w:name w:val="Comment Text Char"/>
    <w:basedOn w:val="DefaultParagraphFont"/>
    <w:link w:val="CommentText"/>
    <w:uiPriority w:val="99"/>
    <w:semiHidden/>
    <w:rsid w:val="00462E4D"/>
    <w:rPr>
      <w:sz w:val="24"/>
      <w:szCs w:val="24"/>
    </w:rPr>
  </w:style>
  <w:style w:type="paragraph" w:styleId="CommentSubject">
    <w:name w:val="annotation subject"/>
    <w:basedOn w:val="CommentText"/>
    <w:next w:val="CommentText"/>
    <w:link w:val="CommentSubjectChar"/>
    <w:uiPriority w:val="99"/>
    <w:semiHidden/>
    <w:unhideWhenUsed/>
    <w:locked/>
    <w:rsid w:val="00462E4D"/>
    <w:rPr>
      <w:b/>
      <w:bCs/>
      <w:sz w:val="20"/>
      <w:szCs w:val="20"/>
    </w:rPr>
  </w:style>
  <w:style w:type="character" w:customStyle="1" w:styleId="CommentSubjectChar">
    <w:name w:val="Comment Subject Char"/>
    <w:basedOn w:val="CommentTextChar"/>
    <w:link w:val="CommentSubject"/>
    <w:uiPriority w:val="99"/>
    <w:semiHidden/>
    <w:rsid w:val="00462E4D"/>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56042">
      <w:bodyDiv w:val="1"/>
      <w:marLeft w:val="0"/>
      <w:marRight w:val="0"/>
      <w:marTop w:val="0"/>
      <w:marBottom w:val="0"/>
      <w:divBdr>
        <w:top w:val="none" w:sz="0" w:space="0" w:color="auto"/>
        <w:left w:val="none" w:sz="0" w:space="0" w:color="auto"/>
        <w:bottom w:val="none" w:sz="0" w:space="0" w:color="auto"/>
        <w:right w:val="none" w:sz="0" w:space="0" w:color="auto"/>
      </w:divBdr>
    </w:div>
    <w:div w:id="83262128">
      <w:bodyDiv w:val="1"/>
      <w:marLeft w:val="0"/>
      <w:marRight w:val="0"/>
      <w:marTop w:val="0"/>
      <w:marBottom w:val="0"/>
      <w:divBdr>
        <w:top w:val="none" w:sz="0" w:space="0" w:color="auto"/>
        <w:left w:val="none" w:sz="0" w:space="0" w:color="auto"/>
        <w:bottom w:val="none" w:sz="0" w:space="0" w:color="auto"/>
        <w:right w:val="none" w:sz="0" w:space="0" w:color="auto"/>
      </w:divBdr>
    </w:div>
    <w:div w:id="101195813">
      <w:bodyDiv w:val="1"/>
      <w:marLeft w:val="0"/>
      <w:marRight w:val="0"/>
      <w:marTop w:val="0"/>
      <w:marBottom w:val="0"/>
      <w:divBdr>
        <w:top w:val="none" w:sz="0" w:space="0" w:color="auto"/>
        <w:left w:val="none" w:sz="0" w:space="0" w:color="auto"/>
        <w:bottom w:val="none" w:sz="0" w:space="0" w:color="auto"/>
        <w:right w:val="none" w:sz="0" w:space="0" w:color="auto"/>
      </w:divBdr>
    </w:div>
    <w:div w:id="125704353">
      <w:bodyDiv w:val="1"/>
      <w:marLeft w:val="0"/>
      <w:marRight w:val="0"/>
      <w:marTop w:val="0"/>
      <w:marBottom w:val="0"/>
      <w:divBdr>
        <w:top w:val="none" w:sz="0" w:space="0" w:color="auto"/>
        <w:left w:val="none" w:sz="0" w:space="0" w:color="auto"/>
        <w:bottom w:val="none" w:sz="0" w:space="0" w:color="auto"/>
        <w:right w:val="none" w:sz="0" w:space="0" w:color="auto"/>
      </w:divBdr>
    </w:div>
    <w:div w:id="225995978">
      <w:bodyDiv w:val="1"/>
      <w:marLeft w:val="0"/>
      <w:marRight w:val="0"/>
      <w:marTop w:val="0"/>
      <w:marBottom w:val="0"/>
      <w:divBdr>
        <w:top w:val="none" w:sz="0" w:space="0" w:color="auto"/>
        <w:left w:val="none" w:sz="0" w:space="0" w:color="auto"/>
        <w:bottom w:val="none" w:sz="0" w:space="0" w:color="auto"/>
        <w:right w:val="none" w:sz="0" w:space="0" w:color="auto"/>
      </w:divBdr>
    </w:div>
    <w:div w:id="390080686">
      <w:bodyDiv w:val="1"/>
      <w:marLeft w:val="0"/>
      <w:marRight w:val="0"/>
      <w:marTop w:val="0"/>
      <w:marBottom w:val="0"/>
      <w:divBdr>
        <w:top w:val="none" w:sz="0" w:space="0" w:color="auto"/>
        <w:left w:val="none" w:sz="0" w:space="0" w:color="auto"/>
        <w:bottom w:val="none" w:sz="0" w:space="0" w:color="auto"/>
        <w:right w:val="none" w:sz="0" w:space="0" w:color="auto"/>
      </w:divBdr>
    </w:div>
    <w:div w:id="393236830">
      <w:bodyDiv w:val="1"/>
      <w:marLeft w:val="0"/>
      <w:marRight w:val="0"/>
      <w:marTop w:val="0"/>
      <w:marBottom w:val="0"/>
      <w:divBdr>
        <w:top w:val="none" w:sz="0" w:space="0" w:color="auto"/>
        <w:left w:val="none" w:sz="0" w:space="0" w:color="auto"/>
        <w:bottom w:val="none" w:sz="0" w:space="0" w:color="auto"/>
        <w:right w:val="none" w:sz="0" w:space="0" w:color="auto"/>
      </w:divBdr>
    </w:div>
    <w:div w:id="450905126">
      <w:bodyDiv w:val="1"/>
      <w:marLeft w:val="0"/>
      <w:marRight w:val="0"/>
      <w:marTop w:val="0"/>
      <w:marBottom w:val="0"/>
      <w:divBdr>
        <w:top w:val="none" w:sz="0" w:space="0" w:color="auto"/>
        <w:left w:val="none" w:sz="0" w:space="0" w:color="auto"/>
        <w:bottom w:val="none" w:sz="0" w:space="0" w:color="auto"/>
        <w:right w:val="none" w:sz="0" w:space="0" w:color="auto"/>
      </w:divBdr>
    </w:div>
    <w:div w:id="554777282">
      <w:bodyDiv w:val="1"/>
      <w:marLeft w:val="0"/>
      <w:marRight w:val="0"/>
      <w:marTop w:val="0"/>
      <w:marBottom w:val="0"/>
      <w:divBdr>
        <w:top w:val="none" w:sz="0" w:space="0" w:color="auto"/>
        <w:left w:val="none" w:sz="0" w:space="0" w:color="auto"/>
        <w:bottom w:val="none" w:sz="0" w:space="0" w:color="auto"/>
        <w:right w:val="none" w:sz="0" w:space="0" w:color="auto"/>
      </w:divBdr>
    </w:div>
    <w:div w:id="628633742">
      <w:marLeft w:val="0"/>
      <w:marRight w:val="0"/>
      <w:marTop w:val="0"/>
      <w:marBottom w:val="0"/>
      <w:divBdr>
        <w:top w:val="none" w:sz="0" w:space="0" w:color="auto"/>
        <w:left w:val="none" w:sz="0" w:space="0" w:color="auto"/>
        <w:bottom w:val="none" w:sz="0" w:space="0" w:color="auto"/>
        <w:right w:val="none" w:sz="0" w:space="0" w:color="auto"/>
      </w:divBdr>
    </w:div>
    <w:div w:id="628633747">
      <w:marLeft w:val="0"/>
      <w:marRight w:val="0"/>
      <w:marTop w:val="0"/>
      <w:marBottom w:val="0"/>
      <w:divBdr>
        <w:top w:val="none" w:sz="0" w:space="0" w:color="auto"/>
        <w:left w:val="none" w:sz="0" w:space="0" w:color="auto"/>
        <w:bottom w:val="none" w:sz="0" w:space="0" w:color="auto"/>
        <w:right w:val="none" w:sz="0" w:space="0" w:color="auto"/>
      </w:divBdr>
    </w:div>
    <w:div w:id="628633752">
      <w:marLeft w:val="0"/>
      <w:marRight w:val="0"/>
      <w:marTop w:val="0"/>
      <w:marBottom w:val="0"/>
      <w:divBdr>
        <w:top w:val="none" w:sz="0" w:space="0" w:color="auto"/>
        <w:left w:val="none" w:sz="0" w:space="0" w:color="auto"/>
        <w:bottom w:val="none" w:sz="0" w:space="0" w:color="auto"/>
        <w:right w:val="none" w:sz="0" w:space="0" w:color="auto"/>
      </w:divBdr>
    </w:div>
    <w:div w:id="628633755">
      <w:marLeft w:val="0"/>
      <w:marRight w:val="0"/>
      <w:marTop w:val="0"/>
      <w:marBottom w:val="0"/>
      <w:divBdr>
        <w:top w:val="none" w:sz="0" w:space="0" w:color="auto"/>
        <w:left w:val="none" w:sz="0" w:space="0" w:color="auto"/>
        <w:bottom w:val="none" w:sz="0" w:space="0" w:color="auto"/>
        <w:right w:val="none" w:sz="0" w:space="0" w:color="auto"/>
      </w:divBdr>
    </w:div>
    <w:div w:id="628633769">
      <w:marLeft w:val="0"/>
      <w:marRight w:val="0"/>
      <w:marTop w:val="0"/>
      <w:marBottom w:val="0"/>
      <w:divBdr>
        <w:top w:val="none" w:sz="0" w:space="0" w:color="auto"/>
        <w:left w:val="none" w:sz="0" w:space="0" w:color="auto"/>
        <w:bottom w:val="none" w:sz="0" w:space="0" w:color="auto"/>
        <w:right w:val="none" w:sz="0" w:space="0" w:color="auto"/>
      </w:divBdr>
    </w:div>
    <w:div w:id="628633789">
      <w:marLeft w:val="0"/>
      <w:marRight w:val="0"/>
      <w:marTop w:val="0"/>
      <w:marBottom w:val="0"/>
      <w:divBdr>
        <w:top w:val="none" w:sz="0" w:space="0" w:color="auto"/>
        <w:left w:val="none" w:sz="0" w:space="0" w:color="auto"/>
        <w:bottom w:val="none" w:sz="0" w:space="0" w:color="auto"/>
        <w:right w:val="none" w:sz="0" w:space="0" w:color="auto"/>
      </w:divBdr>
    </w:div>
    <w:div w:id="628633791">
      <w:marLeft w:val="0"/>
      <w:marRight w:val="0"/>
      <w:marTop w:val="0"/>
      <w:marBottom w:val="0"/>
      <w:divBdr>
        <w:top w:val="none" w:sz="0" w:space="0" w:color="auto"/>
        <w:left w:val="none" w:sz="0" w:space="0" w:color="auto"/>
        <w:bottom w:val="none" w:sz="0" w:space="0" w:color="auto"/>
        <w:right w:val="none" w:sz="0" w:space="0" w:color="auto"/>
      </w:divBdr>
    </w:div>
    <w:div w:id="628633796">
      <w:marLeft w:val="0"/>
      <w:marRight w:val="0"/>
      <w:marTop w:val="0"/>
      <w:marBottom w:val="0"/>
      <w:divBdr>
        <w:top w:val="none" w:sz="0" w:space="0" w:color="auto"/>
        <w:left w:val="none" w:sz="0" w:space="0" w:color="auto"/>
        <w:bottom w:val="none" w:sz="0" w:space="0" w:color="auto"/>
        <w:right w:val="none" w:sz="0" w:space="0" w:color="auto"/>
      </w:divBdr>
    </w:div>
    <w:div w:id="628633808">
      <w:marLeft w:val="0"/>
      <w:marRight w:val="0"/>
      <w:marTop w:val="0"/>
      <w:marBottom w:val="0"/>
      <w:divBdr>
        <w:top w:val="none" w:sz="0" w:space="0" w:color="auto"/>
        <w:left w:val="none" w:sz="0" w:space="0" w:color="auto"/>
        <w:bottom w:val="none" w:sz="0" w:space="0" w:color="auto"/>
        <w:right w:val="none" w:sz="0" w:space="0" w:color="auto"/>
      </w:divBdr>
    </w:div>
    <w:div w:id="628633813">
      <w:marLeft w:val="0"/>
      <w:marRight w:val="0"/>
      <w:marTop w:val="0"/>
      <w:marBottom w:val="0"/>
      <w:divBdr>
        <w:top w:val="none" w:sz="0" w:space="0" w:color="auto"/>
        <w:left w:val="none" w:sz="0" w:space="0" w:color="auto"/>
        <w:bottom w:val="none" w:sz="0" w:space="0" w:color="auto"/>
        <w:right w:val="none" w:sz="0" w:space="0" w:color="auto"/>
      </w:divBdr>
    </w:div>
    <w:div w:id="628633831">
      <w:marLeft w:val="0"/>
      <w:marRight w:val="0"/>
      <w:marTop w:val="0"/>
      <w:marBottom w:val="0"/>
      <w:divBdr>
        <w:top w:val="none" w:sz="0" w:space="0" w:color="auto"/>
        <w:left w:val="none" w:sz="0" w:space="0" w:color="auto"/>
        <w:bottom w:val="none" w:sz="0" w:space="0" w:color="auto"/>
        <w:right w:val="none" w:sz="0" w:space="0" w:color="auto"/>
      </w:divBdr>
    </w:div>
    <w:div w:id="628633854">
      <w:marLeft w:val="0"/>
      <w:marRight w:val="0"/>
      <w:marTop w:val="0"/>
      <w:marBottom w:val="0"/>
      <w:divBdr>
        <w:top w:val="none" w:sz="0" w:space="0" w:color="auto"/>
        <w:left w:val="none" w:sz="0" w:space="0" w:color="auto"/>
        <w:bottom w:val="none" w:sz="0" w:space="0" w:color="auto"/>
        <w:right w:val="none" w:sz="0" w:space="0" w:color="auto"/>
      </w:divBdr>
    </w:div>
    <w:div w:id="628633856">
      <w:marLeft w:val="0"/>
      <w:marRight w:val="0"/>
      <w:marTop w:val="0"/>
      <w:marBottom w:val="0"/>
      <w:divBdr>
        <w:top w:val="none" w:sz="0" w:space="0" w:color="auto"/>
        <w:left w:val="none" w:sz="0" w:space="0" w:color="auto"/>
        <w:bottom w:val="none" w:sz="0" w:space="0" w:color="auto"/>
        <w:right w:val="none" w:sz="0" w:space="0" w:color="auto"/>
      </w:divBdr>
    </w:div>
    <w:div w:id="628633873">
      <w:marLeft w:val="0"/>
      <w:marRight w:val="0"/>
      <w:marTop w:val="0"/>
      <w:marBottom w:val="0"/>
      <w:divBdr>
        <w:top w:val="none" w:sz="0" w:space="0" w:color="auto"/>
        <w:left w:val="none" w:sz="0" w:space="0" w:color="auto"/>
        <w:bottom w:val="none" w:sz="0" w:space="0" w:color="auto"/>
        <w:right w:val="none" w:sz="0" w:space="0" w:color="auto"/>
      </w:divBdr>
      <w:divsChild>
        <w:div w:id="628633926">
          <w:marLeft w:val="0"/>
          <w:marRight w:val="0"/>
          <w:marTop w:val="0"/>
          <w:marBottom w:val="0"/>
          <w:divBdr>
            <w:top w:val="none" w:sz="0" w:space="0" w:color="auto"/>
            <w:left w:val="none" w:sz="0" w:space="0" w:color="auto"/>
            <w:bottom w:val="none" w:sz="0" w:space="0" w:color="auto"/>
            <w:right w:val="none" w:sz="0" w:space="0" w:color="auto"/>
          </w:divBdr>
          <w:divsChild>
            <w:div w:id="628633802">
              <w:marLeft w:val="0"/>
              <w:marRight w:val="0"/>
              <w:marTop w:val="0"/>
              <w:marBottom w:val="0"/>
              <w:divBdr>
                <w:top w:val="none" w:sz="0" w:space="0" w:color="auto"/>
                <w:left w:val="none" w:sz="0" w:space="0" w:color="auto"/>
                <w:bottom w:val="none" w:sz="0" w:space="0" w:color="auto"/>
                <w:right w:val="none" w:sz="0" w:space="0" w:color="auto"/>
              </w:divBdr>
              <w:divsChild>
                <w:div w:id="628633905">
                  <w:marLeft w:val="0"/>
                  <w:marRight w:val="0"/>
                  <w:marTop w:val="0"/>
                  <w:marBottom w:val="0"/>
                  <w:divBdr>
                    <w:top w:val="none" w:sz="0" w:space="0" w:color="auto"/>
                    <w:left w:val="none" w:sz="0" w:space="0" w:color="auto"/>
                    <w:bottom w:val="none" w:sz="0" w:space="0" w:color="auto"/>
                    <w:right w:val="none" w:sz="0" w:space="0" w:color="auto"/>
                  </w:divBdr>
                  <w:divsChild>
                    <w:div w:id="628633764">
                      <w:marLeft w:val="0"/>
                      <w:marRight w:val="0"/>
                      <w:marTop w:val="0"/>
                      <w:marBottom w:val="0"/>
                      <w:divBdr>
                        <w:top w:val="none" w:sz="0" w:space="0" w:color="auto"/>
                        <w:left w:val="none" w:sz="0" w:space="0" w:color="auto"/>
                        <w:bottom w:val="none" w:sz="0" w:space="0" w:color="auto"/>
                        <w:right w:val="none" w:sz="0" w:space="0" w:color="auto"/>
                      </w:divBdr>
                      <w:divsChild>
                        <w:div w:id="628633927">
                          <w:marLeft w:val="0"/>
                          <w:marRight w:val="0"/>
                          <w:marTop w:val="0"/>
                          <w:marBottom w:val="0"/>
                          <w:divBdr>
                            <w:top w:val="none" w:sz="0" w:space="0" w:color="auto"/>
                            <w:left w:val="none" w:sz="0" w:space="0" w:color="auto"/>
                            <w:bottom w:val="none" w:sz="0" w:space="0" w:color="auto"/>
                            <w:right w:val="none" w:sz="0" w:space="0" w:color="auto"/>
                          </w:divBdr>
                          <w:divsChild>
                            <w:div w:id="628633739">
                              <w:marLeft w:val="0"/>
                              <w:marRight w:val="0"/>
                              <w:marTop w:val="0"/>
                              <w:marBottom w:val="0"/>
                              <w:divBdr>
                                <w:top w:val="none" w:sz="0" w:space="0" w:color="auto"/>
                                <w:left w:val="none" w:sz="0" w:space="0" w:color="auto"/>
                                <w:bottom w:val="none" w:sz="0" w:space="0" w:color="auto"/>
                                <w:right w:val="none" w:sz="0" w:space="0" w:color="auto"/>
                              </w:divBdr>
                            </w:div>
                            <w:div w:id="628633741">
                              <w:marLeft w:val="0"/>
                              <w:marRight w:val="0"/>
                              <w:marTop w:val="0"/>
                              <w:marBottom w:val="0"/>
                              <w:divBdr>
                                <w:top w:val="none" w:sz="0" w:space="0" w:color="auto"/>
                                <w:left w:val="none" w:sz="0" w:space="0" w:color="auto"/>
                                <w:bottom w:val="none" w:sz="0" w:space="0" w:color="auto"/>
                                <w:right w:val="none" w:sz="0" w:space="0" w:color="auto"/>
                              </w:divBdr>
                            </w:div>
                            <w:div w:id="628633744">
                              <w:marLeft w:val="0"/>
                              <w:marRight w:val="0"/>
                              <w:marTop w:val="0"/>
                              <w:marBottom w:val="0"/>
                              <w:divBdr>
                                <w:top w:val="none" w:sz="0" w:space="0" w:color="auto"/>
                                <w:left w:val="none" w:sz="0" w:space="0" w:color="auto"/>
                                <w:bottom w:val="none" w:sz="0" w:space="0" w:color="auto"/>
                                <w:right w:val="none" w:sz="0" w:space="0" w:color="auto"/>
                              </w:divBdr>
                            </w:div>
                            <w:div w:id="628633746">
                              <w:marLeft w:val="0"/>
                              <w:marRight w:val="0"/>
                              <w:marTop w:val="0"/>
                              <w:marBottom w:val="0"/>
                              <w:divBdr>
                                <w:top w:val="none" w:sz="0" w:space="0" w:color="auto"/>
                                <w:left w:val="none" w:sz="0" w:space="0" w:color="auto"/>
                                <w:bottom w:val="none" w:sz="0" w:space="0" w:color="auto"/>
                                <w:right w:val="none" w:sz="0" w:space="0" w:color="auto"/>
                              </w:divBdr>
                            </w:div>
                            <w:div w:id="628633748">
                              <w:marLeft w:val="0"/>
                              <w:marRight w:val="0"/>
                              <w:marTop w:val="0"/>
                              <w:marBottom w:val="0"/>
                              <w:divBdr>
                                <w:top w:val="none" w:sz="0" w:space="0" w:color="auto"/>
                                <w:left w:val="none" w:sz="0" w:space="0" w:color="auto"/>
                                <w:bottom w:val="none" w:sz="0" w:space="0" w:color="auto"/>
                                <w:right w:val="none" w:sz="0" w:space="0" w:color="auto"/>
                              </w:divBdr>
                            </w:div>
                            <w:div w:id="628633749">
                              <w:marLeft w:val="0"/>
                              <w:marRight w:val="0"/>
                              <w:marTop w:val="0"/>
                              <w:marBottom w:val="0"/>
                              <w:divBdr>
                                <w:top w:val="none" w:sz="0" w:space="0" w:color="auto"/>
                                <w:left w:val="none" w:sz="0" w:space="0" w:color="auto"/>
                                <w:bottom w:val="none" w:sz="0" w:space="0" w:color="auto"/>
                                <w:right w:val="none" w:sz="0" w:space="0" w:color="auto"/>
                              </w:divBdr>
                            </w:div>
                            <w:div w:id="628633750">
                              <w:marLeft w:val="0"/>
                              <w:marRight w:val="0"/>
                              <w:marTop w:val="0"/>
                              <w:marBottom w:val="0"/>
                              <w:divBdr>
                                <w:top w:val="none" w:sz="0" w:space="0" w:color="auto"/>
                                <w:left w:val="none" w:sz="0" w:space="0" w:color="auto"/>
                                <w:bottom w:val="none" w:sz="0" w:space="0" w:color="auto"/>
                                <w:right w:val="none" w:sz="0" w:space="0" w:color="auto"/>
                              </w:divBdr>
                            </w:div>
                            <w:div w:id="628633753">
                              <w:marLeft w:val="0"/>
                              <w:marRight w:val="0"/>
                              <w:marTop w:val="0"/>
                              <w:marBottom w:val="0"/>
                              <w:divBdr>
                                <w:top w:val="none" w:sz="0" w:space="0" w:color="auto"/>
                                <w:left w:val="none" w:sz="0" w:space="0" w:color="auto"/>
                                <w:bottom w:val="none" w:sz="0" w:space="0" w:color="auto"/>
                                <w:right w:val="none" w:sz="0" w:space="0" w:color="auto"/>
                              </w:divBdr>
                            </w:div>
                            <w:div w:id="628633754">
                              <w:marLeft w:val="0"/>
                              <w:marRight w:val="0"/>
                              <w:marTop w:val="0"/>
                              <w:marBottom w:val="0"/>
                              <w:divBdr>
                                <w:top w:val="none" w:sz="0" w:space="0" w:color="auto"/>
                                <w:left w:val="none" w:sz="0" w:space="0" w:color="auto"/>
                                <w:bottom w:val="none" w:sz="0" w:space="0" w:color="auto"/>
                                <w:right w:val="none" w:sz="0" w:space="0" w:color="auto"/>
                              </w:divBdr>
                            </w:div>
                            <w:div w:id="628633756">
                              <w:marLeft w:val="0"/>
                              <w:marRight w:val="0"/>
                              <w:marTop w:val="0"/>
                              <w:marBottom w:val="0"/>
                              <w:divBdr>
                                <w:top w:val="none" w:sz="0" w:space="0" w:color="auto"/>
                                <w:left w:val="none" w:sz="0" w:space="0" w:color="auto"/>
                                <w:bottom w:val="none" w:sz="0" w:space="0" w:color="auto"/>
                                <w:right w:val="none" w:sz="0" w:space="0" w:color="auto"/>
                              </w:divBdr>
                            </w:div>
                            <w:div w:id="628633758">
                              <w:marLeft w:val="0"/>
                              <w:marRight w:val="0"/>
                              <w:marTop w:val="0"/>
                              <w:marBottom w:val="0"/>
                              <w:divBdr>
                                <w:top w:val="none" w:sz="0" w:space="0" w:color="auto"/>
                                <w:left w:val="none" w:sz="0" w:space="0" w:color="auto"/>
                                <w:bottom w:val="none" w:sz="0" w:space="0" w:color="auto"/>
                                <w:right w:val="none" w:sz="0" w:space="0" w:color="auto"/>
                              </w:divBdr>
                            </w:div>
                            <w:div w:id="628633759">
                              <w:marLeft w:val="0"/>
                              <w:marRight w:val="0"/>
                              <w:marTop w:val="0"/>
                              <w:marBottom w:val="0"/>
                              <w:divBdr>
                                <w:top w:val="none" w:sz="0" w:space="0" w:color="auto"/>
                                <w:left w:val="none" w:sz="0" w:space="0" w:color="auto"/>
                                <w:bottom w:val="none" w:sz="0" w:space="0" w:color="auto"/>
                                <w:right w:val="none" w:sz="0" w:space="0" w:color="auto"/>
                              </w:divBdr>
                            </w:div>
                            <w:div w:id="628633760">
                              <w:marLeft w:val="0"/>
                              <w:marRight w:val="0"/>
                              <w:marTop w:val="0"/>
                              <w:marBottom w:val="0"/>
                              <w:divBdr>
                                <w:top w:val="none" w:sz="0" w:space="0" w:color="auto"/>
                                <w:left w:val="none" w:sz="0" w:space="0" w:color="auto"/>
                                <w:bottom w:val="none" w:sz="0" w:space="0" w:color="auto"/>
                                <w:right w:val="none" w:sz="0" w:space="0" w:color="auto"/>
                              </w:divBdr>
                            </w:div>
                            <w:div w:id="628633761">
                              <w:marLeft w:val="0"/>
                              <w:marRight w:val="0"/>
                              <w:marTop w:val="0"/>
                              <w:marBottom w:val="0"/>
                              <w:divBdr>
                                <w:top w:val="none" w:sz="0" w:space="0" w:color="auto"/>
                                <w:left w:val="none" w:sz="0" w:space="0" w:color="auto"/>
                                <w:bottom w:val="none" w:sz="0" w:space="0" w:color="auto"/>
                                <w:right w:val="none" w:sz="0" w:space="0" w:color="auto"/>
                              </w:divBdr>
                            </w:div>
                            <w:div w:id="628633762">
                              <w:marLeft w:val="0"/>
                              <w:marRight w:val="0"/>
                              <w:marTop w:val="0"/>
                              <w:marBottom w:val="0"/>
                              <w:divBdr>
                                <w:top w:val="none" w:sz="0" w:space="0" w:color="auto"/>
                                <w:left w:val="none" w:sz="0" w:space="0" w:color="auto"/>
                                <w:bottom w:val="none" w:sz="0" w:space="0" w:color="auto"/>
                                <w:right w:val="none" w:sz="0" w:space="0" w:color="auto"/>
                              </w:divBdr>
                            </w:div>
                            <w:div w:id="628633763">
                              <w:marLeft w:val="0"/>
                              <w:marRight w:val="0"/>
                              <w:marTop w:val="0"/>
                              <w:marBottom w:val="0"/>
                              <w:divBdr>
                                <w:top w:val="none" w:sz="0" w:space="0" w:color="auto"/>
                                <w:left w:val="none" w:sz="0" w:space="0" w:color="auto"/>
                                <w:bottom w:val="none" w:sz="0" w:space="0" w:color="auto"/>
                                <w:right w:val="none" w:sz="0" w:space="0" w:color="auto"/>
                              </w:divBdr>
                              <w:divsChild>
                                <w:div w:id="628633954">
                                  <w:marLeft w:val="0"/>
                                  <w:marRight w:val="0"/>
                                  <w:marTop w:val="0"/>
                                  <w:marBottom w:val="0"/>
                                  <w:divBdr>
                                    <w:top w:val="none" w:sz="0" w:space="0" w:color="auto"/>
                                    <w:left w:val="none" w:sz="0" w:space="0" w:color="auto"/>
                                    <w:bottom w:val="none" w:sz="0" w:space="0" w:color="auto"/>
                                    <w:right w:val="none" w:sz="0" w:space="0" w:color="auto"/>
                                  </w:divBdr>
                                </w:div>
                              </w:divsChild>
                            </w:div>
                            <w:div w:id="628633765">
                              <w:marLeft w:val="0"/>
                              <w:marRight w:val="0"/>
                              <w:marTop w:val="0"/>
                              <w:marBottom w:val="0"/>
                              <w:divBdr>
                                <w:top w:val="none" w:sz="0" w:space="0" w:color="auto"/>
                                <w:left w:val="none" w:sz="0" w:space="0" w:color="auto"/>
                                <w:bottom w:val="none" w:sz="0" w:space="0" w:color="auto"/>
                                <w:right w:val="none" w:sz="0" w:space="0" w:color="auto"/>
                              </w:divBdr>
                            </w:div>
                            <w:div w:id="628633766">
                              <w:marLeft w:val="0"/>
                              <w:marRight w:val="0"/>
                              <w:marTop w:val="0"/>
                              <w:marBottom w:val="0"/>
                              <w:divBdr>
                                <w:top w:val="none" w:sz="0" w:space="0" w:color="auto"/>
                                <w:left w:val="none" w:sz="0" w:space="0" w:color="auto"/>
                                <w:bottom w:val="none" w:sz="0" w:space="0" w:color="auto"/>
                                <w:right w:val="none" w:sz="0" w:space="0" w:color="auto"/>
                              </w:divBdr>
                            </w:div>
                            <w:div w:id="628633767">
                              <w:marLeft w:val="0"/>
                              <w:marRight w:val="0"/>
                              <w:marTop w:val="0"/>
                              <w:marBottom w:val="0"/>
                              <w:divBdr>
                                <w:top w:val="none" w:sz="0" w:space="0" w:color="auto"/>
                                <w:left w:val="none" w:sz="0" w:space="0" w:color="auto"/>
                                <w:bottom w:val="none" w:sz="0" w:space="0" w:color="auto"/>
                                <w:right w:val="none" w:sz="0" w:space="0" w:color="auto"/>
                              </w:divBdr>
                            </w:div>
                            <w:div w:id="628633768">
                              <w:marLeft w:val="0"/>
                              <w:marRight w:val="0"/>
                              <w:marTop w:val="0"/>
                              <w:marBottom w:val="0"/>
                              <w:divBdr>
                                <w:top w:val="none" w:sz="0" w:space="0" w:color="auto"/>
                                <w:left w:val="none" w:sz="0" w:space="0" w:color="auto"/>
                                <w:bottom w:val="none" w:sz="0" w:space="0" w:color="auto"/>
                                <w:right w:val="none" w:sz="0" w:space="0" w:color="auto"/>
                              </w:divBdr>
                            </w:div>
                            <w:div w:id="628633771">
                              <w:marLeft w:val="0"/>
                              <w:marRight w:val="0"/>
                              <w:marTop w:val="0"/>
                              <w:marBottom w:val="0"/>
                              <w:divBdr>
                                <w:top w:val="none" w:sz="0" w:space="0" w:color="auto"/>
                                <w:left w:val="none" w:sz="0" w:space="0" w:color="auto"/>
                                <w:bottom w:val="none" w:sz="0" w:space="0" w:color="auto"/>
                                <w:right w:val="none" w:sz="0" w:space="0" w:color="auto"/>
                              </w:divBdr>
                            </w:div>
                            <w:div w:id="628633772">
                              <w:marLeft w:val="0"/>
                              <w:marRight w:val="0"/>
                              <w:marTop w:val="0"/>
                              <w:marBottom w:val="0"/>
                              <w:divBdr>
                                <w:top w:val="none" w:sz="0" w:space="0" w:color="auto"/>
                                <w:left w:val="none" w:sz="0" w:space="0" w:color="auto"/>
                                <w:bottom w:val="none" w:sz="0" w:space="0" w:color="auto"/>
                                <w:right w:val="none" w:sz="0" w:space="0" w:color="auto"/>
                              </w:divBdr>
                            </w:div>
                            <w:div w:id="628633774">
                              <w:marLeft w:val="0"/>
                              <w:marRight w:val="0"/>
                              <w:marTop w:val="0"/>
                              <w:marBottom w:val="0"/>
                              <w:divBdr>
                                <w:top w:val="none" w:sz="0" w:space="0" w:color="auto"/>
                                <w:left w:val="none" w:sz="0" w:space="0" w:color="auto"/>
                                <w:bottom w:val="none" w:sz="0" w:space="0" w:color="auto"/>
                                <w:right w:val="none" w:sz="0" w:space="0" w:color="auto"/>
                              </w:divBdr>
                            </w:div>
                            <w:div w:id="628633775">
                              <w:marLeft w:val="0"/>
                              <w:marRight w:val="0"/>
                              <w:marTop w:val="0"/>
                              <w:marBottom w:val="0"/>
                              <w:divBdr>
                                <w:top w:val="none" w:sz="0" w:space="0" w:color="auto"/>
                                <w:left w:val="none" w:sz="0" w:space="0" w:color="auto"/>
                                <w:bottom w:val="none" w:sz="0" w:space="0" w:color="auto"/>
                                <w:right w:val="none" w:sz="0" w:space="0" w:color="auto"/>
                              </w:divBdr>
                            </w:div>
                            <w:div w:id="628633777">
                              <w:marLeft w:val="0"/>
                              <w:marRight w:val="0"/>
                              <w:marTop w:val="0"/>
                              <w:marBottom w:val="0"/>
                              <w:divBdr>
                                <w:top w:val="none" w:sz="0" w:space="0" w:color="auto"/>
                                <w:left w:val="none" w:sz="0" w:space="0" w:color="auto"/>
                                <w:bottom w:val="none" w:sz="0" w:space="0" w:color="auto"/>
                                <w:right w:val="none" w:sz="0" w:space="0" w:color="auto"/>
                              </w:divBdr>
                            </w:div>
                            <w:div w:id="628633778">
                              <w:marLeft w:val="0"/>
                              <w:marRight w:val="0"/>
                              <w:marTop w:val="0"/>
                              <w:marBottom w:val="0"/>
                              <w:divBdr>
                                <w:top w:val="none" w:sz="0" w:space="0" w:color="auto"/>
                                <w:left w:val="none" w:sz="0" w:space="0" w:color="auto"/>
                                <w:bottom w:val="none" w:sz="0" w:space="0" w:color="auto"/>
                                <w:right w:val="none" w:sz="0" w:space="0" w:color="auto"/>
                              </w:divBdr>
                            </w:div>
                            <w:div w:id="628633779">
                              <w:marLeft w:val="0"/>
                              <w:marRight w:val="0"/>
                              <w:marTop w:val="0"/>
                              <w:marBottom w:val="0"/>
                              <w:divBdr>
                                <w:top w:val="none" w:sz="0" w:space="0" w:color="auto"/>
                                <w:left w:val="none" w:sz="0" w:space="0" w:color="auto"/>
                                <w:bottom w:val="none" w:sz="0" w:space="0" w:color="auto"/>
                                <w:right w:val="none" w:sz="0" w:space="0" w:color="auto"/>
                              </w:divBdr>
                            </w:div>
                            <w:div w:id="628633780">
                              <w:marLeft w:val="0"/>
                              <w:marRight w:val="0"/>
                              <w:marTop w:val="0"/>
                              <w:marBottom w:val="0"/>
                              <w:divBdr>
                                <w:top w:val="none" w:sz="0" w:space="0" w:color="auto"/>
                                <w:left w:val="none" w:sz="0" w:space="0" w:color="auto"/>
                                <w:bottom w:val="none" w:sz="0" w:space="0" w:color="auto"/>
                                <w:right w:val="none" w:sz="0" w:space="0" w:color="auto"/>
                              </w:divBdr>
                            </w:div>
                            <w:div w:id="628633781">
                              <w:marLeft w:val="0"/>
                              <w:marRight w:val="0"/>
                              <w:marTop w:val="0"/>
                              <w:marBottom w:val="0"/>
                              <w:divBdr>
                                <w:top w:val="none" w:sz="0" w:space="0" w:color="auto"/>
                                <w:left w:val="none" w:sz="0" w:space="0" w:color="auto"/>
                                <w:bottom w:val="none" w:sz="0" w:space="0" w:color="auto"/>
                                <w:right w:val="none" w:sz="0" w:space="0" w:color="auto"/>
                              </w:divBdr>
                            </w:div>
                            <w:div w:id="628633784">
                              <w:marLeft w:val="0"/>
                              <w:marRight w:val="0"/>
                              <w:marTop w:val="0"/>
                              <w:marBottom w:val="0"/>
                              <w:divBdr>
                                <w:top w:val="none" w:sz="0" w:space="0" w:color="auto"/>
                                <w:left w:val="none" w:sz="0" w:space="0" w:color="auto"/>
                                <w:bottom w:val="none" w:sz="0" w:space="0" w:color="auto"/>
                                <w:right w:val="none" w:sz="0" w:space="0" w:color="auto"/>
                              </w:divBdr>
                            </w:div>
                            <w:div w:id="628633786">
                              <w:marLeft w:val="0"/>
                              <w:marRight w:val="0"/>
                              <w:marTop w:val="0"/>
                              <w:marBottom w:val="0"/>
                              <w:divBdr>
                                <w:top w:val="none" w:sz="0" w:space="0" w:color="auto"/>
                                <w:left w:val="none" w:sz="0" w:space="0" w:color="auto"/>
                                <w:bottom w:val="none" w:sz="0" w:space="0" w:color="auto"/>
                                <w:right w:val="none" w:sz="0" w:space="0" w:color="auto"/>
                              </w:divBdr>
                            </w:div>
                            <w:div w:id="628633787">
                              <w:marLeft w:val="0"/>
                              <w:marRight w:val="0"/>
                              <w:marTop w:val="0"/>
                              <w:marBottom w:val="0"/>
                              <w:divBdr>
                                <w:top w:val="none" w:sz="0" w:space="0" w:color="auto"/>
                                <w:left w:val="none" w:sz="0" w:space="0" w:color="auto"/>
                                <w:bottom w:val="none" w:sz="0" w:space="0" w:color="auto"/>
                                <w:right w:val="none" w:sz="0" w:space="0" w:color="auto"/>
                              </w:divBdr>
                            </w:div>
                            <w:div w:id="628633788">
                              <w:marLeft w:val="0"/>
                              <w:marRight w:val="0"/>
                              <w:marTop w:val="0"/>
                              <w:marBottom w:val="0"/>
                              <w:divBdr>
                                <w:top w:val="none" w:sz="0" w:space="0" w:color="auto"/>
                                <w:left w:val="none" w:sz="0" w:space="0" w:color="auto"/>
                                <w:bottom w:val="none" w:sz="0" w:space="0" w:color="auto"/>
                                <w:right w:val="none" w:sz="0" w:space="0" w:color="auto"/>
                              </w:divBdr>
                            </w:div>
                            <w:div w:id="628633794">
                              <w:marLeft w:val="0"/>
                              <w:marRight w:val="0"/>
                              <w:marTop w:val="0"/>
                              <w:marBottom w:val="0"/>
                              <w:divBdr>
                                <w:top w:val="none" w:sz="0" w:space="0" w:color="auto"/>
                                <w:left w:val="none" w:sz="0" w:space="0" w:color="auto"/>
                                <w:bottom w:val="none" w:sz="0" w:space="0" w:color="auto"/>
                                <w:right w:val="none" w:sz="0" w:space="0" w:color="auto"/>
                              </w:divBdr>
                            </w:div>
                            <w:div w:id="628633795">
                              <w:marLeft w:val="0"/>
                              <w:marRight w:val="0"/>
                              <w:marTop w:val="0"/>
                              <w:marBottom w:val="0"/>
                              <w:divBdr>
                                <w:top w:val="none" w:sz="0" w:space="0" w:color="auto"/>
                                <w:left w:val="none" w:sz="0" w:space="0" w:color="auto"/>
                                <w:bottom w:val="none" w:sz="0" w:space="0" w:color="auto"/>
                                <w:right w:val="none" w:sz="0" w:space="0" w:color="auto"/>
                              </w:divBdr>
                            </w:div>
                            <w:div w:id="628633797">
                              <w:marLeft w:val="0"/>
                              <w:marRight w:val="0"/>
                              <w:marTop w:val="0"/>
                              <w:marBottom w:val="0"/>
                              <w:divBdr>
                                <w:top w:val="none" w:sz="0" w:space="0" w:color="auto"/>
                                <w:left w:val="none" w:sz="0" w:space="0" w:color="auto"/>
                                <w:bottom w:val="none" w:sz="0" w:space="0" w:color="auto"/>
                                <w:right w:val="none" w:sz="0" w:space="0" w:color="auto"/>
                              </w:divBdr>
                            </w:div>
                            <w:div w:id="628633798">
                              <w:marLeft w:val="0"/>
                              <w:marRight w:val="0"/>
                              <w:marTop w:val="0"/>
                              <w:marBottom w:val="0"/>
                              <w:divBdr>
                                <w:top w:val="none" w:sz="0" w:space="0" w:color="auto"/>
                                <w:left w:val="none" w:sz="0" w:space="0" w:color="auto"/>
                                <w:bottom w:val="none" w:sz="0" w:space="0" w:color="auto"/>
                                <w:right w:val="none" w:sz="0" w:space="0" w:color="auto"/>
                              </w:divBdr>
                            </w:div>
                            <w:div w:id="628633799">
                              <w:marLeft w:val="0"/>
                              <w:marRight w:val="0"/>
                              <w:marTop w:val="0"/>
                              <w:marBottom w:val="0"/>
                              <w:divBdr>
                                <w:top w:val="none" w:sz="0" w:space="0" w:color="auto"/>
                                <w:left w:val="none" w:sz="0" w:space="0" w:color="auto"/>
                                <w:bottom w:val="none" w:sz="0" w:space="0" w:color="auto"/>
                                <w:right w:val="none" w:sz="0" w:space="0" w:color="auto"/>
                              </w:divBdr>
                            </w:div>
                            <w:div w:id="628633800">
                              <w:marLeft w:val="0"/>
                              <w:marRight w:val="0"/>
                              <w:marTop w:val="0"/>
                              <w:marBottom w:val="0"/>
                              <w:divBdr>
                                <w:top w:val="none" w:sz="0" w:space="0" w:color="auto"/>
                                <w:left w:val="none" w:sz="0" w:space="0" w:color="auto"/>
                                <w:bottom w:val="none" w:sz="0" w:space="0" w:color="auto"/>
                                <w:right w:val="none" w:sz="0" w:space="0" w:color="auto"/>
                              </w:divBdr>
                            </w:div>
                            <w:div w:id="628633803">
                              <w:marLeft w:val="0"/>
                              <w:marRight w:val="0"/>
                              <w:marTop w:val="0"/>
                              <w:marBottom w:val="0"/>
                              <w:divBdr>
                                <w:top w:val="none" w:sz="0" w:space="0" w:color="auto"/>
                                <w:left w:val="none" w:sz="0" w:space="0" w:color="auto"/>
                                <w:bottom w:val="none" w:sz="0" w:space="0" w:color="auto"/>
                                <w:right w:val="none" w:sz="0" w:space="0" w:color="auto"/>
                              </w:divBdr>
                            </w:div>
                            <w:div w:id="628633804">
                              <w:marLeft w:val="0"/>
                              <w:marRight w:val="0"/>
                              <w:marTop w:val="0"/>
                              <w:marBottom w:val="0"/>
                              <w:divBdr>
                                <w:top w:val="none" w:sz="0" w:space="0" w:color="auto"/>
                                <w:left w:val="none" w:sz="0" w:space="0" w:color="auto"/>
                                <w:bottom w:val="none" w:sz="0" w:space="0" w:color="auto"/>
                                <w:right w:val="none" w:sz="0" w:space="0" w:color="auto"/>
                              </w:divBdr>
                            </w:div>
                            <w:div w:id="628633806">
                              <w:marLeft w:val="0"/>
                              <w:marRight w:val="0"/>
                              <w:marTop w:val="0"/>
                              <w:marBottom w:val="0"/>
                              <w:divBdr>
                                <w:top w:val="none" w:sz="0" w:space="0" w:color="auto"/>
                                <w:left w:val="none" w:sz="0" w:space="0" w:color="auto"/>
                                <w:bottom w:val="none" w:sz="0" w:space="0" w:color="auto"/>
                                <w:right w:val="none" w:sz="0" w:space="0" w:color="auto"/>
                              </w:divBdr>
                            </w:div>
                            <w:div w:id="628633807">
                              <w:marLeft w:val="0"/>
                              <w:marRight w:val="0"/>
                              <w:marTop w:val="0"/>
                              <w:marBottom w:val="0"/>
                              <w:divBdr>
                                <w:top w:val="none" w:sz="0" w:space="0" w:color="auto"/>
                                <w:left w:val="none" w:sz="0" w:space="0" w:color="auto"/>
                                <w:bottom w:val="none" w:sz="0" w:space="0" w:color="auto"/>
                                <w:right w:val="none" w:sz="0" w:space="0" w:color="auto"/>
                              </w:divBdr>
                              <w:divsChild>
                                <w:div w:id="628633811">
                                  <w:marLeft w:val="0"/>
                                  <w:marRight w:val="0"/>
                                  <w:marTop w:val="0"/>
                                  <w:marBottom w:val="0"/>
                                  <w:divBdr>
                                    <w:top w:val="none" w:sz="0" w:space="0" w:color="auto"/>
                                    <w:left w:val="none" w:sz="0" w:space="0" w:color="auto"/>
                                    <w:bottom w:val="none" w:sz="0" w:space="0" w:color="auto"/>
                                    <w:right w:val="none" w:sz="0" w:space="0" w:color="auto"/>
                                  </w:divBdr>
                                </w:div>
                              </w:divsChild>
                            </w:div>
                            <w:div w:id="628633809">
                              <w:marLeft w:val="0"/>
                              <w:marRight w:val="0"/>
                              <w:marTop w:val="0"/>
                              <w:marBottom w:val="0"/>
                              <w:divBdr>
                                <w:top w:val="none" w:sz="0" w:space="0" w:color="auto"/>
                                <w:left w:val="none" w:sz="0" w:space="0" w:color="auto"/>
                                <w:bottom w:val="none" w:sz="0" w:space="0" w:color="auto"/>
                                <w:right w:val="none" w:sz="0" w:space="0" w:color="auto"/>
                              </w:divBdr>
                            </w:div>
                            <w:div w:id="628633810">
                              <w:marLeft w:val="0"/>
                              <w:marRight w:val="0"/>
                              <w:marTop w:val="0"/>
                              <w:marBottom w:val="0"/>
                              <w:divBdr>
                                <w:top w:val="none" w:sz="0" w:space="0" w:color="auto"/>
                                <w:left w:val="none" w:sz="0" w:space="0" w:color="auto"/>
                                <w:bottom w:val="none" w:sz="0" w:space="0" w:color="auto"/>
                                <w:right w:val="none" w:sz="0" w:space="0" w:color="auto"/>
                              </w:divBdr>
                            </w:div>
                            <w:div w:id="628633814">
                              <w:marLeft w:val="0"/>
                              <w:marRight w:val="0"/>
                              <w:marTop w:val="0"/>
                              <w:marBottom w:val="0"/>
                              <w:divBdr>
                                <w:top w:val="none" w:sz="0" w:space="0" w:color="auto"/>
                                <w:left w:val="none" w:sz="0" w:space="0" w:color="auto"/>
                                <w:bottom w:val="none" w:sz="0" w:space="0" w:color="auto"/>
                                <w:right w:val="none" w:sz="0" w:space="0" w:color="auto"/>
                              </w:divBdr>
                            </w:div>
                            <w:div w:id="628633815">
                              <w:marLeft w:val="0"/>
                              <w:marRight w:val="0"/>
                              <w:marTop w:val="0"/>
                              <w:marBottom w:val="0"/>
                              <w:divBdr>
                                <w:top w:val="none" w:sz="0" w:space="0" w:color="auto"/>
                                <w:left w:val="none" w:sz="0" w:space="0" w:color="auto"/>
                                <w:bottom w:val="none" w:sz="0" w:space="0" w:color="auto"/>
                                <w:right w:val="none" w:sz="0" w:space="0" w:color="auto"/>
                              </w:divBdr>
                            </w:div>
                            <w:div w:id="628633816">
                              <w:marLeft w:val="0"/>
                              <w:marRight w:val="0"/>
                              <w:marTop w:val="0"/>
                              <w:marBottom w:val="0"/>
                              <w:divBdr>
                                <w:top w:val="none" w:sz="0" w:space="0" w:color="auto"/>
                                <w:left w:val="none" w:sz="0" w:space="0" w:color="auto"/>
                                <w:bottom w:val="none" w:sz="0" w:space="0" w:color="auto"/>
                                <w:right w:val="none" w:sz="0" w:space="0" w:color="auto"/>
                              </w:divBdr>
                            </w:div>
                            <w:div w:id="628633817">
                              <w:marLeft w:val="0"/>
                              <w:marRight w:val="0"/>
                              <w:marTop w:val="0"/>
                              <w:marBottom w:val="0"/>
                              <w:divBdr>
                                <w:top w:val="none" w:sz="0" w:space="0" w:color="auto"/>
                                <w:left w:val="none" w:sz="0" w:space="0" w:color="auto"/>
                                <w:bottom w:val="none" w:sz="0" w:space="0" w:color="auto"/>
                                <w:right w:val="none" w:sz="0" w:space="0" w:color="auto"/>
                              </w:divBdr>
                            </w:div>
                            <w:div w:id="628633819">
                              <w:marLeft w:val="0"/>
                              <w:marRight w:val="0"/>
                              <w:marTop w:val="0"/>
                              <w:marBottom w:val="0"/>
                              <w:divBdr>
                                <w:top w:val="none" w:sz="0" w:space="0" w:color="auto"/>
                                <w:left w:val="none" w:sz="0" w:space="0" w:color="auto"/>
                                <w:bottom w:val="none" w:sz="0" w:space="0" w:color="auto"/>
                                <w:right w:val="none" w:sz="0" w:space="0" w:color="auto"/>
                              </w:divBdr>
                            </w:div>
                            <w:div w:id="628633820">
                              <w:marLeft w:val="0"/>
                              <w:marRight w:val="0"/>
                              <w:marTop w:val="0"/>
                              <w:marBottom w:val="0"/>
                              <w:divBdr>
                                <w:top w:val="none" w:sz="0" w:space="0" w:color="auto"/>
                                <w:left w:val="none" w:sz="0" w:space="0" w:color="auto"/>
                                <w:bottom w:val="none" w:sz="0" w:space="0" w:color="auto"/>
                                <w:right w:val="none" w:sz="0" w:space="0" w:color="auto"/>
                              </w:divBdr>
                            </w:div>
                            <w:div w:id="628633822">
                              <w:marLeft w:val="0"/>
                              <w:marRight w:val="0"/>
                              <w:marTop w:val="0"/>
                              <w:marBottom w:val="0"/>
                              <w:divBdr>
                                <w:top w:val="none" w:sz="0" w:space="0" w:color="auto"/>
                                <w:left w:val="none" w:sz="0" w:space="0" w:color="auto"/>
                                <w:bottom w:val="none" w:sz="0" w:space="0" w:color="auto"/>
                                <w:right w:val="none" w:sz="0" w:space="0" w:color="auto"/>
                              </w:divBdr>
                            </w:div>
                            <w:div w:id="628633823">
                              <w:marLeft w:val="0"/>
                              <w:marRight w:val="0"/>
                              <w:marTop w:val="0"/>
                              <w:marBottom w:val="0"/>
                              <w:divBdr>
                                <w:top w:val="none" w:sz="0" w:space="0" w:color="auto"/>
                                <w:left w:val="none" w:sz="0" w:space="0" w:color="auto"/>
                                <w:bottom w:val="none" w:sz="0" w:space="0" w:color="auto"/>
                                <w:right w:val="none" w:sz="0" w:space="0" w:color="auto"/>
                              </w:divBdr>
                            </w:div>
                            <w:div w:id="628633824">
                              <w:marLeft w:val="0"/>
                              <w:marRight w:val="0"/>
                              <w:marTop w:val="0"/>
                              <w:marBottom w:val="0"/>
                              <w:divBdr>
                                <w:top w:val="none" w:sz="0" w:space="0" w:color="auto"/>
                                <w:left w:val="none" w:sz="0" w:space="0" w:color="auto"/>
                                <w:bottom w:val="none" w:sz="0" w:space="0" w:color="auto"/>
                                <w:right w:val="none" w:sz="0" w:space="0" w:color="auto"/>
                              </w:divBdr>
                            </w:div>
                            <w:div w:id="628633825">
                              <w:marLeft w:val="0"/>
                              <w:marRight w:val="0"/>
                              <w:marTop w:val="0"/>
                              <w:marBottom w:val="0"/>
                              <w:divBdr>
                                <w:top w:val="none" w:sz="0" w:space="0" w:color="auto"/>
                                <w:left w:val="none" w:sz="0" w:space="0" w:color="auto"/>
                                <w:bottom w:val="none" w:sz="0" w:space="0" w:color="auto"/>
                                <w:right w:val="none" w:sz="0" w:space="0" w:color="auto"/>
                              </w:divBdr>
                            </w:div>
                            <w:div w:id="628633828">
                              <w:marLeft w:val="0"/>
                              <w:marRight w:val="0"/>
                              <w:marTop w:val="0"/>
                              <w:marBottom w:val="0"/>
                              <w:divBdr>
                                <w:top w:val="none" w:sz="0" w:space="0" w:color="auto"/>
                                <w:left w:val="none" w:sz="0" w:space="0" w:color="auto"/>
                                <w:bottom w:val="none" w:sz="0" w:space="0" w:color="auto"/>
                                <w:right w:val="none" w:sz="0" w:space="0" w:color="auto"/>
                              </w:divBdr>
                              <w:divsChild>
                                <w:div w:id="628633826">
                                  <w:marLeft w:val="0"/>
                                  <w:marRight w:val="0"/>
                                  <w:marTop w:val="0"/>
                                  <w:marBottom w:val="0"/>
                                  <w:divBdr>
                                    <w:top w:val="none" w:sz="0" w:space="0" w:color="auto"/>
                                    <w:left w:val="none" w:sz="0" w:space="0" w:color="auto"/>
                                    <w:bottom w:val="none" w:sz="0" w:space="0" w:color="auto"/>
                                    <w:right w:val="none" w:sz="0" w:space="0" w:color="auto"/>
                                  </w:divBdr>
                                </w:div>
                              </w:divsChild>
                            </w:div>
                            <w:div w:id="628633832">
                              <w:marLeft w:val="0"/>
                              <w:marRight w:val="0"/>
                              <w:marTop w:val="0"/>
                              <w:marBottom w:val="0"/>
                              <w:divBdr>
                                <w:top w:val="none" w:sz="0" w:space="0" w:color="auto"/>
                                <w:left w:val="none" w:sz="0" w:space="0" w:color="auto"/>
                                <w:bottom w:val="none" w:sz="0" w:space="0" w:color="auto"/>
                                <w:right w:val="none" w:sz="0" w:space="0" w:color="auto"/>
                              </w:divBdr>
                            </w:div>
                            <w:div w:id="628633834">
                              <w:marLeft w:val="0"/>
                              <w:marRight w:val="0"/>
                              <w:marTop w:val="0"/>
                              <w:marBottom w:val="0"/>
                              <w:divBdr>
                                <w:top w:val="none" w:sz="0" w:space="0" w:color="auto"/>
                                <w:left w:val="none" w:sz="0" w:space="0" w:color="auto"/>
                                <w:bottom w:val="none" w:sz="0" w:space="0" w:color="auto"/>
                                <w:right w:val="none" w:sz="0" w:space="0" w:color="auto"/>
                              </w:divBdr>
                            </w:div>
                            <w:div w:id="628633835">
                              <w:marLeft w:val="0"/>
                              <w:marRight w:val="0"/>
                              <w:marTop w:val="0"/>
                              <w:marBottom w:val="0"/>
                              <w:divBdr>
                                <w:top w:val="none" w:sz="0" w:space="0" w:color="auto"/>
                                <w:left w:val="none" w:sz="0" w:space="0" w:color="auto"/>
                                <w:bottom w:val="none" w:sz="0" w:space="0" w:color="auto"/>
                                <w:right w:val="none" w:sz="0" w:space="0" w:color="auto"/>
                              </w:divBdr>
                            </w:div>
                            <w:div w:id="628633837">
                              <w:marLeft w:val="0"/>
                              <w:marRight w:val="0"/>
                              <w:marTop w:val="0"/>
                              <w:marBottom w:val="0"/>
                              <w:divBdr>
                                <w:top w:val="none" w:sz="0" w:space="0" w:color="auto"/>
                                <w:left w:val="none" w:sz="0" w:space="0" w:color="auto"/>
                                <w:bottom w:val="none" w:sz="0" w:space="0" w:color="auto"/>
                                <w:right w:val="none" w:sz="0" w:space="0" w:color="auto"/>
                              </w:divBdr>
                            </w:div>
                            <w:div w:id="628633840">
                              <w:marLeft w:val="0"/>
                              <w:marRight w:val="0"/>
                              <w:marTop w:val="0"/>
                              <w:marBottom w:val="0"/>
                              <w:divBdr>
                                <w:top w:val="none" w:sz="0" w:space="0" w:color="auto"/>
                                <w:left w:val="none" w:sz="0" w:space="0" w:color="auto"/>
                                <w:bottom w:val="none" w:sz="0" w:space="0" w:color="auto"/>
                                <w:right w:val="none" w:sz="0" w:space="0" w:color="auto"/>
                              </w:divBdr>
                            </w:div>
                            <w:div w:id="628633841">
                              <w:marLeft w:val="0"/>
                              <w:marRight w:val="0"/>
                              <w:marTop w:val="0"/>
                              <w:marBottom w:val="0"/>
                              <w:divBdr>
                                <w:top w:val="none" w:sz="0" w:space="0" w:color="auto"/>
                                <w:left w:val="none" w:sz="0" w:space="0" w:color="auto"/>
                                <w:bottom w:val="none" w:sz="0" w:space="0" w:color="auto"/>
                                <w:right w:val="none" w:sz="0" w:space="0" w:color="auto"/>
                              </w:divBdr>
                            </w:div>
                            <w:div w:id="628633842">
                              <w:marLeft w:val="0"/>
                              <w:marRight w:val="0"/>
                              <w:marTop w:val="0"/>
                              <w:marBottom w:val="0"/>
                              <w:divBdr>
                                <w:top w:val="none" w:sz="0" w:space="0" w:color="auto"/>
                                <w:left w:val="none" w:sz="0" w:space="0" w:color="auto"/>
                                <w:bottom w:val="none" w:sz="0" w:space="0" w:color="auto"/>
                                <w:right w:val="none" w:sz="0" w:space="0" w:color="auto"/>
                              </w:divBdr>
                            </w:div>
                            <w:div w:id="628633844">
                              <w:marLeft w:val="0"/>
                              <w:marRight w:val="0"/>
                              <w:marTop w:val="0"/>
                              <w:marBottom w:val="0"/>
                              <w:divBdr>
                                <w:top w:val="none" w:sz="0" w:space="0" w:color="auto"/>
                                <w:left w:val="none" w:sz="0" w:space="0" w:color="auto"/>
                                <w:bottom w:val="none" w:sz="0" w:space="0" w:color="auto"/>
                                <w:right w:val="none" w:sz="0" w:space="0" w:color="auto"/>
                              </w:divBdr>
                            </w:div>
                            <w:div w:id="628633845">
                              <w:marLeft w:val="0"/>
                              <w:marRight w:val="0"/>
                              <w:marTop w:val="0"/>
                              <w:marBottom w:val="0"/>
                              <w:divBdr>
                                <w:top w:val="none" w:sz="0" w:space="0" w:color="auto"/>
                                <w:left w:val="none" w:sz="0" w:space="0" w:color="auto"/>
                                <w:bottom w:val="none" w:sz="0" w:space="0" w:color="auto"/>
                                <w:right w:val="none" w:sz="0" w:space="0" w:color="auto"/>
                              </w:divBdr>
                            </w:div>
                            <w:div w:id="628633846">
                              <w:marLeft w:val="0"/>
                              <w:marRight w:val="0"/>
                              <w:marTop w:val="0"/>
                              <w:marBottom w:val="0"/>
                              <w:divBdr>
                                <w:top w:val="none" w:sz="0" w:space="0" w:color="auto"/>
                                <w:left w:val="none" w:sz="0" w:space="0" w:color="auto"/>
                                <w:bottom w:val="none" w:sz="0" w:space="0" w:color="auto"/>
                                <w:right w:val="none" w:sz="0" w:space="0" w:color="auto"/>
                              </w:divBdr>
                            </w:div>
                            <w:div w:id="628633847">
                              <w:marLeft w:val="0"/>
                              <w:marRight w:val="0"/>
                              <w:marTop w:val="0"/>
                              <w:marBottom w:val="0"/>
                              <w:divBdr>
                                <w:top w:val="none" w:sz="0" w:space="0" w:color="auto"/>
                                <w:left w:val="none" w:sz="0" w:space="0" w:color="auto"/>
                                <w:bottom w:val="none" w:sz="0" w:space="0" w:color="auto"/>
                                <w:right w:val="none" w:sz="0" w:space="0" w:color="auto"/>
                              </w:divBdr>
                            </w:div>
                            <w:div w:id="628633848">
                              <w:marLeft w:val="0"/>
                              <w:marRight w:val="0"/>
                              <w:marTop w:val="0"/>
                              <w:marBottom w:val="0"/>
                              <w:divBdr>
                                <w:top w:val="none" w:sz="0" w:space="0" w:color="auto"/>
                                <w:left w:val="none" w:sz="0" w:space="0" w:color="auto"/>
                                <w:bottom w:val="none" w:sz="0" w:space="0" w:color="auto"/>
                                <w:right w:val="none" w:sz="0" w:space="0" w:color="auto"/>
                              </w:divBdr>
                            </w:div>
                            <w:div w:id="628633850">
                              <w:marLeft w:val="0"/>
                              <w:marRight w:val="0"/>
                              <w:marTop w:val="0"/>
                              <w:marBottom w:val="0"/>
                              <w:divBdr>
                                <w:top w:val="none" w:sz="0" w:space="0" w:color="auto"/>
                                <w:left w:val="none" w:sz="0" w:space="0" w:color="auto"/>
                                <w:bottom w:val="none" w:sz="0" w:space="0" w:color="auto"/>
                                <w:right w:val="none" w:sz="0" w:space="0" w:color="auto"/>
                              </w:divBdr>
                              <w:divsChild>
                                <w:div w:id="628633857">
                                  <w:marLeft w:val="0"/>
                                  <w:marRight w:val="0"/>
                                  <w:marTop w:val="0"/>
                                  <w:marBottom w:val="0"/>
                                  <w:divBdr>
                                    <w:top w:val="none" w:sz="0" w:space="0" w:color="auto"/>
                                    <w:left w:val="none" w:sz="0" w:space="0" w:color="auto"/>
                                    <w:bottom w:val="none" w:sz="0" w:space="0" w:color="auto"/>
                                    <w:right w:val="none" w:sz="0" w:space="0" w:color="auto"/>
                                  </w:divBdr>
                                </w:div>
                              </w:divsChild>
                            </w:div>
                            <w:div w:id="628633852">
                              <w:marLeft w:val="0"/>
                              <w:marRight w:val="0"/>
                              <w:marTop w:val="0"/>
                              <w:marBottom w:val="0"/>
                              <w:divBdr>
                                <w:top w:val="none" w:sz="0" w:space="0" w:color="auto"/>
                                <w:left w:val="none" w:sz="0" w:space="0" w:color="auto"/>
                                <w:bottom w:val="none" w:sz="0" w:space="0" w:color="auto"/>
                                <w:right w:val="none" w:sz="0" w:space="0" w:color="auto"/>
                              </w:divBdr>
                              <w:divsChild>
                                <w:div w:id="628633940">
                                  <w:marLeft w:val="0"/>
                                  <w:marRight w:val="0"/>
                                  <w:marTop w:val="0"/>
                                  <w:marBottom w:val="0"/>
                                  <w:divBdr>
                                    <w:top w:val="none" w:sz="0" w:space="0" w:color="auto"/>
                                    <w:left w:val="none" w:sz="0" w:space="0" w:color="auto"/>
                                    <w:bottom w:val="none" w:sz="0" w:space="0" w:color="auto"/>
                                    <w:right w:val="none" w:sz="0" w:space="0" w:color="auto"/>
                                  </w:divBdr>
                                </w:div>
                              </w:divsChild>
                            </w:div>
                            <w:div w:id="628633853">
                              <w:marLeft w:val="0"/>
                              <w:marRight w:val="0"/>
                              <w:marTop w:val="0"/>
                              <w:marBottom w:val="0"/>
                              <w:divBdr>
                                <w:top w:val="none" w:sz="0" w:space="0" w:color="auto"/>
                                <w:left w:val="none" w:sz="0" w:space="0" w:color="auto"/>
                                <w:bottom w:val="none" w:sz="0" w:space="0" w:color="auto"/>
                                <w:right w:val="none" w:sz="0" w:space="0" w:color="auto"/>
                              </w:divBdr>
                            </w:div>
                            <w:div w:id="628633855">
                              <w:marLeft w:val="0"/>
                              <w:marRight w:val="0"/>
                              <w:marTop w:val="0"/>
                              <w:marBottom w:val="0"/>
                              <w:divBdr>
                                <w:top w:val="none" w:sz="0" w:space="0" w:color="auto"/>
                                <w:left w:val="none" w:sz="0" w:space="0" w:color="auto"/>
                                <w:bottom w:val="none" w:sz="0" w:space="0" w:color="auto"/>
                                <w:right w:val="none" w:sz="0" w:space="0" w:color="auto"/>
                              </w:divBdr>
                            </w:div>
                            <w:div w:id="628633859">
                              <w:marLeft w:val="0"/>
                              <w:marRight w:val="0"/>
                              <w:marTop w:val="0"/>
                              <w:marBottom w:val="0"/>
                              <w:divBdr>
                                <w:top w:val="none" w:sz="0" w:space="0" w:color="auto"/>
                                <w:left w:val="none" w:sz="0" w:space="0" w:color="auto"/>
                                <w:bottom w:val="none" w:sz="0" w:space="0" w:color="auto"/>
                                <w:right w:val="none" w:sz="0" w:space="0" w:color="auto"/>
                              </w:divBdr>
                            </w:div>
                            <w:div w:id="628633860">
                              <w:marLeft w:val="0"/>
                              <w:marRight w:val="0"/>
                              <w:marTop w:val="0"/>
                              <w:marBottom w:val="0"/>
                              <w:divBdr>
                                <w:top w:val="none" w:sz="0" w:space="0" w:color="auto"/>
                                <w:left w:val="none" w:sz="0" w:space="0" w:color="auto"/>
                                <w:bottom w:val="none" w:sz="0" w:space="0" w:color="auto"/>
                                <w:right w:val="none" w:sz="0" w:space="0" w:color="auto"/>
                              </w:divBdr>
                            </w:div>
                            <w:div w:id="628633861">
                              <w:marLeft w:val="0"/>
                              <w:marRight w:val="0"/>
                              <w:marTop w:val="0"/>
                              <w:marBottom w:val="0"/>
                              <w:divBdr>
                                <w:top w:val="none" w:sz="0" w:space="0" w:color="auto"/>
                                <w:left w:val="none" w:sz="0" w:space="0" w:color="auto"/>
                                <w:bottom w:val="none" w:sz="0" w:space="0" w:color="auto"/>
                                <w:right w:val="none" w:sz="0" w:space="0" w:color="auto"/>
                              </w:divBdr>
                            </w:div>
                            <w:div w:id="628633862">
                              <w:marLeft w:val="0"/>
                              <w:marRight w:val="0"/>
                              <w:marTop w:val="0"/>
                              <w:marBottom w:val="0"/>
                              <w:divBdr>
                                <w:top w:val="none" w:sz="0" w:space="0" w:color="auto"/>
                                <w:left w:val="none" w:sz="0" w:space="0" w:color="auto"/>
                                <w:bottom w:val="none" w:sz="0" w:space="0" w:color="auto"/>
                                <w:right w:val="none" w:sz="0" w:space="0" w:color="auto"/>
                              </w:divBdr>
                            </w:div>
                            <w:div w:id="628633863">
                              <w:marLeft w:val="0"/>
                              <w:marRight w:val="0"/>
                              <w:marTop w:val="0"/>
                              <w:marBottom w:val="0"/>
                              <w:divBdr>
                                <w:top w:val="none" w:sz="0" w:space="0" w:color="auto"/>
                                <w:left w:val="none" w:sz="0" w:space="0" w:color="auto"/>
                                <w:bottom w:val="none" w:sz="0" w:space="0" w:color="auto"/>
                                <w:right w:val="none" w:sz="0" w:space="0" w:color="auto"/>
                              </w:divBdr>
                            </w:div>
                            <w:div w:id="628633864">
                              <w:marLeft w:val="0"/>
                              <w:marRight w:val="0"/>
                              <w:marTop w:val="0"/>
                              <w:marBottom w:val="0"/>
                              <w:divBdr>
                                <w:top w:val="none" w:sz="0" w:space="0" w:color="auto"/>
                                <w:left w:val="none" w:sz="0" w:space="0" w:color="auto"/>
                                <w:bottom w:val="none" w:sz="0" w:space="0" w:color="auto"/>
                                <w:right w:val="none" w:sz="0" w:space="0" w:color="auto"/>
                              </w:divBdr>
                            </w:div>
                            <w:div w:id="628633865">
                              <w:marLeft w:val="0"/>
                              <w:marRight w:val="0"/>
                              <w:marTop w:val="0"/>
                              <w:marBottom w:val="0"/>
                              <w:divBdr>
                                <w:top w:val="none" w:sz="0" w:space="0" w:color="auto"/>
                                <w:left w:val="none" w:sz="0" w:space="0" w:color="auto"/>
                                <w:bottom w:val="none" w:sz="0" w:space="0" w:color="auto"/>
                                <w:right w:val="none" w:sz="0" w:space="0" w:color="auto"/>
                              </w:divBdr>
                            </w:div>
                            <w:div w:id="628633867">
                              <w:marLeft w:val="0"/>
                              <w:marRight w:val="0"/>
                              <w:marTop w:val="0"/>
                              <w:marBottom w:val="0"/>
                              <w:divBdr>
                                <w:top w:val="none" w:sz="0" w:space="0" w:color="auto"/>
                                <w:left w:val="none" w:sz="0" w:space="0" w:color="auto"/>
                                <w:bottom w:val="none" w:sz="0" w:space="0" w:color="auto"/>
                                <w:right w:val="none" w:sz="0" w:space="0" w:color="auto"/>
                              </w:divBdr>
                            </w:div>
                            <w:div w:id="628633868">
                              <w:marLeft w:val="0"/>
                              <w:marRight w:val="0"/>
                              <w:marTop w:val="0"/>
                              <w:marBottom w:val="0"/>
                              <w:divBdr>
                                <w:top w:val="none" w:sz="0" w:space="0" w:color="auto"/>
                                <w:left w:val="none" w:sz="0" w:space="0" w:color="auto"/>
                                <w:bottom w:val="none" w:sz="0" w:space="0" w:color="auto"/>
                                <w:right w:val="none" w:sz="0" w:space="0" w:color="auto"/>
                              </w:divBdr>
                            </w:div>
                            <w:div w:id="628633869">
                              <w:marLeft w:val="0"/>
                              <w:marRight w:val="0"/>
                              <w:marTop w:val="0"/>
                              <w:marBottom w:val="0"/>
                              <w:divBdr>
                                <w:top w:val="none" w:sz="0" w:space="0" w:color="auto"/>
                                <w:left w:val="none" w:sz="0" w:space="0" w:color="auto"/>
                                <w:bottom w:val="none" w:sz="0" w:space="0" w:color="auto"/>
                                <w:right w:val="none" w:sz="0" w:space="0" w:color="auto"/>
                              </w:divBdr>
                            </w:div>
                            <w:div w:id="628633870">
                              <w:marLeft w:val="0"/>
                              <w:marRight w:val="0"/>
                              <w:marTop w:val="0"/>
                              <w:marBottom w:val="0"/>
                              <w:divBdr>
                                <w:top w:val="none" w:sz="0" w:space="0" w:color="auto"/>
                                <w:left w:val="none" w:sz="0" w:space="0" w:color="auto"/>
                                <w:bottom w:val="none" w:sz="0" w:space="0" w:color="auto"/>
                                <w:right w:val="none" w:sz="0" w:space="0" w:color="auto"/>
                              </w:divBdr>
                            </w:div>
                            <w:div w:id="628633871">
                              <w:marLeft w:val="0"/>
                              <w:marRight w:val="0"/>
                              <w:marTop w:val="0"/>
                              <w:marBottom w:val="0"/>
                              <w:divBdr>
                                <w:top w:val="none" w:sz="0" w:space="0" w:color="auto"/>
                                <w:left w:val="none" w:sz="0" w:space="0" w:color="auto"/>
                                <w:bottom w:val="none" w:sz="0" w:space="0" w:color="auto"/>
                                <w:right w:val="none" w:sz="0" w:space="0" w:color="auto"/>
                              </w:divBdr>
                            </w:div>
                            <w:div w:id="628633872">
                              <w:marLeft w:val="0"/>
                              <w:marRight w:val="0"/>
                              <w:marTop w:val="0"/>
                              <w:marBottom w:val="0"/>
                              <w:divBdr>
                                <w:top w:val="none" w:sz="0" w:space="0" w:color="auto"/>
                                <w:left w:val="none" w:sz="0" w:space="0" w:color="auto"/>
                                <w:bottom w:val="none" w:sz="0" w:space="0" w:color="auto"/>
                                <w:right w:val="none" w:sz="0" w:space="0" w:color="auto"/>
                              </w:divBdr>
                              <w:divsChild>
                                <w:div w:id="628633888">
                                  <w:marLeft w:val="0"/>
                                  <w:marRight w:val="0"/>
                                  <w:marTop w:val="0"/>
                                  <w:marBottom w:val="0"/>
                                  <w:divBdr>
                                    <w:top w:val="none" w:sz="0" w:space="0" w:color="auto"/>
                                    <w:left w:val="none" w:sz="0" w:space="0" w:color="auto"/>
                                    <w:bottom w:val="none" w:sz="0" w:space="0" w:color="auto"/>
                                    <w:right w:val="none" w:sz="0" w:space="0" w:color="auto"/>
                                  </w:divBdr>
                                </w:div>
                              </w:divsChild>
                            </w:div>
                            <w:div w:id="628633875">
                              <w:marLeft w:val="0"/>
                              <w:marRight w:val="0"/>
                              <w:marTop w:val="0"/>
                              <w:marBottom w:val="0"/>
                              <w:divBdr>
                                <w:top w:val="none" w:sz="0" w:space="0" w:color="auto"/>
                                <w:left w:val="none" w:sz="0" w:space="0" w:color="auto"/>
                                <w:bottom w:val="none" w:sz="0" w:space="0" w:color="auto"/>
                                <w:right w:val="none" w:sz="0" w:space="0" w:color="auto"/>
                              </w:divBdr>
                            </w:div>
                            <w:div w:id="628633878">
                              <w:marLeft w:val="0"/>
                              <w:marRight w:val="0"/>
                              <w:marTop w:val="0"/>
                              <w:marBottom w:val="0"/>
                              <w:divBdr>
                                <w:top w:val="none" w:sz="0" w:space="0" w:color="auto"/>
                                <w:left w:val="none" w:sz="0" w:space="0" w:color="auto"/>
                                <w:bottom w:val="none" w:sz="0" w:space="0" w:color="auto"/>
                                <w:right w:val="none" w:sz="0" w:space="0" w:color="auto"/>
                              </w:divBdr>
                            </w:div>
                            <w:div w:id="628633880">
                              <w:marLeft w:val="0"/>
                              <w:marRight w:val="0"/>
                              <w:marTop w:val="0"/>
                              <w:marBottom w:val="0"/>
                              <w:divBdr>
                                <w:top w:val="none" w:sz="0" w:space="0" w:color="auto"/>
                                <w:left w:val="none" w:sz="0" w:space="0" w:color="auto"/>
                                <w:bottom w:val="none" w:sz="0" w:space="0" w:color="auto"/>
                                <w:right w:val="none" w:sz="0" w:space="0" w:color="auto"/>
                              </w:divBdr>
                            </w:div>
                            <w:div w:id="628633881">
                              <w:marLeft w:val="0"/>
                              <w:marRight w:val="0"/>
                              <w:marTop w:val="0"/>
                              <w:marBottom w:val="0"/>
                              <w:divBdr>
                                <w:top w:val="none" w:sz="0" w:space="0" w:color="auto"/>
                                <w:left w:val="none" w:sz="0" w:space="0" w:color="auto"/>
                                <w:bottom w:val="none" w:sz="0" w:space="0" w:color="auto"/>
                                <w:right w:val="none" w:sz="0" w:space="0" w:color="auto"/>
                              </w:divBdr>
                            </w:div>
                            <w:div w:id="628633882">
                              <w:marLeft w:val="0"/>
                              <w:marRight w:val="0"/>
                              <w:marTop w:val="0"/>
                              <w:marBottom w:val="0"/>
                              <w:divBdr>
                                <w:top w:val="none" w:sz="0" w:space="0" w:color="auto"/>
                                <w:left w:val="none" w:sz="0" w:space="0" w:color="auto"/>
                                <w:bottom w:val="none" w:sz="0" w:space="0" w:color="auto"/>
                                <w:right w:val="none" w:sz="0" w:space="0" w:color="auto"/>
                              </w:divBdr>
                            </w:div>
                            <w:div w:id="628633883">
                              <w:marLeft w:val="0"/>
                              <w:marRight w:val="0"/>
                              <w:marTop w:val="0"/>
                              <w:marBottom w:val="0"/>
                              <w:divBdr>
                                <w:top w:val="none" w:sz="0" w:space="0" w:color="auto"/>
                                <w:left w:val="none" w:sz="0" w:space="0" w:color="auto"/>
                                <w:bottom w:val="none" w:sz="0" w:space="0" w:color="auto"/>
                                <w:right w:val="none" w:sz="0" w:space="0" w:color="auto"/>
                              </w:divBdr>
                            </w:div>
                            <w:div w:id="628633884">
                              <w:marLeft w:val="0"/>
                              <w:marRight w:val="0"/>
                              <w:marTop w:val="0"/>
                              <w:marBottom w:val="0"/>
                              <w:divBdr>
                                <w:top w:val="none" w:sz="0" w:space="0" w:color="auto"/>
                                <w:left w:val="none" w:sz="0" w:space="0" w:color="auto"/>
                                <w:bottom w:val="none" w:sz="0" w:space="0" w:color="auto"/>
                                <w:right w:val="none" w:sz="0" w:space="0" w:color="auto"/>
                              </w:divBdr>
                            </w:div>
                            <w:div w:id="628633885">
                              <w:marLeft w:val="0"/>
                              <w:marRight w:val="0"/>
                              <w:marTop w:val="0"/>
                              <w:marBottom w:val="0"/>
                              <w:divBdr>
                                <w:top w:val="none" w:sz="0" w:space="0" w:color="auto"/>
                                <w:left w:val="none" w:sz="0" w:space="0" w:color="auto"/>
                                <w:bottom w:val="none" w:sz="0" w:space="0" w:color="auto"/>
                                <w:right w:val="none" w:sz="0" w:space="0" w:color="auto"/>
                              </w:divBdr>
                            </w:div>
                            <w:div w:id="628633886">
                              <w:marLeft w:val="0"/>
                              <w:marRight w:val="0"/>
                              <w:marTop w:val="0"/>
                              <w:marBottom w:val="0"/>
                              <w:divBdr>
                                <w:top w:val="none" w:sz="0" w:space="0" w:color="auto"/>
                                <w:left w:val="none" w:sz="0" w:space="0" w:color="auto"/>
                                <w:bottom w:val="none" w:sz="0" w:space="0" w:color="auto"/>
                                <w:right w:val="none" w:sz="0" w:space="0" w:color="auto"/>
                              </w:divBdr>
                            </w:div>
                            <w:div w:id="628633887">
                              <w:marLeft w:val="0"/>
                              <w:marRight w:val="0"/>
                              <w:marTop w:val="0"/>
                              <w:marBottom w:val="0"/>
                              <w:divBdr>
                                <w:top w:val="none" w:sz="0" w:space="0" w:color="auto"/>
                                <w:left w:val="none" w:sz="0" w:space="0" w:color="auto"/>
                                <w:bottom w:val="none" w:sz="0" w:space="0" w:color="auto"/>
                                <w:right w:val="none" w:sz="0" w:space="0" w:color="auto"/>
                              </w:divBdr>
                              <w:divsChild>
                                <w:div w:id="628633849">
                                  <w:marLeft w:val="0"/>
                                  <w:marRight w:val="0"/>
                                  <w:marTop w:val="0"/>
                                  <w:marBottom w:val="0"/>
                                  <w:divBdr>
                                    <w:top w:val="none" w:sz="0" w:space="0" w:color="auto"/>
                                    <w:left w:val="none" w:sz="0" w:space="0" w:color="auto"/>
                                    <w:bottom w:val="none" w:sz="0" w:space="0" w:color="auto"/>
                                    <w:right w:val="none" w:sz="0" w:space="0" w:color="auto"/>
                                  </w:divBdr>
                                </w:div>
                              </w:divsChild>
                            </w:div>
                            <w:div w:id="628633889">
                              <w:marLeft w:val="0"/>
                              <w:marRight w:val="0"/>
                              <w:marTop w:val="0"/>
                              <w:marBottom w:val="0"/>
                              <w:divBdr>
                                <w:top w:val="none" w:sz="0" w:space="0" w:color="auto"/>
                                <w:left w:val="none" w:sz="0" w:space="0" w:color="auto"/>
                                <w:bottom w:val="none" w:sz="0" w:space="0" w:color="auto"/>
                                <w:right w:val="none" w:sz="0" w:space="0" w:color="auto"/>
                              </w:divBdr>
                            </w:div>
                            <w:div w:id="628633890">
                              <w:marLeft w:val="0"/>
                              <w:marRight w:val="0"/>
                              <w:marTop w:val="0"/>
                              <w:marBottom w:val="0"/>
                              <w:divBdr>
                                <w:top w:val="none" w:sz="0" w:space="0" w:color="auto"/>
                                <w:left w:val="none" w:sz="0" w:space="0" w:color="auto"/>
                                <w:bottom w:val="none" w:sz="0" w:space="0" w:color="auto"/>
                                <w:right w:val="none" w:sz="0" w:space="0" w:color="auto"/>
                              </w:divBdr>
                            </w:div>
                            <w:div w:id="628633891">
                              <w:marLeft w:val="0"/>
                              <w:marRight w:val="0"/>
                              <w:marTop w:val="0"/>
                              <w:marBottom w:val="0"/>
                              <w:divBdr>
                                <w:top w:val="none" w:sz="0" w:space="0" w:color="auto"/>
                                <w:left w:val="none" w:sz="0" w:space="0" w:color="auto"/>
                                <w:bottom w:val="none" w:sz="0" w:space="0" w:color="auto"/>
                                <w:right w:val="none" w:sz="0" w:space="0" w:color="auto"/>
                              </w:divBdr>
                            </w:div>
                            <w:div w:id="628633892">
                              <w:marLeft w:val="0"/>
                              <w:marRight w:val="0"/>
                              <w:marTop w:val="0"/>
                              <w:marBottom w:val="0"/>
                              <w:divBdr>
                                <w:top w:val="none" w:sz="0" w:space="0" w:color="auto"/>
                                <w:left w:val="none" w:sz="0" w:space="0" w:color="auto"/>
                                <w:bottom w:val="none" w:sz="0" w:space="0" w:color="auto"/>
                                <w:right w:val="none" w:sz="0" w:space="0" w:color="auto"/>
                              </w:divBdr>
                            </w:div>
                            <w:div w:id="628633894">
                              <w:marLeft w:val="0"/>
                              <w:marRight w:val="0"/>
                              <w:marTop w:val="0"/>
                              <w:marBottom w:val="0"/>
                              <w:divBdr>
                                <w:top w:val="none" w:sz="0" w:space="0" w:color="auto"/>
                                <w:left w:val="none" w:sz="0" w:space="0" w:color="auto"/>
                                <w:bottom w:val="none" w:sz="0" w:space="0" w:color="auto"/>
                                <w:right w:val="none" w:sz="0" w:space="0" w:color="auto"/>
                              </w:divBdr>
                            </w:div>
                            <w:div w:id="628633895">
                              <w:marLeft w:val="0"/>
                              <w:marRight w:val="0"/>
                              <w:marTop w:val="0"/>
                              <w:marBottom w:val="0"/>
                              <w:divBdr>
                                <w:top w:val="none" w:sz="0" w:space="0" w:color="auto"/>
                                <w:left w:val="none" w:sz="0" w:space="0" w:color="auto"/>
                                <w:bottom w:val="none" w:sz="0" w:space="0" w:color="auto"/>
                                <w:right w:val="none" w:sz="0" w:space="0" w:color="auto"/>
                              </w:divBdr>
                            </w:div>
                            <w:div w:id="628633897">
                              <w:marLeft w:val="0"/>
                              <w:marRight w:val="0"/>
                              <w:marTop w:val="0"/>
                              <w:marBottom w:val="0"/>
                              <w:divBdr>
                                <w:top w:val="none" w:sz="0" w:space="0" w:color="auto"/>
                                <w:left w:val="none" w:sz="0" w:space="0" w:color="auto"/>
                                <w:bottom w:val="none" w:sz="0" w:space="0" w:color="auto"/>
                                <w:right w:val="none" w:sz="0" w:space="0" w:color="auto"/>
                              </w:divBdr>
                            </w:div>
                            <w:div w:id="628633902">
                              <w:marLeft w:val="0"/>
                              <w:marRight w:val="0"/>
                              <w:marTop w:val="0"/>
                              <w:marBottom w:val="0"/>
                              <w:divBdr>
                                <w:top w:val="none" w:sz="0" w:space="0" w:color="auto"/>
                                <w:left w:val="none" w:sz="0" w:space="0" w:color="auto"/>
                                <w:bottom w:val="none" w:sz="0" w:space="0" w:color="auto"/>
                                <w:right w:val="none" w:sz="0" w:space="0" w:color="auto"/>
                              </w:divBdr>
                            </w:div>
                            <w:div w:id="628633903">
                              <w:marLeft w:val="0"/>
                              <w:marRight w:val="0"/>
                              <w:marTop w:val="0"/>
                              <w:marBottom w:val="0"/>
                              <w:divBdr>
                                <w:top w:val="none" w:sz="0" w:space="0" w:color="auto"/>
                                <w:left w:val="none" w:sz="0" w:space="0" w:color="auto"/>
                                <w:bottom w:val="none" w:sz="0" w:space="0" w:color="auto"/>
                                <w:right w:val="none" w:sz="0" w:space="0" w:color="auto"/>
                              </w:divBdr>
                            </w:div>
                            <w:div w:id="628633904">
                              <w:marLeft w:val="0"/>
                              <w:marRight w:val="0"/>
                              <w:marTop w:val="0"/>
                              <w:marBottom w:val="0"/>
                              <w:divBdr>
                                <w:top w:val="none" w:sz="0" w:space="0" w:color="auto"/>
                                <w:left w:val="none" w:sz="0" w:space="0" w:color="auto"/>
                                <w:bottom w:val="none" w:sz="0" w:space="0" w:color="auto"/>
                                <w:right w:val="none" w:sz="0" w:space="0" w:color="auto"/>
                              </w:divBdr>
                            </w:div>
                            <w:div w:id="628633906">
                              <w:marLeft w:val="0"/>
                              <w:marRight w:val="0"/>
                              <w:marTop w:val="0"/>
                              <w:marBottom w:val="0"/>
                              <w:divBdr>
                                <w:top w:val="none" w:sz="0" w:space="0" w:color="auto"/>
                                <w:left w:val="none" w:sz="0" w:space="0" w:color="auto"/>
                                <w:bottom w:val="none" w:sz="0" w:space="0" w:color="auto"/>
                                <w:right w:val="none" w:sz="0" w:space="0" w:color="auto"/>
                              </w:divBdr>
                            </w:div>
                            <w:div w:id="628633907">
                              <w:marLeft w:val="0"/>
                              <w:marRight w:val="0"/>
                              <w:marTop w:val="0"/>
                              <w:marBottom w:val="0"/>
                              <w:divBdr>
                                <w:top w:val="none" w:sz="0" w:space="0" w:color="auto"/>
                                <w:left w:val="none" w:sz="0" w:space="0" w:color="auto"/>
                                <w:bottom w:val="none" w:sz="0" w:space="0" w:color="auto"/>
                                <w:right w:val="none" w:sz="0" w:space="0" w:color="auto"/>
                              </w:divBdr>
                            </w:div>
                            <w:div w:id="628633908">
                              <w:marLeft w:val="0"/>
                              <w:marRight w:val="0"/>
                              <w:marTop w:val="0"/>
                              <w:marBottom w:val="0"/>
                              <w:divBdr>
                                <w:top w:val="none" w:sz="0" w:space="0" w:color="auto"/>
                                <w:left w:val="none" w:sz="0" w:space="0" w:color="auto"/>
                                <w:bottom w:val="none" w:sz="0" w:space="0" w:color="auto"/>
                                <w:right w:val="none" w:sz="0" w:space="0" w:color="auto"/>
                              </w:divBdr>
                            </w:div>
                            <w:div w:id="628633909">
                              <w:marLeft w:val="0"/>
                              <w:marRight w:val="0"/>
                              <w:marTop w:val="0"/>
                              <w:marBottom w:val="0"/>
                              <w:divBdr>
                                <w:top w:val="none" w:sz="0" w:space="0" w:color="auto"/>
                                <w:left w:val="none" w:sz="0" w:space="0" w:color="auto"/>
                                <w:bottom w:val="none" w:sz="0" w:space="0" w:color="auto"/>
                                <w:right w:val="none" w:sz="0" w:space="0" w:color="auto"/>
                              </w:divBdr>
                            </w:div>
                            <w:div w:id="628633910">
                              <w:marLeft w:val="0"/>
                              <w:marRight w:val="0"/>
                              <w:marTop w:val="0"/>
                              <w:marBottom w:val="0"/>
                              <w:divBdr>
                                <w:top w:val="none" w:sz="0" w:space="0" w:color="auto"/>
                                <w:left w:val="none" w:sz="0" w:space="0" w:color="auto"/>
                                <w:bottom w:val="none" w:sz="0" w:space="0" w:color="auto"/>
                                <w:right w:val="none" w:sz="0" w:space="0" w:color="auto"/>
                              </w:divBdr>
                            </w:div>
                            <w:div w:id="628633912">
                              <w:marLeft w:val="0"/>
                              <w:marRight w:val="0"/>
                              <w:marTop w:val="0"/>
                              <w:marBottom w:val="0"/>
                              <w:divBdr>
                                <w:top w:val="none" w:sz="0" w:space="0" w:color="auto"/>
                                <w:left w:val="none" w:sz="0" w:space="0" w:color="auto"/>
                                <w:bottom w:val="none" w:sz="0" w:space="0" w:color="auto"/>
                                <w:right w:val="none" w:sz="0" w:space="0" w:color="auto"/>
                              </w:divBdr>
                            </w:div>
                            <w:div w:id="628633913">
                              <w:marLeft w:val="0"/>
                              <w:marRight w:val="0"/>
                              <w:marTop w:val="0"/>
                              <w:marBottom w:val="0"/>
                              <w:divBdr>
                                <w:top w:val="none" w:sz="0" w:space="0" w:color="auto"/>
                                <w:left w:val="none" w:sz="0" w:space="0" w:color="auto"/>
                                <w:bottom w:val="none" w:sz="0" w:space="0" w:color="auto"/>
                                <w:right w:val="none" w:sz="0" w:space="0" w:color="auto"/>
                              </w:divBdr>
                            </w:div>
                            <w:div w:id="628633914">
                              <w:marLeft w:val="0"/>
                              <w:marRight w:val="0"/>
                              <w:marTop w:val="0"/>
                              <w:marBottom w:val="0"/>
                              <w:divBdr>
                                <w:top w:val="none" w:sz="0" w:space="0" w:color="auto"/>
                                <w:left w:val="none" w:sz="0" w:space="0" w:color="auto"/>
                                <w:bottom w:val="none" w:sz="0" w:space="0" w:color="auto"/>
                                <w:right w:val="none" w:sz="0" w:space="0" w:color="auto"/>
                              </w:divBdr>
                            </w:div>
                            <w:div w:id="628633915">
                              <w:marLeft w:val="0"/>
                              <w:marRight w:val="0"/>
                              <w:marTop w:val="0"/>
                              <w:marBottom w:val="0"/>
                              <w:divBdr>
                                <w:top w:val="none" w:sz="0" w:space="0" w:color="auto"/>
                                <w:left w:val="none" w:sz="0" w:space="0" w:color="auto"/>
                                <w:bottom w:val="none" w:sz="0" w:space="0" w:color="auto"/>
                                <w:right w:val="none" w:sz="0" w:space="0" w:color="auto"/>
                              </w:divBdr>
                            </w:div>
                            <w:div w:id="628633918">
                              <w:marLeft w:val="0"/>
                              <w:marRight w:val="0"/>
                              <w:marTop w:val="0"/>
                              <w:marBottom w:val="0"/>
                              <w:divBdr>
                                <w:top w:val="none" w:sz="0" w:space="0" w:color="auto"/>
                                <w:left w:val="none" w:sz="0" w:space="0" w:color="auto"/>
                                <w:bottom w:val="none" w:sz="0" w:space="0" w:color="auto"/>
                                <w:right w:val="none" w:sz="0" w:space="0" w:color="auto"/>
                              </w:divBdr>
                            </w:div>
                            <w:div w:id="628633919">
                              <w:marLeft w:val="0"/>
                              <w:marRight w:val="0"/>
                              <w:marTop w:val="0"/>
                              <w:marBottom w:val="0"/>
                              <w:divBdr>
                                <w:top w:val="none" w:sz="0" w:space="0" w:color="auto"/>
                                <w:left w:val="none" w:sz="0" w:space="0" w:color="auto"/>
                                <w:bottom w:val="none" w:sz="0" w:space="0" w:color="auto"/>
                                <w:right w:val="none" w:sz="0" w:space="0" w:color="auto"/>
                              </w:divBdr>
                            </w:div>
                            <w:div w:id="628633924">
                              <w:marLeft w:val="0"/>
                              <w:marRight w:val="0"/>
                              <w:marTop w:val="0"/>
                              <w:marBottom w:val="0"/>
                              <w:divBdr>
                                <w:top w:val="none" w:sz="0" w:space="0" w:color="auto"/>
                                <w:left w:val="none" w:sz="0" w:space="0" w:color="auto"/>
                                <w:bottom w:val="none" w:sz="0" w:space="0" w:color="auto"/>
                                <w:right w:val="none" w:sz="0" w:space="0" w:color="auto"/>
                              </w:divBdr>
                            </w:div>
                            <w:div w:id="628633929">
                              <w:marLeft w:val="0"/>
                              <w:marRight w:val="0"/>
                              <w:marTop w:val="0"/>
                              <w:marBottom w:val="0"/>
                              <w:divBdr>
                                <w:top w:val="none" w:sz="0" w:space="0" w:color="auto"/>
                                <w:left w:val="none" w:sz="0" w:space="0" w:color="auto"/>
                                <w:bottom w:val="none" w:sz="0" w:space="0" w:color="auto"/>
                                <w:right w:val="none" w:sz="0" w:space="0" w:color="auto"/>
                              </w:divBdr>
                            </w:div>
                            <w:div w:id="628633930">
                              <w:marLeft w:val="0"/>
                              <w:marRight w:val="0"/>
                              <w:marTop w:val="0"/>
                              <w:marBottom w:val="0"/>
                              <w:divBdr>
                                <w:top w:val="none" w:sz="0" w:space="0" w:color="auto"/>
                                <w:left w:val="none" w:sz="0" w:space="0" w:color="auto"/>
                                <w:bottom w:val="none" w:sz="0" w:space="0" w:color="auto"/>
                                <w:right w:val="none" w:sz="0" w:space="0" w:color="auto"/>
                              </w:divBdr>
                            </w:div>
                            <w:div w:id="628633931">
                              <w:marLeft w:val="0"/>
                              <w:marRight w:val="0"/>
                              <w:marTop w:val="0"/>
                              <w:marBottom w:val="0"/>
                              <w:divBdr>
                                <w:top w:val="none" w:sz="0" w:space="0" w:color="auto"/>
                                <w:left w:val="none" w:sz="0" w:space="0" w:color="auto"/>
                                <w:bottom w:val="none" w:sz="0" w:space="0" w:color="auto"/>
                                <w:right w:val="none" w:sz="0" w:space="0" w:color="auto"/>
                              </w:divBdr>
                            </w:div>
                            <w:div w:id="628633933">
                              <w:marLeft w:val="0"/>
                              <w:marRight w:val="0"/>
                              <w:marTop w:val="0"/>
                              <w:marBottom w:val="0"/>
                              <w:divBdr>
                                <w:top w:val="none" w:sz="0" w:space="0" w:color="auto"/>
                                <w:left w:val="none" w:sz="0" w:space="0" w:color="auto"/>
                                <w:bottom w:val="none" w:sz="0" w:space="0" w:color="auto"/>
                                <w:right w:val="none" w:sz="0" w:space="0" w:color="auto"/>
                              </w:divBdr>
                            </w:div>
                            <w:div w:id="628633934">
                              <w:marLeft w:val="0"/>
                              <w:marRight w:val="0"/>
                              <w:marTop w:val="0"/>
                              <w:marBottom w:val="0"/>
                              <w:divBdr>
                                <w:top w:val="none" w:sz="0" w:space="0" w:color="auto"/>
                                <w:left w:val="none" w:sz="0" w:space="0" w:color="auto"/>
                                <w:bottom w:val="none" w:sz="0" w:space="0" w:color="auto"/>
                                <w:right w:val="none" w:sz="0" w:space="0" w:color="auto"/>
                              </w:divBdr>
                            </w:div>
                            <w:div w:id="628633936">
                              <w:marLeft w:val="0"/>
                              <w:marRight w:val="0"/>
                              <w:marTop w:val="0"/>
                              <w:marBottom w:val="0"/>
                              <w:divBdr>
                                <w:top w:val="none" w:sz="0" w:space="0" w:color="auto"/>
                                <w:left w:val="none" w:sz="0" w:space="0" w:color="auto"/>
                                <w:bottom w:val="none" w:sz="0" w:space="0" w:color="auto"/>
                                <w:right w:val="none" w:sz="0" w:space="0" w:color="auto"/>
                              </w:divBdr>
                            </w:div>
                            <w:div w:id="628633938">
                              <w:marLeft w:val="0"/>
                              <w:marRight w:val="0"/>
                              <w:marTop w:val="0"/>
                              <w:marBottom w:val="0"/>
                              <w:divBdr>
                                <w:top w:val="none" w:sz="0" w:space="0" w:color="auto"/>
                                <w:left w:val="none" w:sz="0" w:space="0" w:color="auto"/>
                                <w:bottom w:val="none" w:sz="0" w:space="0" w:color="auto"/>
                                <w:right w:val="none" w:sz="0" w:space="0" w:color="auto"/>
                              </w:divBdr>
                            </w:div>
                            <w:div w:id="628633939">
                              <w:marLeft w:val="0"/>
                              <w:marRight w:val="0"/>
                              <w:marTop w:val="0"/>
                              <w:marBottom w:val="0"/>
                              <w:divBdr>
                                <w:top w:val="none" w:sz="0" w:space="0" w:color="auto"/>
                                <w:left w:val="none" w:sz="0" w:space="0" w:color="auto"/>
                                <w:bottom w:val="none" w:sz="0" w:space="0" w:color="auto"/>
                                <w:right w:val="none" w:sz="0" w:space="0" w:color="auto"/>
                              </w:divBdr>
                            </w:div>
                            <w:div w:id="628633941">
                              <w:marLeft w:val="0"/>
                              <w:marRight w:val="0"/>
                              <w:marTop w:val="0"/>
                              <w:marBottom w:val="0"/>
                              <w:divBdr>
                                <w:top w:val="none" w:sz="0" w:space="0" w:color="auto"/>
                                <w:left w:val="none" w:sz="0" w:space="0" w:color="auto"/>
                                <w:bottom w:val="none" w:sz="0" w:space="0" w:color="auto"/>
                                <w:right w:val="none" w:sz="0" w:space="0" w:color="auto"/>
                              </w:divBdr>
                            </w:div>
                            <w:div w:id="628633942">
                              <w:marLeft w:val="0"/>
                              <w:marRight w:val="0"/>
                              <w:marTop w:val="0"/>
                              <w:marBottom w:val="0"/>
                              <w:divBdr>
                                <w:top w:val="none" w:sz="0" w:space="0" w:color="auto"/>
                                <w:left w:val="none" w:sz="0" w:space="0" w:color="auto"/>
                                <w:bottom w:val="none" w:sz="0" w:space="0" w:color="auto"/>
                                <w:right w:val="none" w:sz="0" w:space="0" w:color="auto"/>
                              </w:divBdr>
                            </w:div>
                            <w:div w:id="628633943">
                              <w:marLeft w:val="0"/>
                              <w:marRight w:val="0"/>
                              <w:marTop w:val="0"/>
                              <w:marBottom w:val="0"/>
                              <w:divBdr>
                                <w:top w:val="none" w:sz="0" w:space="0" w:color="auto"/>
                                <w:left w:val="none" w:sz="0" w:space="0" w:color="auto"/>
                                <w:bottom w:val="none" w:sz="0" w:space="0" w:color="auto"/>
                                <w:right w:val="none" w:sz="0" w:space="0" w:color="auto"/>
                              </w:divBdr>
                            </w:div>
                            <w:div w:id="628633944">
                              <w:marLeft w:val="0"/>
                              <w:marRight w:val="0"/>
                              <w:marTop w:val="0"/>
                              <w:marBottom w:val="0"/>
                              <w:divBdr>
                                <w:top w:val="none" w:sz="0" w:space="0" w:color="auto"/>
                                <w:left w:val="none" w:sz="0" w:space="0" w:color="auto"/>
                                <w:bottom w:val="none" w:sz="0" w:space="0" w:color="auto"/>
                                <w:right w:val="none" w:sz="0" w:space="0" w:color="auto"/>
                              </w:divBdr>
                            </w:div>
                            <w:div w:id="628633947">
                              <w:marLeft w:val="0"/>
                              <w:marRight w:val="0"/>
                              <w:marTop w:val="0"/>
                              <w:marBottom w:val="0"/>
                              <w:divBdr>
                                <w:top w:val="none" w:sz="0" w:space="0" w:color="auto"/>
                                <w:left w:val="none" w:sz="0" w:space="0" w:color="auto"/>
                                <w:bottom w:val="none" w:sz="0" w:space="0" w:color="auto"/>
                                <w:right w:val="none" w:sz="0" w:space="0" w:color="auto"/>
                              </w:divBdr>
                              <w:divsChild>
                                <w:div w:id="628633827">
                                  <w:marLeft w:val="0"/>
                                  <w:marRight w:val="0"/>
                                  <w:marTop w:val="0"/>
                                  <w:marBottom w:val="0"/>
                                  <w:divBdr>
                                    <w:top w:val="none" w:sz="0" w:space="0" w:color="auto"/>
                                    <w:left w:val="none" w:sz="0" w:space="0" w:color="auto"/>
                                    <w:bottom w:val="none" w:sz="0" w:space="0" w:color="auto"/>
                                    <w:right w:val="none" w:sz="0" w:space="0" w:color="auto"/>
                                  </w:divBdr>
                                </w:div>
                              </w:divsChild>
                            </w:div>
                            <w:div w:id="628633948">
                              <w:marLeft w:val="0"/>
                              <w:marRight w:val="0"/>
                              <w:marTop w:val="0"/>
                              <w:marBottom w:val="0"/>
                              <w:divBdr>
                                <w:top w:val="none" w:sz="0" w:space="0" w:color="auto"/>
                                <w:left w:val="none" w:sz="0" w:space="0" w:color="auto"/>
                                <w:bottom w:val="none" w:sz="0" w:space="0" w:color="auto"/>
                                <w:right w:val="none" w:sz="0" w:space="0" w:color="auto"/>
                              </w:divBdr>
                            </w:div>
                            <w:div w:id="628633949">
                              <w:marLeft w:val="0"/>
                              <w:marRight w:val="0"/>
                              <w:marTop w:val="0"/>
                              <w:marBottom w:val="0"/>
                              <w:divBdr>
                                <w:top w:val="none" w:sz="0" w:space="0" w:color="auto"/>
                                <w:left w:val="none" w:sz="0" w:space="0" w:color="auto"/>
                                <w:bottom w:val="none" w:sz="0" w:space="0" w:color="auto"/>
                                <w:right w:val="none" w:sz="0" w:space="0" w:color="auto"/>
                              </w:divBdr>
                            </w:div>
                            <w:div w:id="628633952">
                              <w:marLeft w:val="0"/>
                              <w:marRight w:val="0"/>
                              <w:marTop w:val="0"/>
                              <w:marBottom w:val="0"/>
                              <w:divBdr>
                                <w:top w:val="none" w:sz="0" w:space="0" w:color="auto"/>
                                <w:left w:val="none" w:sz="0" w:space="0" w:color="auto"/>
                                <w:bottom w:val="none" w:sz="0" w:space="0" w:color="auto"/>
                                <w:right w:val="none" w:sz="0" w:space="0" w:color="auto"/>
                              </w:divBdr>
                            </w:div>
                            <w:div w:id="62863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633876">
      <w:marLeft w:val="0"/>
      <w:marRight w:val="0"/>
      <w:marTop w:val="0"/>
      <w:marBottom w:val="0"/>
      <w:divBdr>
        <w:top w:val="none" w:sz="0" w:space="0" w:color="auto"/>
        <w:left w:val="none" w:sz="0" w:space="0" w:color="auto"/>
        <w:bottom w:val="none" w:sz="0" w:space="0" w:color="auto"/>
        <w:right w:val="none" w:sz="0" w:space="0" w:color="auto"/>
      </w:divBdr>
    </w:div>
    <w:div w:id="628633900">
      <w:marLeft w:val="0"/>
      <w:marRight w:val="0"/>
      <w:marTop w:val="0"/>
      <w:marBottom w:val="0"/>
      <w:divBdr>
        <w:top w:val="none" w:sz="0" w:space="0" w:color="auto"/>
        <w:left w:val="none" w:sz="0" w:space="0" w:color="auto"/>
        <w:bottom w:val="none" w:sz="0" w:space="0" w:color="auto"/>
        <w:right w:val="none" w:sz="0" w:space="0" w:color="auto"/>
      </w:divBdr>
    </w:div>
    <w:div w:id="628633901">
      <w:marLeft w:val="0"/>
      <w:marRight w:val="0"/>
      <w:marTop w:val="0"/>
      <w:marBottom w:val="0"/>
      <w:divBdr>
        <w:top w:val="none" w:sz="0" w:space="0" w:color="auto"/>
        <w:left w:val="none" w:sz="0" w:space="0" w:color="auto"/>
        <w:bottom w:val="none" w:sz="0" w:space="0" w:color="auto"/>
        <w:right w:val="none" w:sz="0" w:space="0" w:color="auto"/>
      </w:divBdr>
    </w:div>
    <w:div w:id="628633917">
      <w:marLeft w:val="0"/>
      <w:marRight w:val="0"/>
      <w:marTop w:val="0"/>
      <w:marBottom w:val="0"/>
      <w:divBdr>
        <w:top w:val="none" w:sz="0" w:space="0" w:color="auto"/>
        <w:left w:val="none" w:sz="0" w:space="0" w:color="auto"/>
        <w:bottom w:val="none" w:sz="0" w:space="0" w:color="auto"/>
        <w:right w:val="none" w:sz="0" w:space="0" w:color="auto"/>
      </w:divBdr>
    </w:div>
    <w:div w:id="628633921">
      <w:marLeft w:val="0"/>
      <w:marRight w:val="0"/>
      <w:marTop w:val="0"/>
      <w:marBottom w:val="0"/>
      <w:divBdr>
        <w:top w:val="none" w:sz="0" w:space="0" w:color="auto"/>
        <w:left w:val="none" w:sz="0" w:space="0" w:color="auto"/>
        <w:bottom w:val="none" w:sz="0" w:space="0" w:color="auto"/>
        <w:right w:val="none" w:sz="0" w:space="0" w:color="auto"/>
      </w:divBdr>
    </w:div>
    <w:div w:id="628633922">
      <w:marLeft w:val="0"/>
      <w:marRight w:val="0"/>
      <w:marTop w:val="0"/>
      <w:marBottom w:val="0"/>
      <w:divBdr>
        <w:top w:val="none" w:sz="0" w:space="0" w:color="auto"/>
        <w:left w:val="none" w:sz="0" w:space="0" w:color="auto"/>
        <w:bottom w:val="none" w:sz="0" w:space="0" w:color="auto"/>
        <w:right w:val="none" w:sz="0" w:space="0" w:color="auto"/>
      </w:divBdr>
      <w:divsChild>
        <w:div w:id="628633785">
          <w:marLeft w:val="0"/>
          <w:marRight w:val="0"/>
          <w:marTop w:val="0"/>
          <w:marBottom w:val="0"/>
          <w:divBdr>
            <w:top w:val="none" w:sz="0" w:space="0" w:color="auto"/>
            <w:left w:val="none" w:sz="0" w:space="0" w:color="auto"/>
            <w:bottom w:val="none" w:sz="0" w:space="0" w:color="auto"/>
            <w:right w:val="none" w:sz="0" w:space="0" w:color="auto"/>
          </w:divBdr>
          <w:divsChild>
            <w:div w:id="628633740">
              <w:marLeft w:val="0"/>
              <w:marRight w:val="0"/>
              <w:marTop w:val="0"/>
              <w:marBottom w:val="0"/>
              <w:divBdr>
                <w:top w:val="none" w:sz="0" w:space="0" w:color="auto"/>
                <w:left w:val="none" w:sz="0" w:space="0" w:color="auto"/>
                <w:bottom w:val="none" w:sz="0" w:space="0" w:color="auto"/>
                <w:right w:val="none" w:sz="0" w:space="0" w:color="auto"/>
              </w:divBdr>
              <w:divsChild>
                <w:div w:id="628633833">
                  <w:marLeft w:val="0"/>
                  <w:marRight w:val="0"/>
                  <w:marTop w:val="0"/>
                  <w:marBottom w:val="0"/>
                  <w:divBdr>
                    <w:top w:val="none" w:sz="0" w:space="0" w:color="auto"/>
                    <w:left w:val="none" w:sz="0" w:space="0" w:color="auto"/>
                    <w:bottom w:val="none" w:sz="0" w:space="0" w:color="auto"/>
                    <w:right w:val="none" w:sz="0" w:space="0" w:color="auto"/>
                  </w:divBdr>
                  <w:divsChild>
                    <w:div w:id="628633951">
                      <w:marLeft w:val="0"/>
                      <w:marRight w:val="0"/>
                      <w:marTop w:val="0"/>
                      <w:marBottom w:val="0"/>
                      <w:divBdr>
                        <w:top w:val="none" w:sz="0" w:space="0" w:color="auto"/>
                        <w:left w:val="none" w:sz="0" w:space="0" w:color="auto"/>
                        <w:bottom w:val="none" w:sz="0" w:space="0" w:color="auto"/>
                        <w:right w:val="none" w:sz="0" w:space="0" w:color="auto"/>
                      </w:divBdr>
                      <w:divsChild>
                        <w:div w:id="628633911">
                          <w:marLeft w:val="0"/>
                          <w:marRight w:val="0"/>
                          <w:marTop w:val="0"/>
                          <w:marBottom w:val="0"/>
                          <w:divBdr>
                            <w:top w:val="none" w:sz="0" w:space="0" w:color="auto"/>
                            <w:left w:val="none" w:sz="0" w:space="0" w:color="auto"/>
                            <w:bottom w:val="none" w:sz="0" w:space="0" w:color="auto"/>
                            <w:right w:val="none" w:sz="0" w:space="0" w:color="auto"/>
                          </w:divBdr>
                          <w:divsChild>
                            <w:div w:id="628633743">
                              <w:marLeft w:val="0"/>
                              <w:marRight w:val="0"/>
                              <w:marTop w:val="0"/>
                              <w:marBottom w:val="0"/>
                              <w:divBdr>
                                <w:top w:val="none" w:sz="0" w:space="0" w:color="auto"/>
                                <w:left w:val="none" w:sz="0" w:space="0" w:color="auto"/>
                                <w:bottom w:val="none" w:sz="0" w:space="0" w:color="auto"/>
                                <w:right w:val="none" w:sz="0" w:space="0" w:color="auto"/>
                              </w:divBdr>
                            </w:div>
                            <w:div w:id="628633745">
                              <w:marLeft w:val="0"/>
                              <w:marRight w:val="0"/>
                              <w:marTop w:val="0"/>
                              <w:marBottom w:val="0"/>
                              <w:divBdr>
                                <w:top w:val="none" w:sz="0" w:space="0" w:color="auto"/>
                                <w:left w:val="none" w:sz="0" w:space="0" w:color="auto"/>
                                <w:bottom w:val="none" w:sz="0" w:space="0" w:color="auto"/>
                                <w:right w:val="none" w:sz="0" w:space="0" w:color="auto"/>
                              </w:divBdr>
                            </w:div>
                            <w:div w:id="628633751">
                              <w:marLeft w:val="0"/>
                              <w:marRight w:val="0"/>
                              <w:marTop w:val="0"/>
                              <w:marBottom w:val="0"/>
                              <w:divBdr>
                                <w:top w:val="none" w:sz="0" w:space="0" w:color="auto"/>
                                <w:left w:val="none" w:sz="0" w:space="0" w:color="auto"/>
                                <w:bottom w:val="none" w:sz="0" w:space="0" w:color="auto"/>
                                <w:right w:val="none" w:sz="0" w:space="0" w:color="auto"/>
                              </w:divBdr>
                            </w:div>
                            <w:div w:id="628633757">
                              <w:marLeft w:val="0"/>
                              <w:marRight w:val="0"/>
                              <w:marTop w:val="0"/>
                              <w:marBottom w:val="0"/>
                              <w:divBdr>
                                <w:top w:val="none" w:sz="0" w:space="0" w:color="auto"/>
                                <w:left w:val="none" w:sz="0" w:space="0" w:color="auto"/>
                                <w:bottom w:val="none" w:sz="0" w:space="0" w:color="auto"/>
                                <w:right w:val="none" w:sz="0" w:space="0" w:color="auto"/>
                              </w:divBdr>
                            </w:div>
                            <w:div w:id="628633773">
                              <w:marLeft w:val="0"/>
                              <w:marRight w:val="0"/>
                              <w:marTop w:val="0"/>
                              <w:marBottom w:val="0"/>
                              <w:divBdr>
                                <w:top w:val="none" w:sz="0" w:space="0" w:color="auto"/>
                                <w:left w:val="none" w:sz="0" w:space="0" w:color="auto"/>
                                <w:bottom w:val="none" w:sz="0" w:space="0" w:color="auto"/>
                                <w:right w:val="none" w:sz="0" w:space="0" w:color="auto"/>
                              </w:divBdr>
                            </w:div>
                            <w:div w:id="628633776">
                              <w:marLeft w:val="0"/>
                              <w:marRight w:val="0"/>
                              <w:marTop w:val="0"/>
                              <w:marBottom w:val="0"/>
                              <w:divBdr>
                                <w:top w:val="none" w:sz="0" w:space="0" w:color="auto"/>
                                <w:left w:val="none" w:sz="0" w:space="0" w:color="auto"/>
                                <w:bottom w:val="none" w:sz="0" w:space="0" w:color="auto"/>
                                <w:right w:val="none" w:sz="0" w:space="0" w:color="auto"/>
                              </w:divBdr>
                            </w:div>
                            <w:div w:id="628633782">
                              <w:marLeft w:val="0"/>
                              <w:marRight w:val="0"/>
                              <w:marTop w:val="0"/>
                              <w:marBottom w:val="0"/>
                              <w:divBdr>
                                <w:top w:val="none" w:sz="0" w:space="0" w:color="auto"/>
                                <w:left w:val="none" w:sz="0" w:space="0" w:color="auto"/>
                                <w:bottom w:val="none" w:sz="0" w:space="0" w:color="auto"/>
                                <w:right w:val="none" w:sz="0" w:space="0" w:color="auto"/>
                              </w:divBdr>
                            </w:div>
                            <w:div w:id="628633783">
                              <w:marLeft w:val="0"/>
                              <w:marRight w:val="0"/>
                              <w:marTop w:val="0"/>
                              <w:marBottom w:val="0"/>
                              <w:divBdr>
                                <w:top w:val="none" w:sz="0" w:space="0" w:color="auto"/>
                                <w:left w:val="none" w:sz="0" w:space="0" w:color="auto"/>
                                <w:bottom w:val="none" w:sz="0" w:space="0" w:color="auto"/>
                                <w:right w:val="none" w:sz="0" w:space="0" w:color="auto"/>
                              </w:divBdr>
                              <w:divsChild>
                                <w:div w:id="628633830">
                                  <w:marLeft w:val="0"/>
                                  <w:marRight w:val="0"/>
                                  <w:marTop w:val="0"/>
                                  <w:marBottom w:val="0"/>
                                  <w:divBdr>
                                    <w:top w:val="none" w:sz="0" w:space="0" w:color="auto"/>
                                    <w:left w:val="none" w:sz="0" w:space="0" w:color="auto"/>
                                    <w:bottom w:val="none" w:sz="0" w:space="0" w:color="auto"/>
                                    <w:right w:val="none" w:sz="0" w:space="0" w:color="auto"/>
                                  </w:divBdr>
                                </w:div>
                              </w:divsChild>
                            </w:div>
                            <w:div w:id="628633790">
                              <w:marLeft w:val="0"/>
                              <w:marRight w:val="0"/>
                              <w:marTop w:val="0"/>
                              <w:marBottom w:val="0"/>
                              <w:divBdr>
                                <w:top w:val="none" w:sz="0" w:space="0" w:color="auto"/>
                                <w:left w:val="none" w:sz="0" w:space="0" w:color="auto"/>
                                <w:bottom w:val="none" w:sz="0" w:space="0" w:color="auto"/>
                                <w:right w:val="none" w:sz="0" w:space="0" w:color="auto"/>
                              </w:divBdr>
                            </w:div>
                            <w:div w:id="628633792">
                              <w:marLeft w:val="0"/>
                              <w:marRight w:val="0"/>
                              <w:marTop w:val="0"/>
                              <w:marBottom w:val="0"/>
                              <w:divBdr>
                                <w:top w:val="none" w:sz="0" w:space="0" w:color="auto"/>
                                <w:left w:val="none" w:sz="0" w:space="0" w:color="auto"/>
                                <w:bottom w:val="none" w:sz="0" w:space="0" w:color="auto"/>
                                <w:right w:val="none" w:sz="0" w:space="0" w:color="auto"/>
                              </w:divBdr>
                            </w:div>
                            <w:div w:id="628633793">
                              <w:marLeft w:val="0"/>
                              <w:marRight w:val="0"/>
                              <w:marTop w:val="0"/>
                              <w:marBottom w:val="0"/>
                              <w:divBdr>
                                <w:top w:val="none" w:sz="0" w:space="0" w:color="auto"/>
                                <w:left w:val="none" w:sz="0" w:space="0" w:color="auto"/>
                                <w:bottom w:val="none" w:sz="0" w:space="0" w:color="auto"/>
                                <w:right w:val="none" w:sz="0" w:space="0" w:color="auto"/>
                              </w:divBdr>
                            </w:div>
                            <w:div w:id="628633801">
                              <w:marLeft w:val="0"/>
                              <w:marRight w:val="0"/>
                              <w:marTop w:val="0"/>
                              <w:marBottom w:val="0"/>
                              <w:divBdr>
                                <w:top w:val="none" w:sz="0" w:space="0" w:color="auto"/>
                                <w:left w:val="none" w:sz="0" w:space="0" w:color="auto"/>
                                <w:bottom w:val="none" w:sz="0" w:space="0" w:color="auto"/>
                                <w:right w:val="none" w:sz="0" w:space="0" w:color="auto"/>
                              </w:divBdr>
                            </w:div>
                            <w:div w:id="628633805">
                              <w:marLeft w:val="0"/>
                              <w:marRight w:val="0"/>
                              <w:marTop w:val="0"/>
                              <w:marBottom w:val="0"/>
                              <w:divBdr>
                                <w:top w:val="none" w:sz="0" w:space="0" w:color="auto"/>
                                <w:left w:val="none" w:sz="0" w:space="0" w:color="auto"/>
                                <w:bottom w:val="none" w:sz="0" w:space="0" w:color="auto"/>
                                <w:right w:val="none" w:sz="0" w:space="0" w:color="auto"/>
                              </w:divBdr>
                            </w:div>
                            <w:div w:id="628633812">
                              <w:marLeft w:val="0"/>
                              <w:marRight w:val="0"/>
                              <w:marTop w:val="0"/>
                              <w:marBottom w:val="0"/>
                              <w:divBdr>
                                <w:top w:val="none" w:sz="0" w:space="0" w:color="auto"/>
                                <w:left w:val="none" w:sz="0" w:space="0" w:color="auto"/>
                                <w:bottom w:val="none" w:sz="0" w:space="0" w:color="auto"/>
                                <w:right w:val="none" w:sz="0" w:space="0" w:color="auto"/>
                              </w:divBdr>
                            </w:div>
                            <w:div w:id="628633818">
                              <w:marLeft w:val="0"/>
                              <w:marRight w:val="0"/>
                              <w:marTop w:val="0"/>
                              <w:marBottom w:val="0"/>
                              <w:divBdr>
                                <w:top w:val="none" w:sz="0" w:space="0" w:color="auto"/>
                                <w:left w:val="none" w:sz="0" w:space="0" w:color="auto"/>
                                <w:bottom w:val="none" w:sz="0" w:space="0" w:color="auto"/>
                                <w:right w:val="none" w:sz="0" w:space="0" w:color="auto"/>
                              </w:divBdr>
                            </w:div>
                            <w:div w:id="628633821">
                              <w:marLeft w:val="0"/>
                              <w:marRight w:val="0"/>
                              <w:marTop w:val="0"/>
                              <w:marBottom w:val="0"/>
                              <w:divBdr>
                                <w:top w:val="none" w:sz="0" w:space="0" w:color="auto"/>
                                <w:left w:val="none" w:sz="0" w:space="0" w:color="auto"/>
                                <w:bottom w:val="none" w:sz="0" w:space="0" w:color="auto"/>
                                <w:right w:val="none" w:sz="0" w:space="0" w:color="auto"/>
                              </w:divBdr>
                            </w:div>
                            <w:div w:id="628633829">
                              <w:marLeft w:val="0"/>
                              <w:marRight w:val="0"/>
                              <w:marTop w:val="0"/>
                              <w:marBottom w:val="0"/>
                              <w:divBdr>
                                <w:top w:val="none" w:sz="0" w:space="0" w:color="auto"/>
                                <w:left w:val="none" w:sz="0" w:space="0" w:color="auto"/>
                                <w:bottom w:val="none" w:sz="0" w:space="0" w:color="auto"/>
                                <w:right w:val="none" w:sz="0" w:space="0" w:color="auto"/>
                              </w:divBdr>
                            </w:div>
                            <w:div w:id="628633836">
                              <w:marLeft w:val="0"/>
                              <w:marRight w:val="0"/>
                              <w:marTop w:val="0"/>
                              <w:marBottom w:val="0"/>
                              <w:divBdr>
                                <w:top w:val="none" w:sz="0" w:space="0" w:color="auto"/>
                                <w:left w:val="none" w:sz="0" w:space="0" w:color="auto"/>
                                <w:bottom w:val="none" w:sz="0" w:space="0" w:color="auto"/>
                                <w:right w:val="none" w:sz="0" w:space="0" w:color="auto"/>
                              </w:divBdr>
                            </w:div>
                            <w:div w:id="628633838">
                              <w:marLeft w:val="0"/>
                              <w:marRight w:val="0"/>
                              <w:marTop w:val="0"/>
                              <w:marBottom w:val="0"/>
                              <w:divBdr>
                                <w:top w:val="none" w:sz="0" w:space="0" w:color="auto"/>
                                <w:left w:val="none" w:sz="0" w:space="0" w:color="auto"/>
                                <w:bottom w:val="none" w:sz="0" w:space="0" w:color="auto"/>
                                <w:right w:val="none" w:sz="0" w:space="0" w:color="auto"/>
                              </w:divBdr>
                            </w:div>
                            <w:div w:id="628633839">
                              <w:marLeft w:val="0"/>
                              <w:marRight w:val="0"/>
                              <w:marTop w:val="0"/>
                              <w:marBottom w:val="0"/>
                              <w:divBdr>
                                <w:top w:val="none" w:sz="0" w:space="0" w:color="auto"/>
                                <w:left w:val="none" w:sz="0" w:space="0" w:color="auto"/>
                                <w:bottom w:val="none" w:sz="0" w:space="0" w:color="auto"/>
                                <w:right w:val="none" w:sz="0" w:space="0" w:color="auto"/>
                              </w:divBdr>
                            </w:div>
                            <w:div w:id="628633843">
                              <w:marLeft w:val="0"/>
                              <w:marRight w:val="0"/>
                              <w:marTop w:val="0"/>
                              <w:marBottom w:val="0"/>
                              <w:divBdr>
                                <w:top w:val="none" w:sz="0" w:space="0" w:color="auto"/>
                                <w:left w:val="none" w:sz="0" w:space="0" w:color="auto"/>
                                <w:bottom w:val="none" w:sz="0" w:space="0" w:color="auto"/>
                                <w:right w:val="none" w:sz="0" w:space="0" w:color="auto"/>
                              </w:divBdr>
                              <w:divsChild>
                                <w:div w:id="628633858">
                                  <w:marLeft w:val="0"/>
                                  <w:marRight w:val="0"/>
                                  <w:marTop w:val="0"/>
                                  <w:marBottom w:val="0"/>
                                  <w:divBdr>
                                    <w:top w:val="none" w:sz="0" w:space="0" w:color="auto"/>
                                    <w:left w:val="none" w:sz="0" w:space="0" w:color="auto"/>
                                    <w:bottom w:val="none" w:sz="0" w:space="0" w:color="auto"/>
                                    <w:right w:val="none" w:sz="0" w:space="0" w:color="auto"/>
                                  </w:divBdr>
                                </w:div>
                              </w:divsChild>
                            </w:div>
                            <w:div w:id="628633851">
                              <w:marLeft w:val="0"/>
                              <w:marRight w:val="0"/>
                              <w:marTop w:val="0"/>
                              <w:marBottom w:val="0"/>
                              <w:divBdr>
                                <w:top w:val="none" w:sz="0" w:space="0" w:color="auto"/>
                                <w:left w:val="none" w:sz="0" w:space="0" w:color="auto"/>
                                <w:bottom w:val="none" w:sz="0" w:space="0" w:color="auto"/>
                                <w:right w:val="none" w:sz="0" w:space="0" w:color="auto"/>
                              </w:divBdr>
                            </w:div>
                            <w:div w:id="628633866">
                              <w:marLeft w:val="0"/>
                              <w:marRight w:val="0"/>
                              <w:marTop w:val="0"/>
                              <w:marBottom w:val="0"/>
                              <w:divBdr>
                                <w:top w:val="none" w:sz="0" w:space="0" w:color="auto"/>
                                <w:left w:val="none" w:sz="0" w:space="0" w:color="auto"/>
                                <w:bottom w:val="none" w:sz="0" w:space="0" w:color="auto"/>
                                <w:right w:val="none" w:sz="0" w:space="0" w:color="auto"/>
                              </w:divBdr>
                            </w:div>
                            <w:div w:id="628633874">
                              <w:marLeft w:val="0"/>
                              <w:marRight w:val="0"/>
                              <w:marTop w:val="0"/>
                              <w:marBottom w:val="0"/>
                              <w:divBdr>
                                <w:top w:val="none" w:sz="0" w:space="0" w:color="auto"/>
                                <w:left w:val="none" w:sz="0" w:space="0" w:color="auto"/>
                                <w:bottom w:val="none" w:sz="0" w:space="0" w:color="auto"/>
                                <w:right w:val="none" w:sz="0" w:space="0" w:color="auto"/>
                              </w:divBdr>
                            </w:div>
                            <w:div w:id="628633877">
                              <w:marLeft w:val="0"/>
                              <w:marRight w:val="0"/>
                              <w:marTop w:val="0"/>
                              <w:marBottom w:val="0"/>
                              <w:divBdr>
                                <w:top w:val="none" w:sz="0" w:space="0" w:color="auto"/>
                                <w:left w:val="none" w:sz="0" w:space="0" w:color="auto"/>
                                <w:bottom w:val="none" w:sz="0" w:space="0" w:color="auto"/>
                                <w:right w:val="none" w:sz="0" w:space="0" w:color="auto"/>
                              </w:divBdr>
                            </w:div>
                            <w:div w:id="628633879">
                              <w:marLeft w:val="0"/>
                              <w:marRight w:val="0"/>
                              <w:marTop w:val="0"/>
                              <w:marBottom w:val="0"/>
                              <w:divBdr>
                                <w:top w:val="none" w:sz="0" w:space="0" w:color="auto"/>
                                <w:left w:val="none" w:sz="0" w:space="0" w:color="auto"/>
                                <w:bottom w:val="none" w:sz="0" w:space="0" w:color="auto"/>
                                <w:right w:val="none" w:sz="0" w:space="0" w:color="auto"/>
                              </w:divBdr>
                            </w:div>
                            <w:div w:id="628633893">
                              <w:marLeft w:val="0"/>
                              <w:marRight w:val="0"/>
                              <w:marTop w:val="0"/>
                              <w:marBottom w:val="0"/>
                              <w:divBdr>
                                <w:top w:val="none" w:sz="0" w:space="0" w:color="auto"/>
                                <w:left w:val="none" w:sz="0" w:space="0" w:color="auto"/>
                                <w:bottom w:val="none" w:sz="0" w:space="0" w:color="auto"/>
                                <w:right w:val="none" w:sz="0" w:space="0" w:color="auto"/>
                              </w:divBdr>
                            </w:div>
                            <w:div w:id="628633896">
                              <w:marLeft w:val="0"/>
                              <w:marRight w:val="0"/>
                              <w:marTop w:val="0"/>
                              <w:marBottom w:val="0"/>
                              <w:divBdr>
                                <w:top w:val="none" w:sz="0" w:space="0" w:color="auto"/>
                                <w:left w:val="none" w:sz="0" w:space="0" w:color="auto"/>
                                <w:bottom w:val="none" w:sz="0" w:space="0" w:color="auto"/>
                                <w:right w:val="none" w:sz="0" w:space="0" w:color="auto"/>
                              </w:divBdr>
                            </w:div>
                            <w:div w:id="628633898">
                              <w:marLeft w:val="0"/>
                              <w:marRight w:val="0"/>
                              <w:marTop w:val="0"/>
                              <w:marBottom w:val="0"/>
                              <w:divBdr>
                                <w:top w:val="none" w:sz="0" w:space="0" w:color="auto"/>
                                <w:left w:val="none" w:sz="0" w:space="0" w:color="auto"/>
                                <w:bottom w:val="none" w:sz="0" w:space="0" w:color="auto"/>
                                <w:right w:val="none" w:sz="0" w:space="0" w:color="auto"/>
                              </w:divBdr>
                            </w:div>
                            <w:div w:id="628633899">
                              <w:marLeft w:val="0"/>
                              <w:marRight w:val="0"/>
                              <w:marTop w:val="0"/>
                              <w:marBottom w:val="0"/>
                              <w:divBdr>
                                <w:top w:val="none" w:sz="0" w:space="0" w:color="auto"/>
                                <w:left w:val="none" w:sz="0" w:space="0" w:color="auto"/>
                                <w:bottom w:val="none" w:sz="0" w:space="0" w:color="auto"/>
                                <w:right w:val="none" w:sz="0" w:space="0" w:color="auto"/>
                              </w:divBdr>
                            </w:div>
                            <w:div w:id="628633916">
                              <w:marLeft w:val="0"/>
                              <w:marRight w:val="0"/>
                              <w:marTop w:val="0"/>
                              <w:marBottom w:val="0"/>
                              <w:divBdr>
                                <w:top w:val="none" w:sz="0" w:space="0" w:color="auto"/>
                                <w:left w:val="none" w:sz="0" w:space="0" w:color="auto"/>
                                <w:bottom w:val="none" w:sz="0" w:space="0" w:color="auto"/>
                                <w:right w:val="none" w:sz="0" w:space="0" w:color="auto"/>
                              </w:divBdr>
                              <w:divsChild>
                                <w:div w:id="628633925">
                                  <w:marLeft w:val="0"/>
                                  <w:marRight w:val="0"/>
                                  <w:marTop w:val="0"/>
                                  <w:marBottom w:val="0"/>
                                  <w:divBdr>
                                    <w:top w:val="none" w:sz="0" w:space="0" w:color="auto"/>
                                    <w:left w:val="none" w:sz="0" w:space="0" w:color="auto"/>
                                    <w:bottom w:val="none" w:sz="0" w:space="0" w:color="auto"/>
                                    <w:right w:val="none" w:sz="0" w:space="0" w:color="auto"/>
                                  </w:divBdr>
                                </w:div>
                              </w:divsChild>
                            </w:div>
                            <w:div w:id="628633920">
                              <w:marLeft w:val="0"/>
                              <w:marRight w:val="0"/>
                              <w:marTop w:val="0"/>
                              <w:marBottom w:val="0"/>
                              <w:divBdr>
                                <w:top w:val="none" w:sz="0" w:space="0" w:color="auto"/>
                                <w:left w:val="none" w:sz="0" w:space="0" w:color="auto"/>
                                <w:bottom w:val="none" w:sz="0" w:space="0" w:color="auto"/>
                                <w:right w:val="none" w:sz="0" w:space="0" w:color="auto"/>
                              </w:divBdr>
                              <w:divsChild>
                                <w:div w:id="628633770">
                                  <w:marLeft w:val="0"/>
                                  <w:marRight w:val="0"/>
                                  <w:marTop w:val="0"/>
                                  <w:marBottom w:val="0"/>
                                  <w:divBdr>
                                    <w:top w:val="none" w:sz="0" w:space="0" w:color="auto"/>
                                    <w:left w:val="none" w:sz="0" w:space="0" w:color="auto"/>
                                    <w:bottom w:val="none" w:sz="0" w:space="0" w:color="auto"/>
                                    <w:right w:val="none" w:sz="0" w:space="0" w:color="auto"/>
                                  </w:divBdr>
                                </w:div>
                              </w:divsChild>
                            </w:div>
                            <w:div w:id="628633923">
                              <w:marLeft w:val="0"/>
                              <w:marRight w:val="0"/>
                              <w:marTop w:val="0"/>
                              <w:marBottom w:val="0"/>
                              <w:divBdr>
                                <w:top w:val="none" w:sz="0" w:space="0" w:color="auto"/>
                                <w:left w:val="none" w:sz="0" w:space="0" w:color="auto"/>
                                <w:bottom w:val="none" w:sz="0" w:space="0" w:color="auto"/>
                                <w:right w:val="none" w:sz="0" w:space="0" w:color="auto"/>
                              </w:divBdr>
                            </w:div>
                            <w:div w:id="628633928">
                              <w:marLeft w:val="0"/>
                              <w:marRight w:val="0"/>
                              <w:marTop w:val="0"/>
                              <w:marBottom w:val="0"/>
                              <w:divBdr>
                                <w:top w:val="none" w:sz="0" w:space="0" w:color="auto"/>
                                <w:left w:val="none" w:sz="0" w:space="0" w:color="auto"/>
                                <w:bottom w:val="none" w:sz="0" w:space="0" w:color="auto"/>
                                <w:right w:val="none" w:sz="0" w:space="0" w:color="auto"/>
                              </w:divBdr>
                            </w:div>
                            <w:div w:id="628633932">
                              <w:marLeft w:val="0"/>
                              <w:marRight w:val="0"/>
                              <w:marTop w:val="0"/>
                              <w:marBottom w:val="0"/>
                              <w:divBdr>
                                <w:top w:val="none" w:sz="0" w:space="0" w:color="auto"/>
                                <w:left w:val="none" w:sz="0" w:space="0" w:color="auto"/>
                                <w:bottom w:val="none" w:sz="0" w:space="0" w:color="auto"/>
                                <w:right w:val="none" w:sz="0" w:space="0" w:color="auto"/>
                              </w:divBdr>
                            </w:div>
                            <w:div w:id="628633935">
                              <w:marLeft w:val="0"/>
                              <w:marRight w:val="0"/>
                              <w:marTop w:val="0"/>
                              <w:marBottom w:val="0"/>
                              <w:divBdr>
                                <w:top w:val="none" w:sz="0" w:space="0" w:color="auto"/>
                                <w:left w:val="none" w:sz="0" w:space="0" w:color="auto"/>
                                <w:bottom w:val="none" w:sz="0" w:space="0" w:color="auto"/>
                                <w:right w:val="none" w:sz="0" w:space="0" w:color="auto"/>
                              </w:divBdr>
                            </w:div>
                            <w:div w:id="628633937">
                              <w:marLeft w:val="0"/>
                              <w:marRight w:val="0"/>
                              <w:marTop w:val="0"/>
                              <w:marBottom w:val="0"/>
                              <w:divBdr>
                                <w:top w:val="none" w:sz="0" w:space="0" w:color="auto"/>
                                <w:left w:val="none" w:sz="0" w:space="0" w:color="auto"/>
                                <w:bottom w:val="none" w:sz="0" w:space="0" w:color="auto"/>
                                <w:right w:val="none" w:sz="0" w:space="0" w:color="auto"/>
                              </w:divBdr>
                            </w:div>
                            <w:div w:id="628633945">
                              <w:marLeft w:val="0"/>
                              <w:marRight w:val="0"/>
                              <w:marTop w:val="0"/>
                              <w:marBottom w:val="0"/>
                              <w:divBdr>
                                <w:top w:val="none" w:sz="0" w:space="0" w:color="auto"/>
                                <w:left w:val="none" w:sz="0" w:space="0" w:color="auto"/>
                                <w:bottom w:val="none" w:sz="0" w:space="0" w:color="auto"/>
                                <w:right w:val="none" w:sz="0" w:space="0" w:color="auto"/>
                              </w:divBdr>
                            </w:div>
                            <w:div w:id="628633946">
                              <w:marLeft w:val="0"/>
                              <w:marRight w:val="0"/>
                              <w:marTop w:val="0"/>
                              <w:marBottom w:val="0"/>
                              <w:divBdr>
                                <w:top w:val="none" w:sz="0" w:space="0" w:color="auto"/>
                                <w:left w:val="none" w:sz="0" w:space="0" w:color="auto"/>
                                <w:bottom w:val="none" w:sz="0" w:space="0" w:color="auto"/>
                                <w:right w:val="none" w:sz="0" w:space="0" w:color="auto"/>
                              </w:divBdr>
                            </w:div>
                            <w:div w:id="62863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633955">
      <w:marLeft w:val="0"/>
      <w:marRight w:val="0"/>
      <w:marTop w:val="0"/>
      <w:marBottom w:val="0"/>
      <w:divBdr>
        <w:top w:val="none" w:sz="0" w:space="0" w:color="auto"/>
        <w:left w:val="none" w:sz="0" w:space="0" w:color="auto"/>
        <w:bottom w:val="none" w:sz="0" w:space="0" w:color="auto"/>
        <w:right w:val="none" w:sz="0" w:space="0" w:color="auto"/>
      </w:divBdr>
      <w:divsChild>
        <w:div w:id="628633956">
          <w:marLeft w:val="0"/>
          <w:marRight w:val="0"/>
          <w:marTop w:val="0"/>
          <w:marBottom w:val="0"/>
          <w:divBdr>
            <w:top w:val="none" w:sz="0" w:space="0" w:color="auto"/>
            <w:left w:val="none" w:sz="0" w:space="0" w:color="auto"/>
            <w:bottom w:val="none" w:sz="0" w:space="0" w:color="auto"/>
            <w:right w:val="none" w:sz="0" w:space="0" w:color="auto"/>
          </w:divBdr>
        </w:div>
        <w:div w:id="628633957">
          <w:marLeft w:val="0"/>
          <w:marRight w:val="0"/>
          <w:marTop w:val="0"/>
          <w:marBottom w:val="0"/>
          <w:divBdr>
            <w:top w:val="none" w:sz="0" w:space="0" w:color="auto"/>
            <w:left w:val="none" w:sz="0" w:space="0" w:color="auto"/>
            <w:bottom w:val="none" w:sz="0" w:space="0" w:color="auto"/>
            <w:right w:val="none" w:sz="0" w:space="0" w:color="auto"/>
          </w:divBdr>
        </w:div>
      </w:divsChild>
    </w:div>
    <w:div w:id="629092566">
      <w:bodyDiv w:val="1"/>
      <w:marLeft w:val="0"/>
      <w:marRight w:val="0"/>
      <w:marTop w:val="0"/>
      <w:marBottom w:val="0"/>
      <w:divBdr>
        <w:top w:val="none" w:sz="0" w:space="0" w:color="auto"/>
        <w:left w:val="none" w:sz="0" w:space="0" w:color="auto"/>
        <w:bottom w:val="none" w:sz="0" w:space="0" w:color="auto"/>
        <w:right w:val="none" w:sz="0" w:space="0" w:color="auto"/>
      </w:divBdr>
    </w:div>
    <w:div w:id="867328538">
      <w:bodyDiv w:val="1"/>
      <w:marLeft w:val="0"/>
      <w:marRight w:val="0"/>
      <w:marTop w:val="0"/>
      <w:marBottom w:val="0"/>
      <w:divBdr>
        <w:top w:val="none" w:sz="0" w:space="0" w:color="auto"/>
        <w:left w:val="none" w:sz="0" w:space="0" w:color="auto"/>
        <w:bottom w:val="none" w:sz="0" w:space="0" w:color="auto"/>
        <w:right w:val="none" w:sz="0" w:space="0" w:color="auto"/>
      </w:divBdr>
    </w:div>
    <w:div w:id="1101950568">
      <w:bodyDiv w:val="1"/>
      <w:marLeft w:val="0"/>
      <w:marRight w:val="0"/>
      <w:marTop w:val="0"/>
      <w:marBottom w:val="0"/>
      <w:divBdr>
        <w:top w:val="none" w:sz="0" w:space="0" w:color="auto"/>
        <w:left w:val="none" w:sz="0" w:space="0" w:color="auto"/>
        <w:bottom w:val="none" w:sz="0" w:space="0" w:color="auto"/>
        <w:right w:val="none" w:sz="0" w:space="0" w:color="auto"/>
      </w:divBdr>
    </w:div>
    <w:div w:id="1109275123">
      <w:bodyDiv w:val="1"/>
      <w:marLeft w:val="0"/>
      <w:marRight w:val="0"/>
      <w:marTop w:val="0"/>
      <w:marBottom w:val="0"/>
      <w:divBdr>
        <w:top w:val="none" w:sz="0" w:space="0" w:color="auto"/>
        <w:left w:val="none" w:sz="0" w:space="0" w:color="auto"/>
        <w:bottom w:val="none" w:sz="0" w:space="0" w:color="auto"/>
        <w:right w:val="none" w:sz="0" w:space="0" w:color="auto"/>
      </w:divBdr>
    </w:div>
    <w:div w:id="1212812713">
      <w:bodyDiv w:val="1"/>
      <w:marLeft w:val="0"/>
      <w:marRight w:val="0"/>
      <w:marTop w:val="0"/>
      <w:marBottom w:val="0"/>
      <w:divBdr>
        <w:top w:val="none" w:sz="0" w:space="0" w:color="auto"/>
        <w:left w:val="none" w:sz="0" w:space="0" w:color="auto"/>
        <w:bottom w:val="none" w:sz="0" w:space="0" w:color="auto"/>
        <w:right w:val="none" w:sz="0" w:space="0" w:color="auto"/>
      </w:divBdr>
      <w:divsChild>
        <w:div w:id="2030334369">
          <w:marLeft w:val="0"/>
          <w:marRight w:val="0"/>
          <w:marTop w:val="0"/>
          <w:marBottom w:val="0"/>
          <w:divBdr>
            <w:top w:val="none" w:sz="0" w:space="0" w:color="auto"/>
            <w:left w:val="none" w:sz="0" w:space="0" w:color="auto"/>
            <w:bottom w:val="none" w:sz="0" w:space="0" w:color="auto"/>
            <w:right w:val="none" w:sz="0" w:space="0" w:color="auto"/>
          </w:divBdr>
          <w:divsChild>
            <w:div w:id="280234554">
              <w:marLeft w:val="0"/>
              <w:marRight w:val="0"/>
              <w:marTop w:val="0"/>
              <w:marBottom w:val="0"/>
              <w:divBdr>
                <w:top w:val="none" w:sz="0" w:space="0" w:color="auto"/>
                <w:left w:val="none" w:sz="0" w:space="0" w:color="auto"/>
                <w:bottom w:val="none" w:sz="0" w:space="0" w:color="auto"/>
                <w:right w:val="none" w:sz="0" w:space="0" w:color="auto"/>
              </w:divBdr>
              <w:divsChild>
                <w:div w:id="1457678680">
                  <w:marLeft w:val="0"/>
                  <w:marRight w:val="0"/>
                  <w:marTop w:val="0"/>
                  <w:marBottom w:val="0"/>
                  <w:divBdr>
                    <w:top w:val="none" w:sz="0" w:space="0" w:color="auto"/>
                    <w:left w:val="none" w:sz="0" w:space="0" w:color="auto"/>
                    <w:bottom w:val="none" w:sz="0" w:space="0" w:color="auto"/>
                    <w:right w:val="none" w:sz="0" w:space="0" w:color="auto"/>
                  </w:divBdr>
                  <w:divsChild>
                    <w:div w:id="158543929">
                      <w:marLeft w:val="0"/>
                      <w:marRight w:val="0"/>
                      <w:marTop w:val="0"/>
                      <w:marBottom w:val="0"/>
                      <w:divBdr>
                        <w:top w:val="none" w:sz="0" w:space="0" w:color="auto"/>
                        <w:left w:val="none" w:sz="0" w:space="0" w:color="auto"/>
                        <w:bottom w:val="none" w:sz="0" w:space="0" w:color="auto"/>
                        <w:right w:val="none" w:sz="0" w:space="0" w:color="auto"/>
                      </w:divBdr>
                      <w:divsChild>
                        <w:div w:id="997921406">
                          <w:marLeft w:val="0"/>
                          <w:marRight w:val="0"/>
                          <w:marTop w:val="0"/>
                          <w:marBottom w:val="0"/>
                          <w:divBdr>
                            <w:top w:val="none" w:sz="0" w:space="0" w:color="auto"/>
                            <w:left w:val="none" w:sz="0" w:space="0" w:color="auto"/>
                            <w:bottom w:val="none" w:sz="0" w:space="0" w:color="auto"/>
                            <w:right w:val="none" w:sz="0" w:space="0" w:color="auto"/>
                          </w:divBdr>
                          <w:divsChild>
                            <w:div w:id="160976013">
                              <w:marLeft w:val="0"/>
                              <w:marRight w:val="0"/>
                              <w:marTop w:val="0"/>
                              <w:marBottom w:val="0"/>
                              <w:divBdr>
                                <w:top w:val="none" w:sz="0" w:space="0" w:color="auto"/>
                                <w:left w:val="none" w:sz="0" w:space="0" w:color="auto"/>
                                <w:bottom w:val="none" w:sz="0" w:space="0" w:color="auto"/>
                                <w:right w:val="none" w:sz="0" w:space="0" w:color="auto"/>
                              </w:divBdr>
                            </w:div>
                            <w:div w:id="175308924">
                              <w:marLeft w:val="0"/>
                              <w:marRight w:val="0"/>
                              <w:marTop w:val="0"/>
                              <w:marBottom w:val="0"/>
                              <w:divBdr>
                                <w:top w:val="none" w:sz="0" w:space="0" w:color="auto"/>
                                <w:left w:val="none" w:sz="0" w:space="0" w:color="auto"/>
                                <w:bottom w:val="none" w:sz="0" w:space="0" w:color="auto"/>
                                <w:right w:val="none" w:sz="0" w:space="0" w:color="auto"/>
                              </w:divBdr>
                            </w:div>
                            <w:div w:id="378363048">
                              <w:marLeft w:val="0"/>
                              <w:marRight w:val="0"/>
                              <w:marTop w:val="0"/>
                              <w:marBottom w:val="0"/>
                              <w:divBdr>
                                <w:top w:val="none" w:sz="0" w:space="0" w:color="auto"/>
                                <w:left w:val="none" w:sz="0" w:space="0" w:color="auto"/>
                                <w:bottom w:val="none" w:sz="0" w:space="0" w:color="auto"/>
                                <w:right w:val="none" w:sz="0" w:space="0" w:color="auto"/>
                              </w:divBdr>
                              <w:divsChild>
                                <w:div w:id="1096247214">
                                  <w:marLeft w:val="0"/>
                                  <w:marRight w:val="0"/>
                                  <w:marTop w:val="0"/>
                                  <w:marBottom w:val="0"/>
                                  <w:divBdr>
                                    <w:top w:val="none" w:sz="0" w:space="0" w:color="auto"/>
                                    <w:left w:val="none" w:sz="0" w:space="0" w:color="auto"/>
                                    <w:bottom w:val="none" w:sz="0" w:space="0" w:color="auto"/>
                                    <w:right w:val="none" w:sz="0" w:space="0" w:color="auto"/>
                                  </w:divBdr>
                                </w:div>
                              </w:divsChild>
                            </w:div>
                            <w:div w:id="512648695">
                              <w:marLeft w:val="0"/>
                              <w:marRight w:val="0"/>
                              <w:marTop w:val="0"/>
                              <w:marBottom w:val="0"/>
                              <w:divBdr>
                                <w:top w:val="none" w:sz="0" w:space="0" w:color="auto"/>
                                <w:left w:val="none" w:sz="0" w:space="0" w:color="auto"/>
                                <w:bottom w:val="none" w:sz="0" w:space="0" w:color="auto"/>
                                <w:right w:val="none" w:sz="0" w:space="0" w:color="auto"/>
                              </w:divBdr>
                            </w:div>
                            <w:div w:id="714890325">
                              <w:marLeft w:val="0"/>
                              <w:marRight w:val="0"/>
                              <w:marTop w:val="0"/>
                              <w:marBottom w:val="0"/>
                              <w:divBdr>
                                <w:top w:val="none" w:sz="0" w:space="0" w:color="auto"/>
                                <w:left w:val="none" w:sz="0" w:space="0" w:color="auto"/>
                                <w:bottom w:val="none" w:sz="0" w:space="0" w:color="auto"/>
                                <w:right w:val="none" w:sz="0" w:space="0" w:color="auto"/>
                              </w:divBdr>
                              <w:divsChild>
                                <w:div w:id="1986618066">
                                  <w:marLeft w:val="0"/>
                                  <w:marRight w:val="0"/>
                                  <w:marTop w:val="0"/>
                                  <w:marBottom w:val="0"/>
                                  <w:divBdr>
                                    <w:top w:val="none" w:sz="0" w:space="0" w:color="auto"/>
                                    <w:left w:val="none" w:sz="0" w:space="0" w:color="auto"/>
                                    <w:bottom w:val="none" w:sz="0" w:space="0" w:color="auto"/>
                                    <w:right w:val="none" w:sz="0" w:space="0" w:color="auto"/>
                                  </w:divBdr>
                                </w:div>
                              </w:divsChild>
                            </w:div>
                            <w:div w:id="810749656">
                              <w:marLeft w:val="0"/>
                              <w:marRight w:val="0"/>
                              <w:marTop w:val="0"/>
                              <w:marBottom w:val="0"/>
                              <w:divBdr>
                                <w:top w:val="none" w:sz="0" w:space="0" w:color="auto"/>
                                <w:left w:val="none" w:sz="0" w:space="0" w:color="auto"/>
                                <w:bottom w:val="none" w:sz="0" w:space="0" w:color="auto"/>
                                <w:right w:val="none" w:sz="0" w:space="0" w:color="auto"/>
                              </w:divBdr>
                            </w:div>
                            <w:div w:id="976105362">
                              <w:marLeft w:val="0"/>
                              <w:marRight w:val="0"/>
                              <w:marTop w:val="0"/>
                              <w:marBottom w:val="0"/>
                              <w:divBdr>
                                <w:top w:val="none" w:sz="0" w:space="0" w:color="auto"/>
                                <w:left w:val="none" w:sz="0" w:space="0" w:color="auto"/>
                                <w:bottom w:val="none" w:sz="0" w:space="0" w:color="auto"/>
                                <w:right w:val="none" w:sz="0" w:space="0" w:color="auto"/>
                              </w:divBdr>
                            </w:div>
                            <w:div w:id="1183133330">
                              <w:marLeft w:val="0"/>
                              <w:marRight w:val="0"/>
                              <w:marTop w:val="0"/>
                              <w:marBottom w:val="0"/>
                              <w:divBdr>
                                <w:top w:val="none" w:sz="0" w:space="0" w:color="auto"/>
                                <w:left w:val="none" w:sz="0" w:space="0" w:color="auto"/>
                                <w:bottom w:val="none" w:sz="0" w:space="0" w:color="auto"/>
                                <w:right w:val="none" w:sz="0" w:space="0" w:color="auto"/>
                              </w:divBdr>
                            </w:div>
                            <w:div w:id="1256326947">
                              <w:marLeft w:val="0"/>
                              <w:marRight w:val="0"/>
                              <w:marTop w:val="0"/>
                              <w:marBottom w:val="0"/>
                              <w:divBdr>
                                <w:top w:val="none" w:sz="0" w:space="0" w:color="auto"/>
                                <w:left w:val="none" w:sz="0" w:space="0" w:color="auto"/>
                                <w:bottom w:val="none" w:sz="0" w:space="0" w:color="auto"/>
                                <w:right w:val="none" w:sz="0" w:space="0" w:color="auto"/>
                              </w:divBdr>
                              <w:divsChild>
                                <w:div w:id="1961958784">
                                  <w:marLeft w:val="0"/>
                                  <w:marRight w:val="0"/>
                                  <w:marTop w:val="0"/>
                                  <w:marBottom w:val="0"/>
                                  <w:divBdr>
                                    <w:top w:val="none" w:sz="0" w:space="0" w:color="auto"/>
                                    <w:left w:val="none" w:sz="0" w:space="0" w:color="auto"/>
                                    <w:bottom w:val="none" w:sz="0" w:space="0" w:color="auto"/>
                                    <w:right w:val="none" w:sz="0" w:space="0" w:color="auto"/>
                                  </w:divBdr>
                                </w:div>
                              </w:divsChild>
                            </w:div>
                            <w:div w:id="1702315785">
                              <w:marLeft w:val="0"/>
                              <w:marRight w:val="0"/>
                              <w:marTop w:val="0"/>
                              <w:marBottom w:val="0"/>
                              <w:divBdr>
                                <w:top w:val="none" w:sz="0" w:space="0" w:color="auto"/>
                                <w:left w:val="none" w:sz="0" w:space="0" w:color="auto"/>
                                <w:bottom w:val="none" w:sz="0" w:space="0" w:color="auto"/>
                                <w:right w:val="none" w:sz="0" w:space="0" w:color="auto"/>
                              </w:divBdr>
                            </w:div>
                            <w:div w:id="1771703897">
                              <w:marLeft w:val="0"/>
                              <w:marRight w:val="0"/>
                              <w:marTop w:val="0"/>
                              <w:marBottom w:val="0"/>
                              <w:divBdr>
                                <w:top w:val="none" w:sz="0" w:space="0" w:color="auto"/>
                                <w:left w:val="none" w:sz="0" w:space="0" w:color="auto"/>
                                <w:bottom w:val="none" w:sz="0" w:space="0" w:color="auto"/>
                                <w:right w:val="none" w:sz="0" w:space="0" w:color="auto"/>
                              </w:divBdr>
                            </w:div>
                            <w:div w:id="1860850611">
                              <w:marLeft w:val="0"/>
                              <w:marRight w:val="0"/>
                              <w:marTop w:val="0"/>
                              <w:marBottom w:val="0"/>
                              <w:divBdr>
                                <w:top w:val="none" w:sz="0" w:space="0" w:color="auto"/>
                                <w:left w:val="none" w:sz="0" w:space="0" w:color="auto"/>
                                <w:bottom w:val="none" w:sz="0" w:space="0" w:color="auto"/>
                                <w:right w:val="none" w:sz="0" w:space="0" w:color="auto"/>
                              </w:divBdr>
                            </w:div>
                            <w:div w:id="1989548560">
                              <w:marLeft w:val="0"/>
                              <w:marRight w:val="0"/>
                              <w:marTop w:val="0"/>
                              <w:marBottom w:val="0"/>
                              <w:divBdr>
                                <w:top w:val="none" w:sz="0" w:space="0" w:color="auto"/>
                                <w:left w:val="none" w:sz="0" w:space="0" w:color="auto"/>
                                <w:bottom w:val="none" w:sz="0" w:space="0" w:color="auto"/>
                                <w:right w:val="none" w:sz="0" w:space="0" w:color="auto"/>
                              </w:divBdr>
                            </w:div>
                            <w:div w:id="2036884117">
                              <w:marLeft w:val="0"/>
                              <w:marRight w:val="0"/>
                              <w:marTop w:val="0"/>
                              <w:marBottom w:val="0"/>
                              <w:divBdr>
                                <w:top w:val="none" w:sz="0" w:space="0" w:color="auto"/>
                                <w:left w:val="none" w:sz="0" w:space="0" w:color="auto"/>
                                <w:bottom w:val="none" w:sz="0" w:space="0" w:color="auto"/>
                                <w:right w:val="none" w:sz="0" w:space="0" w:color="auto"/>
                              </w:divBdr>
                            </w:div>
                            <w:div w:id="2070154751">
                              <w:marLeft w:val="0"/>
                              <w:marRight w:val="0"/>
                              <w:marTop w:val="0"/>
                              <w:marBottom w:val="0"/>
                              <w:divBdr>
                                <w:top w:val="none" w:sz="0" w:space="0" w:color="auto"/>
                                <w:left w:val="none" w:sz="0" w:space="0" w:color="auto"/>
                                <w:bottom w:val="none" w:sz="0" w:space="0" w:color="auto"/>
                                <w:right w:val="none" w:sz="0" w:space="0" w:color="auto"/>
                              </w:divBdr>
                            </w:div>
                            <w:div w:id="2076657659">
                              <w:marLeft w:val="0"/>
                              <w:marRight w:val="0"/>
                              <w:marTop w:val="0"/>
                              <w:marBottom w:val="0"/>
                              <w:divBdr>
                                <w:top w:val="none" w:sz="0" w:space="0" w:color="auto"/>
                                <w:left w:val="none" w:sz="0" w:space="0" w:color="auto"/>
                                <w:bottom w:val="none" w:sz="0" w:space="0" w:color="auto"/>
                                <w:right w:val="none" w:sz="0" w:space="0" w:color="auto"/>
                              </w:divBdr>
                              <w:divsChild>
                                <w:div w:id="91562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8364640">
      <w:bodyDiv w:val="1"/>
      <w:marLeft w:val="0"/>
      <w:marRight w:val="0"/>
      <w:marTop w:val="0"/>
      <w:marBottom w:val="0"/>
      <w:divBdr>
        <w:top w:val="none" w:sz="0" w:space="0" w:color="auto"/>
        <w:left w:val="none" w:sz="0" w:space="0" w:color="auto"/>
        <w:bottom w:val="none" w:sz="0" w:space="0" w:color="auto"/>
        <w:right w:val="none" w:sz="0" w:space="0" w:color="auto"/>
      </w:divBdr>
      <w:divsChild>
        <w:div w:id="1798910963">
          <w:marLeft w:val="0"/>
          <w:marRight w:val="0"/>
          <w:marTop w:val="0"/>
          <w:marBottom w:val="0"/>
          <w:divBdr>
            <w:top w:val="none" w:sz="0" w:space="0" w:color="auto"/>
            <w:left w:val="none" w:sz="0" w:space="0" w:color="auto"/>
            <w:bottom w:val="none" w:sz="0" w:space="0" w:color="auto"/>
            <w:right w:val="none" w:sz="0" w:space="0" w:color="auto"/>
          </w:divBdr>
          <w:divsChild>
            <w:div w:id="490875855">
              <w:marLeft w:val="0"/>
              <w:marRight w:val="0"/>
              <w:marTop w:val="0"/>
              <w:marBottom w:val="0"/>
              <w:divBdr>
                <w:top w:val="none" w:sz="0" w:space="0" w:color="auto"/>
                <w:left w:val="none" w:sz="0" w:space="0" w:color="auto"/>
                <w:bottom w:val="none" w:sz="0" w:space="0" w:color="auto"/>
                <w:right w:val="none" w:sz="0" w:space="0" w:color="auto"/>
              </w:divBdr>
              <w:divsChild>
                <w:div w:id="1628655953">
                  <w:marLeft w:val="0"/>
                  <w:marRight w:val="0"/>
                  <w:marTop w:val="0"/>
                  <w:marBottom w:val="0"/>
                  <w:divBdr>
                    <w:top w:val="none" w:sz="0" w:space="0" w:color="auto"/>
                    <w:left w:val="none" w:sz="0" w:space="0" w:color="auto"/>
                    <w:bottom w:val="none" w:sz="0" w:space="0" w:color="auto"/>
                    <w:right w:val="none" w:sz="0" w:space="0" w:color="auto"/>
                  </w:divBdr>
                  <w:divsChild>
                    <w:div w:id="202181483">
                      <w:marLeft w:val="0"/>
                      <w:marRight w:val="0"/>
                      <w:marTop w:val="0"/>
                      <w:marBottom w:val="0"/>
                      <w:divBdr>
                        <w:top w:val="none" w:sz="0" w:space="0" w:color="auto"/>
                        <w:left w:val="none" w:sz="0" w:space="0" w:color="auto"/>
                        <w:bottom w:val="none" w:sz="0" w:space="0" w:color="auto"/>
                        <w:right w:val="none" w:sz="0" w:space="0" w:color="auto"/>
                      </w:divBdr>
                      <w:divsChild>
                        <w:div w:id="1799685898">
                          <w:marLeft w:val="0"/>
                          <w:marRight w:val="0"/>
                          <w:marTop w:val="0"/>
                          <w:marBottom w:val="0"/>
                          <w:divBdr>
                            <w:top w:val="none" w:sz="0" w:space="0" w:color="auto"/>
                            <w:left w:val="none" w:sz="0" w:space="0" w:color="auto"/>
                            <w:bottom w:val="none" w:sz="0" w:space="0" w:color="auto"/>
                            <w:right w:val="none" w:sz="0" w:space="0" w:color="auto"/>
                          </w:divBdr>
                          <w:divsChild>
                            <w:div w:id="10959337">
                              <w:marLeft w:val="0"/>
                              <w:marRight w:val="0"/>
                              <w:marTop w:val="0"/>
                              <w:marBottom w:val="0"/>
                              <w:divBdr>
                                <w:top w:val="none" w:sz="0" w:space="0" w:color="auto"/>
                                <w:left w:val="none" w:sz="0" w:space="0" w:color="auto"/>
                                <w:bottom w:val="none" w:sz="0" w:space="0" w:color="auto"/>
                                <w:right w:val="none" w:sz="0" w:space="0" w:color="auto"/>
                              </w:divBdr>
                            </w:div>
                            <w:div w:id="14036600">
                              <w:marLeft w:val="0"/>
                              <w:marRight w:val="0"/>
                              <w:marTop w:val="0"/>
                              <w:marBottom w:val="0"/>
                              <w:divBdr>
                                <w:top w:val="none" w:sz="0" w:space="0" w:color="auto"/>
                                <w:left w:val="none" w:sz="0" w:space="0" w:color="auto"/>
                                <w:bottom w:val="none" w:sz="0" w:space="0" w:color="auto"/>
                                <w:right w:val="none" w:sz="0" w:space="0" w:color="auto"/>
                              </w:divBdr>
                            </w:div>
                            <w:div w:id="61678933">
                              <w:marLeft w:val="0"/>
                              <w:marRight w:val="0"/>
                              <w:marTop w:val="0"/>
                              <w:marBottom w:val="0"/>
                              <w:divBdr>
                                <w:top w:val="none" w:sz="0" w:space="0" w:color="auto"/>
                                <w:left w:val="none" w:sz="0" w:space="0" w:color="auto"/>
                                <w:bottom w:val="none" w:sz="0" w:space="0" w:color="auto"/>
                                <w:right w:val="none" w:sz="0" w:space="0" w:color="auto"/>
                              </w:divBdr>
                            </w:div>
                            <w:div w:id="77406523">
                              <w:marLeft w:val="0"/>
                              <w:marRight w:val="0"/>
                              <w:marTop w:val="0"/>
                              <w:marBottom w:val="0"/>
                              <w:divBdr>
                                <w:top w:val="none" w:sz="0" w:space="0" w:color="auto"/>
                                <w:left w:val="none" w:sz="0" w:space="0" w:color="auto"/>
                                <w:bottom w:val="none" w:sz="0" w:space="0" w:color="auto"/>
                                <w:right w:val="none" w:sz="0" w:space="0" w:color="auto"/>
                              </w:divBdr>
                            </w:div>
                            <w:div w:id="83378630">
                              <w:marLeft w:val="0"/>
                              <w:marRight w:val="0"/>
                              <w:marTop w:val="0"/>
                              <w:marBottom w:val="0"/>
                              <w:divBdr>
                                <w:top w:val="none" w:sz="0" w:space="0" w:color="auto"/>
                                <w:left w:val="none" w:sz="0" w:space="0" w:color="auto"/>
                                <w:bottom w:val="none" w:sz="0" w:space="0" w:color="auto"/>
                                <w:right w:val="none" w:sz="0" w:space="0" w:color="auto"/>
                              </w:divBdr>
                            </w:div>
                            <w:div w:id="89550606">
                              <w:marLeft w:val="0"/>
                              <w:marRight w:val="0"/>
                              <w:marTop w:val="0"/>
                              <w:marBottom w:val="0"/>
                              <w:divBdr>
                                <w:top w:val="none" w:sz="0" w:space="0" w:color="auto"/>
                                <w:left w:val="none" w:sz="0" w:space="0" w:color="auto"/>
                                <w:bottom w:val="none" w:sz="0" w:space="0" w:color="auto"/>
                                <w:right w:val="none" w:sz="0" w:space="0" w:color="auto"/>
                              </w:divBdr>
                            </w:div>
                            <w:div w:id="94792510">
                              <w:marLeft w:val="0"/>
                              <w:marRight w:val="0"/>
                              <w:marTop w:val="0"/>
                              <w:marBottom w:val="0"/>
                              <w:divBdr>
                                <w:top w:val="none" w:sz="0" w:space="0" w:color="auto"/>
                                <w:left w:val="none" w:sz="0" w:space="0" w:color="auto"/>
                                <w:bottom w:val="none" w:sz="0" w:space="0" w:color="auto"/>
                                <w:right w:val="none" w:sz="0" w:space="0" w:color="auto"/>
                              </w:divBdr>
                            </w:div>
                            <w:div w:id="109663719">
                              <w:marLeft w:val="0"/>
                              <w:marRight w:val="0"/>
                              <w:marTop w:val="0"/>
                              <w:marBottom w:val="0"/>
                              <w:divBdr>
                                <w:top w:val="none" w:sz="0" w:space="0" w:color="auto"/>
                                <w:left w:val="none" w:sz="0" w:space="0" w:color="auto"/>
                                <w:bottom w:val="none" w:sz="0" w:space="0" w:color="auto"/>
                                <w:right w:val="none" w:sz="0" w:space="0" w:color="auto"/>
                              </w:divBdr>
                            </w:div>
                            <w:div w:id="116415739">
                              <w:marLeft w:val="0"/>
                              <w:marRight w:val="0"/>
                              <w:marTop w:val="0"/>
                              <w:marBottom w:val="0"/>
                              <w:divBdr>
                                <w:top w:val="none" w:sz="0" w:space="0" w:color="auto"/>
                                <w:left w:val="none" w:sz="0" w:space="0" w:color="auto"/>
                                <w:bottom w:val="none" w:sz="0" w:space="0" w:color="auto"/>
                                <w:right w:val="none" w:sz="0" w:space="0" w:color="auto"/>
                              </w:divBdr>
                            </w:div>
                            <w:div w:id="142547775">
                              <w:marLeft w:val="0"/>
                              <w:marRight w:val="0"/>
                              <w:marTop w:val="0"/>
                              <w:marBottom w:val="0"/>
                              <w:divBdr>
                                <w:top w:val="none" w:sz="0" w:space="0" w:color="auto"/>
                                <w:left w:val="none" w:sz="0" w:space="0" w:color="auto"/>
                                <w:bottom w:val="none" w:sz="0" w:space="0" w:color="auto"/>
                                <w:right w:val="none" w:sz="0" w:space="0" w:color="auto"/>
                              </w:divBdr>
                            </w:div>
                            <w:div w:id="162136785">
                              <w:marLeft w:val="0"/>
                              <w:marRight w:val="0"/>
                              <w:marTop w:val="0"/>
                              <w:marBottom w:val="0"/>
                              <w:divBdr>
                                <w:top w:val="none" w:sz="0" w:space="0" w:color="auto"/>
                                <w:left w:val="none" w:sz="0" w:space="0" w:color="auto"/>
                                <w:bottom w:val="none" w:sz="0" w:space="0" w:color="auto"/>
                                <w:right w:val="none" w:sz="0" w:space="0" w:color="auto"/>
                              </w:divBdr>
                            </w:div>
                            <w:div w:id="169294942">
                              <w:marLeft w:val="0"/>
                              <w:marRight w:val="0"/>
                              <w:marTop w:val="0"/>
                              <w:marBottom w:val="0"/>
                              <w:divBdr>
                                <w:top w:val="none" w:sz="0" w:space="0" w:color="auto"/>
                                <w:left w:val="none" w:sz="0" w:space="0" w:color="auto"/>
                                <w:bottom w:val="none" w:sz="0" w:space="0" w:color="auto"/>
                                <w:right w:val="none" w:sz="0" w:space="0" w:color="auto"/>
                              </w:divBdr>
                            </w:div>
                            <w:div w:id="176585379">
                              <w:marLeft w:val="0"/>
                              <w:marRight w:val="0"/>
                              <w:marTop w:val="0"/>
                              <w:marBottom w:val="0"/>
                              <w:divBdr>
                                <w:top w:val="none" w:sz="0" w:space="0" w:color="auto"/>
                                <w:left w:val="none" w:sz="0" w:space="0" w:color="auto"/>
                                <w:bottom w:val="none" w:sz="0" w:space="0" w:color="auto"/>
                                <w:right w:val="none" w:sz="0" w:space="0" w:color="auto"/>
                              </w:divBdr>
                            </w:div>
                            <w:div w:id="183398353">
                              <w:marLeft w:val="0"/>
                              <w:marRight w:val="0"/>
                              <w:marTop w:val="0"/>
                              <w:marBottom w:val="0"/>
                              <w:divBdr>
                                <w:top w:val="none" w:sz="0" w:space="0" w:color="auto"/>
                                <w:left w:val="none" w:sz="0" w:space="0" w:color="auto"/>
                                <w:bottom w:val="none" w:sz="0" w:space="0" w:color="auto"/>
                                <w:right w:val="none" w:sz="0" w:space="0" w:color="auto"/>
                              </w:divBdr>
                            </w:div>
                            <w:div w:id="187304855">
                              <w:marLeft w:val="0"/>
                              <w:marRight w:val="0"/>
                              <w:marTop w:val="0"/>
                              <w:marBottom w:val="0"/>
                              <w:divBdr>
                                <w:top w:val="none" w:sz="0" w:space="0" w:color="auto"/>
                                <w:left w:val="none" w:sz="0" w:space="0" w:color="auto"/>
                                <w:bottom w:val="none" w:sz="0" w:space="0" w:color="auto"/>
                                <w:right w:val="none" w:sz="0" w:space="0" w:color="auto"/>
                              </w:divBdr>
                            </w:div>
                            <w:div w:id="199586399">
                              <w:marLeft w:val="0"/>
                              <w:marRight w:val="0"/>
                              <w:marTop w:val="0"/>
                              <w:marBottom w:val="0"/>
                              <w:divBdr>
                                <w:top w:val="none" w:sz="0" w:space="0" w:color="auto"/>
                                <w:left w:val="none" w:sz="0" w:space="0" w:color="auto"/>
                                <w:bottom w:val="none" w:sz="0" w:space="0" w:color="auto"/>
                                <w:right w:val="none" w:sz="0" w:space="0" w:color="auto"/>
                              </w:divBdr>
                              <w:divsChild>
                                <w:div w:id="2140800985">
                                  <w:marLeft w:val="0"/>
                                  <w:marRight w:val="0"/>
                                  <w:marTop w:val="0"/>
                                  <w:marBottom w:val="0"/>
                                  <w:divBdr>
                                    <w:top w:val="none" w:sz="0" w:space="0" w:color="auto"/>
                                    <w:left w:val="none" w:sz="0" w:space="0" w:color="auto"/>
                                    <w:bottom w:val="none" w:sz="0" w:space="0" w:color="auto"/>
                                    <w:right w:val="none" w:sz="0" w:space="0" w:color="auto"/>
                                  </w:divBdr>
                                </w:div>
                              </w:divsChild>
                            </w:div>
                            <w:div w:id="204564075">
                              <w:marLeft w:val="0"/>
                              <w:marRight w:val="0"/>
                              <w:marTop w:val="0"/>
                              <w:marBottom w:val="0"/>
                              <w:divBdr>
                                <w:top w:val="none" w:sz="0" w:space="0" w:color="auto"/>
                                <w:left w:val="none" w:sz="0" w:space="0" w:color="auto"/>
                                <w:bottom w:val="none" w:sz="0" w:space="0" w:color="auto"/>
                                <w:right w:val="none" w:sz="0" w:space="0" w:color="auto"/>
                              </w:divBdr>
                            </w:div>
                            <w:div w:id="206064543">
                              <w:marLeft w:val="0"/>
                              <w:marRight w:val="0"/>
                              <w:marTop w:val="0"/>
                              <w:marBottom w:val="0"/>
                              <w:divBdr>
                                <w:top w:val="none" w:sz="0" w:space="0" w:color="auto"/>
                                <w:left w:val="none" w:sz="0" w:space="0" w:color="auto"/>
                                <w:bottom w:val="none" w:sz="0" w:space="0" w:color="auto"/>
                                <w:right w:val="none" w:sz="0" w:space="0" w:color="auto"/>
                              </w:divBdr>
                            </w:div>
                            <w:div w:id="212157445">
                              <w:marLeft w:val="0"/>
                              <w:marRight w:val="0"/>
                              <w:marTop w:val="0"/>
                              <w:marBottom w:val="0"/>
                              <w:divBdr>
                                <w:top w:val="none" w:sz="0" w:space="0" w:color="auto"/>
                                <w:left w:val="none" w:sz="0" w:space="0" w:color="auto"/>
                                <w:bottom w:val="none" w:sz="0" w:space="0" w:color="auto"/>
                                <w:right w:val="none" w:sz="0" w:space="0" w:color="auto"/>
                              </w:divBdr>
                            </w:div>
                            <w:div w:id="216432570">
                              <w:marLeft w:val="0"/>
                              <w:marRight w:val="0"/>
                              <w:marTop w:val="0"/>
                              <w:marBottom w:val="0"/>
                              <w:divBdr>
                                <w:top w:val="none" w:sz="0" w:space="0" w:color="auto"/>
                                <w:left w:val="none" w:sz="0" w:space="0" w:color="auto"/>
                                <w:bottom w:val="none" w:sz="0" w:space="0" w:color="auto"/>
                                <w:right w:val="none" w:sz="0" w:space="0" w:color="auto"/>
                              </w:divBdr>
                            </w:div>
                            <w:div w:id="239945735">
                              <w:marLeft w:val="0"/>
                              <w:marRight w:val="0"/>
                              <w:marTop w:val="0"/>
                              <w:marBottom w:val="0"/>
                              <w:divBdr>
                                <w:top w:val="none" w:sz="0" w:space="0" w:color="auto"/>
                                <w:left w:val="none" w:sz="0" w:space="0" w:color="auto"/>
                                <w:bottom w:val="none" w:sz="0" w:space="0" w:color="auto"/>
                                <w:right w:val="none" w:sz="0" w:space="0" w:color="auto"/>
                              </w:divBdr>
                            </w:div>
                            <w:div w:id="247277364">
                              <w:marLeft w:val="0"/>
                              <w:marRight w:val="0"/>
                              <w:marTop w:val="0"/>
                              <w:marBottom w:val="0"/>
                              <w:divBdr>
                                <w:top w:val="none" w:sz="0" w:space="0" w:color="auto"/>
                                <w:left w:val="none" w:sz="0" w:space="0" w:color="auto"/>
                                <w:bottom w:val="none" w:sz="0" w:space="0" w:color="auto"/>
                                <w:right w:val="none" w:sz="0" w:space="0" w:color="auto"/>
                              </w:divBdr>
                            </w:div>
                            <w:div w:id="263652683">
                              <w:marLeft w:val="0"/>
                              <w:marRight w:val="0"/>
                              <w:marTop w:val="0"/>
                              <w:marBottom w:val="0"/>
                              <w:divBdr>
                                <w:top w:val="none" w:sz="0" w:space="0" w:color="auto"/>
                                <w:left w:val="none" w:sz="0" w:space="0" w:color="auto"/>
                                <w:bottom w:val="none" w:sz="0" w:space="0" w:color="auto"/>
                                <w:right w:val="none" w:sz="0" w:space="0" w:color="auto"/>
                              </w:divBdr>
                            </w:div>
                            <w:div w:id="289284687">
                              <w:marLeft w:val="0"/>
                              <w:marRight w:val="0"/>
                              <w:marTop w:val="0"/>
                              <w:marBottom w:val="0"/>
                              <w:divBdr>
                                <w:top w:val="none" w:sz="0" w:space="0" w:color="auto"/>
                                <w:left w:val="none" w:sz="0" w:space="0" w:color="auto"/>
                                <w:bottom w:val="none" w:sz="0" w:space="0" w:color="auto"/>
                                <w:right w:val="none" w:sz="0" w:space="0" w:color="auto"/>
                              </w:divBdr>
                            </w:div>
                            <w:div w:id="318963739">
                              <w:marLeft w:val="0"/>
                              <w:marRight w:val="0"/>
                              <w:marTop w:val="0"/>
                              <w:marBottom w:val="0"/>
                              <w:divBdr>
                                <w:top w:val="none" w:sz="0" w:space="0" w:color="auto"/>
                                <w:left w:val="none" w:sz="0" w:space="0" w:color="auto"/>
                                <w:bottom w:val="none" w:sz="0" w:space="0" w:color="auto"/>
                                <w:right w:val="none" w:sz="0" w:space="0" w:color="auto"/>
                              </w:divBdr>
                            </w:div>
                            <w:div w:id="326518913">
                              <w:marLeft w:val="0"/>
                              <w:marRight w:val="0"/>
                              <w:marTop w:val="0"/>
                              <w:marBottom w:val="0"/>
                              <w:divBdr>
                                <w:top w:val="none" w:sz="0" w:space="0" w:color="auto"/>
                                <w:left w:val="none" w:sz="0" w:space="0" w:color="auto"/>
                                <w:bottom w:val="none" w:sz="0" w:space="0" w:color="auto"/>
                                <w:right w:val="none" w:sz="0" w:space="0" w:color="auto"/>
                              </w:divBdr>
                            </w:div>
                            <w:div w:id="332878449">
                              <w:marLeft w:val="0"/>
                              <w:marRight w:val="0"/>
                              <w:marTop w:val="0"/>
                              <w:marBottom w:val="0"/>
                              <w:divBdr>
                                <w:top w:val="none" w:sz="0" w:space="0" w:color="auto"/>
                                <w:left w:val="none" w:sz="0" w:space="0" w:color="auto"/>
                                <w:bottom w:val="none" w:sz="0" w:space="0" w:color="auto"/>
                                <w:right w:val="none" w:sz="0" w:space="0" w:color="auto"/>
                              </w:divBdr>
                            </w:div>
                            <w:div w:id="339083870">
                              <w:marLeft w:val="0"/>
                              <w:marRight w:val="0"/>
                              <w:marTop w:val="0"/>
                              <w:marBottom w:val="0"/>
                              <w:divBdr>
                                <w:top w:val="none" w:sz="0" w:space="0" w:color="auto"/>
                                <w:left w:val="none" w:sz="0" w:space="0" w:color="auto"/>
                                <w:bottom w:val="none" w:sz="0" w:space="0" w:color="auto"/>
                                <w:right w:val="none" w:sz="0" w:space="0" w:color="auto"/>
                              </w:divBdr>
                            </w:div>
                            <w:div w:id="348875301">
                              <w:marLeft w:val="0"/>
                              <w:marRight w:val="0"/>
                              <w:marTop w:val="0"/>
                              <w:marBottom w:val="0"/>
                              <w:divBdr>
                                <w:top w:val="none" w:sz="0" w:space="0" w:color="auto"/>
                                <w:left w:val="none" w:sz="0" w:space="0" w:color="auto"/>
                                <w:bottom w:val="none" w:sz="0" w:space="0" w:color="auto"/>
                                <w:right w:val="none" w:sz="0" w:space="0" w:color="auto"/>
                              </w:divBdr>
                            </w:div>
                            <w:div w:id="368145129">
                              <w:marLeft w:val="0"/>
                              <w:marRight w:val="0"/>
                              <w:marTop w:val="0"/>
                              <w:marBottom w:val="0"/>
                              <w:divBdr>
                                <w:top w:val="none" w:sz="0" w:space="0" w:color="auto"/>
                                <w:left w:val="none" w:sz="0" w:space="0" w:color="auto"/>
                                <w:bottom w:val="none" w:sz="0" w:space="0" w:color="auto"/>
                                <w:right w:val="none" w:sz="0" w:space="0" w:color="auto"/>
                              </w:divBdr>
                            </w:div>
                            <w:div w:id="382826837">
                              <w:marLeft w:val="0"/>
                              <w:marRight w:val="0"/>
                              <w:marTop w:val="0"/>
                              <w:marBottom w:val="0"/>
                              <w:divBdr>
                                <w:top w:val="none" w:sz="0" w:space="0" w:color="auto"/>
                                <w:left w:val="none" w:sz="0" w:space="0" w:color="auto"/>
                                <w:bottom w:val="none" w:sz="0" w:space="0" w:color="auto"/>
                                <w:right w:val="none" w:sz="0" w:space="0" w:color="auto"/>
                              </w:divBdr>
                            </w:div>
                            <w:div w:id="383261399">
                              <w:marLeft w:val="0"/>
                              <w:marRight w:val="0"/>
                              <w:marTop w:val="0"/>
                              <w:marBottom w:val="0"/>
                              <w:divBdr>
                                <w:top w:val="none" w:sz="0" w:space="0" w:color="auto"/>
                                <w:left w:val="none" w:sz="0" w:space="0" w:color="auto"/>
                                <w:bottom w:val="none" w:sz="0" w:space="0" w:color="auto"/>
                                <w:right w:val="none" w:sz="0" w:space="0" w:color="auto"/>
                              </w:divBdr>
                            </w:div>
                            <w:div w:id="384181190">
                              <w:marLeft w:val="0"/>
                              <w:marRight w:val="0"/>
                              <w:marTop w:val="0"/>
                              <w:marBottom w:val="0"/>
                              <w:divBdr>
                                <w:top w:val="none" w:sz="0" w:space="0" w:color="auto"/>
                                <w:left w:val="none" w:sz="0" w:space="0" w:color="auto"/>
                                <w:bottom w:val="none" w:sz="0" w:space="0" w:color="auto"/>
                                <w:right w:val="none" w:sz="0" w:space="0" w:color="auto"/>
                              </w:divBdr>
                            </w:div>
                            <w:div w:id="406683607">
                              <w:marLeft w:val="0"/>
                              <w:marRight w:val="0"/>
                              <w:marTop w:val="0"/>
                              <w:marBottom w:val="0"/>
                              <w:divBdr>
                                <w:top w:val="none" w:sz="0" w:space="0" w:color="auto"/>
                                <w:left w:val="none" w:sz="0" w:space="0" w:color="auto"/>
                                <w:bottom w:val="none" w:sz="0" w:space="0" w:color="auto"/>
                                <w:right w:val="none" w:sz="0" w:space="0" w:color="auto"/>
                              </w:divBdr>
                            </w:div>
                            <w:div w:id="433063207">
                              <w:marLeft w:val="0"/>
                              <w:marRight w:val="0"/>
                              <w:marTop w:val="0"/>
                              <w:marBottom w:val="0"/>
                              <w:divBdr>
                                <w:top w:val="none" w:sz="0" w:space="0" w:color="auto"/>
                                <w:left w:val="none" w:sz="0" w:space="0" w:color="auto"/>
                                <w:bottom w:val="none" w:sz="0" w:space="0" w:color="auto"/>
                                <w:right w:val="none" w:sz="0" w:space="0" w:color="auto"/>
                              </w:divBdr>
                            </w:div>
                            <w:div w:id="466123649">
                              <w:marLeft w:val="0"/>
                              <w:marRight w:val="0"/>
                              <w:marTop w:val="0"/>
                              <w:marBottom w:val="0"/>
                              <w:divBdr>
                                <w:top w:val="none" w:sz="0" w:space="0" w:color="auto"/>
                                <w:left w:val="none" w:sz="0" w:space="0" w:color="auto"/>
                                <w:bottom w:val="none" w:sz="0" w:space="0" w:color="auto"/>
                                <w:right w:val="none" w:sz="0" w:space="0" w:color="auto"/>
                              </w:divBdr>
                            </w:div>
                            <w:div w:id="469136239">
                              <w:marLeft w:val="0"/>
                              <w:marRight w:val="0"/>
                              <w:marTop w:val="0"/>
                              <w:marBottom w:val="0"/>
                              <w:divBdr>
                                <w:top w:val="none" w:sz="0" w:space="0" w:color="auto"/>
                                <w:left w:val="none" w:sz="0" w:space="0" w:color="auto"/>
                                <w:bottom w:val="none" w:sz="0" w:space="0" w:color="auto"/>
                                <w:right w:val="none" w:sz="0" w:space="0" w:color="auto"/>
                              </w:divBdr>
                            </w:div>
                            <w:div w:id="475951900">
                              <w:marLeft w:val="0"/>
                              <w:marRight w:val="0"/>
                              <w:marTop w:val="0"/>
                              <w:marBottom w:val="0"/>
                              <w:divBdr>
                                <w:top w:val="none" w:sz="0" w:space="0" w:color="auto"/>
                                <w:left w:val="none" w:sz="0" w:space="0" w:color="auto"/>
                                <w:bottom w:val="none" w:sz="0" w:space="0" w:color="auto"/>
                                <w:right w:val="none" w:sz="0" w:space="0" w:color="auto"/>
                              </w:divBdr>
                            </w:div>
                            <w:div w:id="483400069">
                              <w:marLeft w:val="0"/>
                              <w:marRight w:val="0"/>
                              <w:marTop w:val="0"/>
                              <w:marBottom w:val="0"/>
                              <w:divBdr>
                                <w:top w:val="none" w:sz="0" w:space="0" w:color="auto"/>
                                <w:left w:val="none" w:sz="0" w:space="0" w:color="auto"/>
                                <w:bottom w:val="none" w:sz="0" w:space="0" w:color="auto"/>
                                <w:right w:val="none" w:sz="0" w:space="0" w:color="auto"/>
                              </w:divBdr>
                            </w:div>
                            <w:div w:id="498155810">
                              <w:marLeft w:val="0"/>
                              <w:marRight w:val="0"/>
                              <w:marTop w:val="0"/>
                              <w:marBottom w:val="0"/>
                              <w:divBdr>
                                <w:top w:val="none" w:sz="0" w:space="0" w:color="auto"/>
                                <w:left w:val="none" w:sz="0" w:space="0" w:color="auto"/>
                                <w:bottom w:val="none" w:sz="0" w:space="0" w:color="auto"/>
                                <w:right w:val="none" w:sz="0" w:space="0" w:color="auto"/>
                              </w:divBdr>
                            </w:div>
                            <w:div w:id="516311243">
                              <w:marLeft w:val="0"/>
                              <w:marRight w:val="0"/>
                              <w:marTop w:val="0"/>
                              <w:marBottom w:val="0"/>
                              <w:divBdr>
                                <w:top w:val="none" w:sz="0" w:space="0" w:color="auto"/>
                                <w:left w:val="none" w:sz="0" w:space="0" w:color="auto"/>
                                <w:bottom w:val="none" w:sz="0" w:space="0" w:color="auto"/>
                                <w:right w:val="none" w:sz="0" w:space="0" w:color="auto"/>
                              </w:divBdr>
                            </w:div>
                            <w:div w:id="528957463">
                              <w:marLeft w:val="0"/>
                              <w:marRight w:val="0"/>
                              <w:marTop w:val="0"/>
                              <w:marBottom w:val="0"/>
                              <w:divBdr>
                                <w:top w:val="none" w:sz="0" w:space="0" w:color="auto"/>
                                <w:left w:val="none" w:sz="0" w:space="0" w:color="auto"/>
                                <w:bottom w:val="none" w:sz="0" w:space="0" w:color="auto"/>
                                <w:right w:val="none" w:sz="0" w:space="0" w:color="auto"/>
                              </w:divBdr>
                            </w:div>
                            <w:div w:id="540366630">
                              <w:marLeft w:val="0"/>
                              <w:marRight w:val="0"/>
                              <w:marTop w:val="0"/>
                              <w:marBottom w:val="0"/>
                              <w:divBdr>
                                <w:top w:val="none" w:sz="0" w:space="0" w:color="auto"/>
                                <w:left w:val="none" w:sz="0" w:space="0" w:color="auto"/>
                                <w:bottom w:val="none" w:sz="0" w:space="0" w:color="auto"/>
                                <w:right w:val="none" w:sz="0" w:space="0" w:color="auto"/>
                              </w:divBdr>
                              <w:divsChild>
                                <w:div w:id="624890518">
                                  <w:marLeft w:val="0"/>
                                  <w:marRight w:val="0"/>
                                  <w:marTop w:val="0"/>
                                  <w:marBottom w:val="0"/>
                                  <w:divBdr>
                                    <w:top w:val="none" w:sz="0" w:space="0" w:color="auto"/>
                                    <w:left w:val="none" w:sz="0" w:space="0" w:color="auto"/>
                                    <w:bottom w:val="none" w:sz="0" w:space="0" w:color="auto"/>
                                    <w:right w:val="none" w:sz="0" w:space="0" w:color="auto"/>
                                  </w:divBdr>
                                </w:div>
                              </w:divsChild>
                            </w:div>
                            <w:div w:id="584388312">
                              <w:marLeft w:val="0"/>
                              <w:marRight w:val="0"/>
                              <w:marTop w:val="0"/>
                              <w:marBottom w:val="0"/>
                              <w:divBdr>
                                <w:top w:val="none" w:sz="0" w:space="0" w:color="auto"/>
                                <w:left w:val="none" w:sz="0" w:space="0" w:color="auto"/>
                                <w:bottom w:val="none" w:sz="0" w:space="0" w:color="auto"/>
                                <w:right w:val="none" w:sz="0" w:space="0" w:color="auto"/>
                              </w:divBdr>
                            </w:div>
                            <w:div w:id="621809428">
                              <w:marLeft w:val="0"/>
                              <w:marRight w:val="0"/>
                              <w:marTop w:val="0"/>
                              <w:marBottom w:val="0"/>
                              <w:divBdr>
                                <w:top w:val="none" w:sz="0" w:space="0" w:color="auto"/>
                                <w:left w:val="none" w:sz="0" w:space="0" w:color="auto"/>
                                <w:bottom w:val="none" w:sz="0" w:space="0" w:color="auto"/>
                                <w:right w:val="none" w:sz="0" w:space="0" w:color="auto"/>
                              </w:divBdr>
                            </w:div>
                            <w:div w:id="632060703">
                              <w:marLeft w:val="0"/>
                              <w:marRight w:val="0"/>
                              <w:marTop w:val="0"/>
                              <w:marBottom w:val="0"/>
                              <w:divBdr>
                                <w:top w:val="none" w:sz="0" w:space="0" w:color="auto"/>
                                <w:left w:val="none" w:sz="0" w:space="0" w:color="auto"/>
                                <w:bottom w:val="none" w:sz="0" w:space="0" w:color="auto"/>
                                <w:right w:val="none" w:sz="0" w:space="0" w:color="auto"/>
                              </w:divBdr>
                            </w:div>
                            <w:div w:id="635717829">
                              <w:marLeft w:val="0"/>
                              <w:marRight w:val="0"/>
                              <w:marTop w:val="0"/>
                              <w:marBottom w:val="0"/>
                              <w:divBdr>
                                <w:top w:val="none" w:sz="0" w:space="0" w:color="auto"/>
                                <w:left w:val="none" w:sz="0" w:space="0" w:color="auto"/>
                                <w:bottom w:val="none" w:sz="0" w:space="0" w:color="auto"/>
                                <w:right w:val="none" w:sz="0" w:space="0" w:color="auto"/>
                              </w:divBdr>
                            </w:div>
                            <w:div w:id="660700338">
                              <w:marLeft w:val="0"/>
                              <w:marRight w:val="0"/>
                              <w:marTop w:val="0"/>
                              <w:marBottom w:val="0"/>
                              <w:divBdr>
                                <w:top w:val="none" w:sz="0" w:space="0" w:color="auto"/>
                                <w:left w:val="none" w:sz="0" w:space="0" w:color="auto"/>
                                <w:bottom w:val="none" w:sz="0" w:space="0" w:color="auto"/>
                                <w:right w:val="none" w:sz="0" w:space="0" w:color="auto"/>
                              </w:divBdr>
                            </w:div>
                            <w:div w:id="669328753">
                              <w:marLeft w:val="0"/>
                              <w:marRight w:val="0"/>
                              <w:marTop w:val="0"/>
                              <w:marBottom w:val="0"/>
                              <w:divBdr>
                                <w:top w:val="none" w:sz="0" w:space="0" w:color="auto"/>
                                <w:left w:val="none" w:sz="0" w:space="0" w:color="auto"/>
                                <w:bottom w:val="none" w:sz="0" w:space="0" w:color="auto"/>
                                <w:right w:val="none" w:sz="0" w:space="0" w:color="auto"/>
                              </w:divBdr>
                            </w:div>
                            <w:div w:id="701900586">
                              <w:marLeft w:val="0"/>
                              <w:marRight w:val="0"/>
                              <w:marTop w:val="0"/>
                              <w:marBottom w:val="0"/>
                              <w:divBdr>
                                <w:top w:val="none" w:sz="0" w:space="0" w:color="auto"/>
                                <w:left w:val="none" w:sz="0" w:space="0" w:color="auto"/>
                                <w:bottom w:val="none" w:sz="0" w:space="0" w:color="auto"/>
                                <w:right w:val="none" w:sz="0" w:space="0" w:color="auto"/>
                              </w:divBdr>
                            </w:div>
                            <w:div w:id="717047463">
                              <w:marLeft w:val="0"/>
                              <w:marRight w:val="0"/>
                              <w:marTop w:val="0"/>
                              <w:marBottom w:val="0"/>
                              <w:divBdr>
                                <w:top w:val="none" w:sz="0" w:space="0" w:color="auto"/>
                                <w:left w:val="none" w:sz="0" w:space="0" w:color="auto"/>
                                <w:bottom w:val="none" w:sz="0" w:space="0" w:color="auto"/>
                                <w:right w:val="none" w:sz="0" w:space="0" w:color="auto"/>
                              </w:divBdr>
                            </w:div>
                            <w:div w:id="736441448">
                              <w:marLeft w:val="0"/>
                              <w:marRight w:val="0"/>
                              <w:marTop w:val="0"/>
                              <w:marBottom w:val="0"/>
                              <w:divBdr>
                                <w:top w:val="none" w:sz="0" w:space="0" w:color="auto"/>
                                <w:left w:val="none" w:sz="0" w:space="0" w:color="auto"/>
                                <w:bottom w:val="none" w:sz="0" w:space="0" w:color="auto"/>
                                <w:right w:val="none" w:sz="0" w:space="0" w:color="auto"/>
                              </w:divBdr>
                            </w:div>
                            <w:div w:id="743602037">
                              <w:marLeft w:val="0"/>
                              <w:marRight w:val="0"/>
                              <w:marTop w:val="0"/>
                              <w:marBottom w:val="0"/>
                              <w:divBdr>
                                <w:top w:val="none" w:sz="0" w:space="0" w:color="auto"/>
                                <w:left w:val="none" w:sz="0" w:space="0" w:color="auto"/>
                                <w:bottom w:val="none" w:sz="0" w:space="0" w:color="auto"/>
                                <w:right w:val="none" w:sz="0" w:space="0" w:color="auto"/>
                              </w:divBdr>
                            </w:div>
                            <w:div w:id="758212827">
                              <w:marLeft w:val="0"/>
                              <w:marRight w:val="0"/>
                              <w:marTop w:val="0"/>
                              <w:marBottom w:val="0"/>
                              <w:divBdr>
                                <w:top w:val="none" w:sz="0" w:space="0" w:color="auto"/>
                                <w:left w:val="none" w:sz="0" w:space="0" w:color="auto"/>
                                <w:bottom w:val="none" w:sz="0" w:space="0" w:color="auto"/>
                                <w:right w:val="none" w:sz="0" w:space="0" w:color="auto"/>
                              </w:divBdr>
                            </w:div>
                            <w:div w:id="761029535">
                              <w:marLeft w:val="0"/>
                              <w:marRight w:val="0"/>
                              <w:marTop w:val="0"/>
                              <w:marBottom w:val="0"/>
                              <w:divBdr>
                                <w:top w:val="none" w:sz="0" w:space="0" w:color="auto"/>
                                <w:left w:val="none" w:sz="0" w:space="0" w:color="auto"/>
                                <w:bottom w:val="none" w:sz="0" w:space="0" w:color="auto"/>
                                <w:right w:val="none" w:sz="0" w:space="0" w:color="auto"/>
                              </w:divBdr>
                            </w:div>
                            <w:div w:id="858129245">
                              <w:marLeft w:val="0"/>
                              <w:marRight w:val="0"/>
                              <w:marTop w:val="0"/>
                              <w:marBottom w:val="0"/>
                              <w:divBdr>
                                <w:top w:val="none" w:sz="0" w:space="0" w:color="auto"/>
                                <w:left w:val="none" w:sz="0" w:space="0" w:color="auto"/>
                                <w:bottom w:val="none" w:sz="0" w:space="0" w:color="auto"/>
                                <w:right w:val="none" w:sz="0" w:space="0" w:color="auto"/>
                              </w:divBdr>
                              <w:divsChild>
                                <w:div w:id="781874312">
                                  <w:marLeft w:val="0"/>
                                  <w:marRight w:val="0"/>
                                  <w:marTop w:val="0"/>
                                  <w:marBottom w:val="0"/>
                                  <w:divBdr>
                                    <w:top w:val="none" w:sz="0" w:space="0" w:color="auto"/>
                                    <w:left w:val="none" w:sz="0" w:space="0" w:color="auto"/>
                                    <w:bottom w:val="none" w:sz="0" w:space="0" w:color="auto"/>
                                    <w:right w:val="none" w:sz="0" w:space="0" w:color="auto"/>
                                  </w:divBdr>
                                </w:div>
                              </w:divsChild>
                            </w:div>
                            <w:div w:id="869301593">
                              <w:marLeft w:val="0"/>
                              <w:marRight w:val="0"/>
                              <w:marTop w:val="0"/>
                              <w:marBottom w:val="0"/>
                              <w:divBdr>
                                <w:top w:val="none" w:sz="0" w:space="0" w:color="auto"/>
                                <w:left w:val="none" w:sz="0" w:space="0" w:color="auto"/>
                                <w:bottom w:val="none" w:sz="0" w:space="0" w:color="auto"/>
                                <w:right w:val="none" w:sz="0" w:space="0" w:color="auto"/>
                              </w:divBdr>
                            </w:div>
                            <w:div w:id="902103087">
                              <w:marLeft w:val="0"/>
                              <w:marRight w:val="0"/>
                              <w:marTop w:val="0"/>
                              <w:marBottom w:val="0"/>
                              <w:divBdr>
                                <w:top w:val="none" w:sz="0" w:space="0" w:color="auto"/>
                                <w:left w:val="none" w:sz="0" w:space="0" w:color="auto"/>
                                <w:bottom w:val="none" w:sz="0" w:space="0" w:color="auto"/>
                                <w:right w:val="none" w:sz="0" w:space="0" w:color="auto"/>
                              </w:divBdr>
                            </w:div>
                            <w:div w:id="904417483">
                              <w:marLeft w:val="0"/>
                              <w:marRight w:val="0"/>
                              <w:marTop w:val="0"/>
                              <w:marBottom w:val="0"/>
                              <w:divBdr>
                                <w:top w:val="none" w:sz="0" w:space="0" w:color="auto"/>
                                <w:left w:val="none" w:sz="0" w:space="0" w:color="auto"/>
                                <w:bottom w:val="none" w:sz="0" w:space="0" w:color="auto"/>
                                <w:right w:val="none" w:sz="0" w:space="0" w:color="auto"/>
                              </w:divBdr>
                            </w:div>
                            <w:div w:id="939025647">
                              <w:marLeft w:val="0"/>
                              <w:marRight w:val="0"/>
                              <w:marTop w:val="0"/>
                              <w:marBottom w:val="0"/>
                              <w:divBdr>
                                <w:top w:val="none" w:sz="0" w:space="0" w:color="auto"/>
                                <w:left w:val="none" w:sz="0" w:space="0" w:color="auto"/>
                                <w:bottom w:val="none" w:sz="0" w:space="0" w:color="auto"/>
                                <w:right w:val="none" w:sz="0" w:space="0" w:color="auto"/>
                              </w:divBdr>
                            </w:div>
                            <w:div w:id="950546835">
                              <w:marLeft w:val="0"/>
                              <w:marRight w:val="0"/>
                              <w:marTop w:val="0"/>
                              <w:marBottom w:val="0"/>
                              <w:divBdr>
                                <w:top w:val="none" w:sz="0" w:space="0" w:color="auto"/>
                                <w:left w:val="none" w:sz="0" w:space="0" w:color="auto"/>
                                <w:bottom w:val="none" w:sz="0" w:space="0" w:color="auto"/>
                                <w:right w:val="none" w:sz="0" w:space="0" w:color="auto"/>
                              </w:divBdr>
                            </w:div>
                            <w:div w:id="954870570">
                              <w:marLeft w:val="0"/>
                              <w:marRight w:val="0"/>
                              <w:marTop w:val="0"/>
                              <w:marBottom w:val="0"/>
                              <w:divBdr>
                                <w:top w:val="none" w:sz="0" w:space="0" w:color="auto"/>
                                <w:left w:val="none" w:sz="0" w:space="0" w:color="auto"/>
                                <w:bottom w:val="none" w:sz="0" w:space="0" w:color="auto"/>
                                <w:right w:val="none" w:sz="0" w:space="0" w:color="auto"/>
                              </w:divBdr>
                            </w:div>
                            <w:div w:id="973603605">
                              <w:marLeft w:val="0"/>
                              <w:marRight w:val="0"/>
                              <w:marTop w:val="0"/>
                              <w:marBottom w:val="0"/>
                              <w:divBdr>
                                <w:top w:val="none" w:sz="0" w:space="0" w:color="auto"/>
                                <w:left w:val="none" w:sz="0" w:space="0" w:color="auto"/>
                                <w:bottom w:val="none" w:sz="0" w:space="0" w:color="auto"/>
                                <w:right w:val="none" w:sz="0" w:space="0" w:color="auto"/>
                              </w:divBdr>
                            </w:div>
                            <w:div w:id="986124838">
                              <w:marLeft w:val="0"/>
                              <w:marRight w:val="0"/>
                              <w:marTop w:val="0"/>
                              <w:marBottom w:val="0"/>
                              <w:divBdr>
                                <w:top w:val="none" w:sz="0" w:space="0" w:color="auto"/>
                                <w:left w:val="none" w:sz="0" w:space="0" w:color="auto"/>
                                <w:bottom w:val="none" w:sz="0" w:space="0" w:color="auto"/>
                                <w:right w:val="none" w:sz="0" w:space="0" w:color="auto"/>
                              </w:divBdr>
                            </w:div>
                            <w:div w:id="995375385">
                              <w:marLeft w:val="0"/>
                              <w:marRight w:val="0"/>
                              <w:marTop w:val="0"/>
                              <w:marBottom w:val="0"/>
                              <w:divBdr>
                                <w:top w:val="none" w:sz="0" w:space="0" w:color="auto"/>
                                <w:left w:val="none" w:sz="0" w:space="0" w:color="auto"/>
                                <w:bottom w:val="none" w:sz="0" w:space="0" w:color="auto"/>
                                <w:right w:val="none" w:sz="0" w:space="0" w:color="auto"/>
                              </w:divBdr>
                            </w:div>
                            <w:div w:id="1002320979">
                              <w:marLeft w:val="0"/>
                              <w:marRight w:val="0"/>
                              <w:marTop w:val="0"/>
                              <w:marBottom w:val="0"/>
                              <w:divBdr>
                                <w:top w:val="none" w:sz="0" w:space="0" w:color="auto"/>
                                <w:left w:val="none" w:sz="0" w:space="0" w:color="auto"/>
                                <w:bottom w:val="none" w:sz="0" w:space="0" w:color="auto"/>
                                <w:right w:val="none" w:sz="0" w:space="0" w:color="auto"/>
                              </w:divBdr>
                            </w:div>
                            <w:div w:id="1023018912">
                              <w:marLeft w:val="0"/>
                              <w:marRight w:val="0"/>
                              <w:marTop w:val="0"/>
                              <w:marBottom w:val="0"/>
                              <w:divBdr>
                                <w:top w:val="none" w:sz="0" w:space="0" w:color="auto"/>
                                <w:left w:val="none" w:sz="0" w:space="0" w:color="auto"/>
                                <w:bottom w:val="none" w:sz="0" w:space="0" w:color="auto"/>
                                <w:right w:val="none" w:sz="0" w:space="0" w:color="auto"/>
                              </w:divBdr>
                            </w:div>
                            <w:div w:id="1058698865">
                              <w:marLeft w:val="0"/>
                              <w:marRight w:val="0"/>
                              <w:marTop w:val="0"/>
                              <w:marBottom w:val="0"/>
                              <w:divBdr>
                                <w:top w:val="none" w:sz="0" w:space="0" w:color="auto"/>
                                <w:left w:val="none" w:sz="0" w:space="0" w:color="auto"/>
                                <w:bottom w:val="none" w:sz="0" w:space="0" w:color="auto"/>
                                <w:right w:val="none" w:sz="0" w:space="0" w:color="auto"/>
                              </w:divBdr>
                            </w:div>
                            <w:div w:id="1070467195">
                              <w:marLeft w:val="0"/>
                              <w:marRight w:val="0"/>
                              <w:marTop w:val="0"/>
                              <w:marBottom w:val="0"/>
                              <w:divBdr>
                                <w:top w:val="none" w:sz="0" w:space="0" w:color="auto"/>
                                <w:left w:val="none" w:sz="0" w:space="0" w:color="auto"/>
                                <w:bottom w:val="none" w:sz="0" w:space="0" w:color="auto"/>
                                <w:right w:val="none" w:sz="0" w:space="0" w:color="auto"/>
                              </w:divBdr>
                              <w:divsChild>
                                <w:div w:id="1142967226">
                                  <w:marLeft w:val="0"/>
                                  <w:marRight w:val="0"/>
                                  <w:marTop w:val="0"/>
                                  <w:marBottom w:val="0"/>
                                  <w:divBdr>
                                    <w:top w:val="none" w:sz="0" w:space="0" w:color="auto"/>
                                    <w:left w:val="none" w:sz="0" w:space="0" w:color="auto"/>
                                    <w:bottom w:val="none" w:sz="0" w:space="0" w:color="auto"/>
                                    <w:right w:val="none" w:sz="0" w:space="0" w:color="auto"/>
                                  </w:divBdr>
                                </w:div>
                              </w:divsChild>
                            </w:div>
                            <w:div w:id="1083255851">
                              <w:marLeft w:val="0"/>
                              <w:marRight w:val="0"/>
                              <w:marTop w:val="0"/>
                              <w:marBottom w:val="0"/>
                              <w:divBdr>
                                <w:top w:val="none" w:sz="0" w:space="0" w:color="auto"/>
                                <w:left w:val="none" w:sz="0" w:space="0" w:color="auto"/>
                                <w:bottom w:val="none" w:sz="0" w:space="0" w:color="auto"/>
                                <w:right w:val="none" w:sz="0" w:space="0" w:color="auto"/>
                              </w:divBdr>
                              <w:divsChild>
                                <w:div w:id="1988895655">
                                  <w:marLeft w:val="0"/>
                                  <w:marRight w:val="0"/>
                                  <w:marTop w:val="0"/>
                                  <w:marBottom w:val="0"/>
                                  <w:divBdr>
                                    <w:top w:val="none" w:sz="0" w:space="0" w:color="auto"/>
                                    <w:left w:val="none" w:sz="0" w:space="0" w:color="auto"/>
                                    <w:bottom w:val="none" w:sz="0" w:space="0" w:color="auto"/>
                                    <w:right w:val="none" w:sz="0" w:space="0" w:color="auto"/>
                                  </w:divBdr>
                                </w:div>
                              </w:divsChild>
                            </w:div>
                            <w:div w:id="1101337280">
                              <w:marLeft w:val="0"/>
                              <w:marRight w:val="0"/>
                              <w:marTop w:val="0"/>
                              <w:marBottom w:val="0"/>
                              <w:divBdr>
                                <w:top w:val="none" w:sz="0" w:space="0" w:color="auto"/>
                                <w:left w:val="none" w:sz="0" w:space="0" w:color="auto"/>
                                <w:bottom w:val="none" w:sz="0" w:space="0" w:color="auto"/>
                                <w:right w:val="none" w:sz="0" w:space="0" w:color="auto"/>
                              </w:divBdr>
                            </w:div>
                            <w:div w:id="1101995357">
                              <w:marLeft w:val="0"/>
                              <w:marRight w:val="0"/>
                              <w:marTop w:val="0"/>
                              <w:marBottom w:val="0"/>
                              <w:divBdr>
                                <w:top w:val="none" w:sz="0" w:space="0" w:color="auto"/>
                                <w:left w:val="none" w:sz="0" w:space="0" w:color="auto"/>
                                <w:bottom w:val="none" w:sz="0" w:space="0" w:color="auto"/>
                                <w:right w:val="none" w:sz="0" w:space="0" w:color="auto"/>
                              </w:divBdr>
                            </w:div>
                            <w:div w:id="1147551947">
                              <w:marLeft w:val="0"/>
                              <w:marRight w:val="0"/>
                              <w:marTop w:val="0"/>
                              <w:marBottom w:val="0"/>
                              <w:divBdr>
                                <w:top w:val="none" w:sz="0" w:space="0" w:color="auto"/>
                                <w:left w:val="none" w:sz="0" w:space="0" w:color="auto"/>
                                <w:bottom w:val="none" w:sz="0" w:space="0" w:color="auto"/>
                                <w:right w:val="none" w:sz="0" w:space="0" w:color="auto"/>
                              </w:divBdr>
                            </w:div>
                            <w:div w:id="1158888108">
                              <w:marLeft w:val="0"/>
                              <w:marRight w:val="0"/>
                              <w:marTop w:val="0"/>
                              <w:marBottom w:val="0"/>
                              <w:divBdr>
                                <w:top w:val="none" w:sz="0" w:space="0" w:color="auto"/>
                                <w:left w:val="none" w:sz="0" w:space="0" w:color="auto"/>
                                <w:bottom w:val="none" w:sz="0" w:space="0" w:color="auto"/>
                                <w:right w:val="none" w:sz="0" w:space="0" w:color="auto"/>
                              </w:divBdr>
                            </w:div>
                            <w:div w:id="1161579607">
                              <w:marLeft w:val="0"/>
                              <w:marRight w:val="0"/>
                              <w:marTop w:val="0"/>
                              <w:marBottom w:val="0"/>
                              <w:divBdr>
                                <w:top w:val="none" w:sz="0" w:space="0" w:color="auto"/>
                                <w:left w:val="none" w:sz="0" w:space="0" w:color="auto"/>
                                <w:bottom w:val="none" w:sz="0" w:space="0" w:color="auto"/>
                                <w:right w:val="none" w:sz="0" w:space="0" w:color="auto"/>
                              </w:divBdr>
                            </w:div>
                            <w:div w:id="1164320792">
                              <w:marLeft w:val="0"/>
                              <w:marRight w:val="0"/>
                              <w:marTop w:val="0"/>
                              <w:marBottom w:val="0"/>
                              <w:divBdr>
                                <w:top w:val="none" w:sz="0" w:space="0" w:color="auto"/>
                                <w:left w:val="none" w:sz="0" w:space="0" w:color="auto"/>
                                <w:bottom w:val="none" w:sz="0" w:space="0" w:color="auto"/>
                                <w:right w:val="none" w:sz="0" w:space="0" w:color="auto"/>
                              </w:divBdr>
                            </w:div>
                            <w:div w:id="1192493534">
                              <w:marLeft w:val="0"/>
                              <w:marRight w:val="0"/>
                              <w:marTop w:val="0"/>
                              <w:marBottom w:val="0"/>
                              <w:divBdr>
                                <w:top w:val="none" w:sz="0" w:space="0" w:color="auto"/>
                                <w:left w:val="none" w:sz="0" w:space="0" w:color="auto"/>
                                <w:bottom w:val="none" w:sz="0" w:space="0" w:color="auto"/>
                                <w:right w:val="none" w:sz="0" w:space="0" w:color="auto"/>
                              </w:divBdr>
                            </w:div>
                            <w:div w:id="1193030246">
                              <w:marLeft w:val="0"/>
                              <w:marRight w:val="0"/>
                              <w:marTop w:val="0"/>
                              <w:marBottom w:val="0"/>
                              <w:divBdr>
                                <w:top w:val="none" w:sz="0" w:space="0" w:color="auto"/>
                                <w:left w:val="none" w:sz="0" w:space="0" w:color="auto"/>
                                <w:bottom w:val="none" w:sz="0" w:space="0" w:color="auto"/>
                                <w:right w:val="none" w:sz="0" w:space="0" w:color="auto"/>
                              </w:divBdr>
                            </w:div>
                            <w:div w:id="1196192794">
                              <w:marLeft w:val="0"/>
                              <w:marRight w:val="0"/>
                              <w:marTop w:val="0"/>
                              <w:marBottom w:val="0"/>
                              <w:divBdr>
                                <w:top w:val="none" w:sz="0" w:space="0" w:color="auto"/>
                                <w:left w:val="none" w:sz="0" w:space="0" w:color="auto"/>
                                <w:bottom w:val="none" w:sz="0" w:space="0" w:color="auto"/>
                                <w:right w:val="none" w:sz="0" w:space="0" w:color="auto"/>
                              </w:divBdr>
                            </w:div>
                            <w:div w:id="1245651563">
                              <w:marLeft w:val="0"/>
                              <w:marRight w:val="0"/>
                              <w:marTop w:val="0"/>
                              <w:marBottom w:val="0"/>
                              <w:divBdr>
                                <w:top w:val="none" w:sz="0" w:space="0" w:color="auto"/>
                                <w:left w:val="none" w:sz="0" w:space="0" w:color="auto"/>
                                <w:bottom w:val="none" w:sz="0" w:space="0" w:color="auto"/>
                                <w:right w:val="none" w:sz="0" w:space="0" w:color="auto"/>
                              </w:divBdr>
                            </w:div>
                            <w:div w:id="1295794484">
                              <w:marLeft w:val="0"/>
                              <w:marRight w:val="0"/>
                              <w:marTop w:val="0"/>
                              <w:marBottom w:val="0"/>
                              <w:divBdr>
                                <w:top w:val="none" w:sz="0" w:space="0" w:color="auto"/>
                                <w:left w:val="none" w:sz="0" w:space="0" w:color="auto"/>
                                <w:bottom w:val="none" w:sz="0" w:space="0" w:color="auto"/>
                                <w:right w:val="none" w:sz="0" w:space="0" w:color="auto"/>
                              </w:divBdr>
                            </w:div>
                            <w:div w:id="1300764175">
                              <w:marLeft w:val="0"/>
                              <w:marRight w:val="0"/>
                              <w:marTop w:val="0"/>
                              <w:marBottom w:val="0"/>
                              <w:divBdr>
                                <w:top w:val="none" w:sz="0" w:space="0" w:color="auto"/>
                                <w:left w:val="none" w:sz="0" w:space="0" w:color="auto"/>
                                <w:bottom w:val="none" w:sz="0" w:space="0" w:color="auto"/>
                                <w:right w:val="none" w:sz="0" w:space="0" w:color="auto"/>
                              </w:divBdr>
                            </w:div>
                            <w:div w:id="1319193268">
                              <w:marLeft w:val="0"/>
                              <w:marRight w:val="0"/>
                              <w:marTop w:val="0"/>
                              <w:marBottom w:val="0"/>
                              <w:divBdr>
                                <w:top w:val="none" w:sz="0" w:space="0" w:color="auto"/>
                                <w:left w:val="none" w:sz="0" w:space="0" w:color="auto"/>
                                <w:bottom w:val="none" w:sz="0" w:space="0" w:color="auto"/>
                                <w:right w:val="none" w:sz="0" w:space="0" w:color="auto"/>
                              </w:divBdr>
                            </w:div>
                            <w:div w:id="1319306178">
                              <w:marLeft w:val="0"/>
                              <w:marRight w:val="0"/>
                              <w:marTop w:val="0"/>
                              <w:marBottom w:val="0"/>
                              <w:divBdr>
                                <w:top w:val="none" w:sz="0" w:space="0" w:color="auto"/>
                                <w:left w:val="none" w:sz="0" w:space="0" w:color="auto"/>
                                <w:bottom w:val="none" w:sz="0" w:space="0" w:color="auto"/>
                                <w:right w:val="none" w:sz="0" w:space="0" w:color="auto"/>
                              </w:divBdr>
                            </w:div>
                            <w:div w:id="1319921507">
                              <w:marLeft w:val="0"/>
                              <w:marRight w:val="0"/>
                              <w:marTop w:val="0"/>
                              <w:marBottom w:val="0"/>
                              <w:divBdr>
                                <w:top w:val="none" w:sz="0" w:space="0" w:color="auto"/>
                                <w:left w:val="none" w:sz="0" w:space="0" w:color="auto"/>
                                <w:bottom w:val="none" w:sz="0" w:space="0" w:color="auto"/>
                                <w:right w:val="none" w:sz="0" w:space="0" w:color="auto"/>
                              </w:divBdr>
                              <w:divsChild>
                                <w:div w:id="1477063359">
                                  <w:marLeft w:val="0"/>
                                  <w:marRight w:val="0"/>
                                  <w:marTop w:val="0"/>
                                  <w:marBottom w:val="0"/>
                                  <w:divBdr>
                                    <w:top w:val="none" w:sz="0" w:space="0" w:color="auto"/>
                                    <w:left w:val="none" w:sz="0" w:space="0" w:color="auto"/>
                                    <w:bottom w:val="none" w:sz="0" w:space="0" w:color="auto"/>
                                    <w:right w:val="none" w:sz="0" w:space="0" w:color="auto"/>
                                  </w:divBdr>
                                </w:div>
                              </w:divsChild>
                            </w:div>
                            <w:div w:id="1369572153">
                              <w:marLeft w:val="0"/>
                              <w:marRight w:val="0"/>
                              <w:marTop w:val="0"/>
                              <w:marBottom w:val="0"/>
                              <w:divBdr>
                                <w:top w:val="none" w:sz="0" w:space="0" w:color="auto"/>
                                <w:left w:val="none" w:sz="0" w:space="0" w:color="auto"/>
                                <w:bottom w:val="none" w:sz="0" w:space="0" w:color="auto"/>
                                <w:right w:val="none" w:sz="0" w:space="0" w:color="auto"/>
                              </w:divBdr>
                            </w:div>
                            <w:div w:id="1400832065">
                              <w:marLeft w:val="0"/>
                              <w:marRight w:val="0"/>
                              <w:marTop w:val="0"/>
                              <w:marBottom w:val="0"/>
                              <w:divBdr>
                                <w:top w:val="none" w:sz="0" w:space="0" w:color="auto"/>
                                <w:left w:val="none" w:sz="0" w:space="0" w:color="auto"/>
                                <w:bottom w:val="none" w:sz="0" w:space="0" w:color="auto"/>
                                <w:right w:val="none" w:sz="0" w:space="0" w:color="auto"/>
                              </w:divBdr>
                            </w:div>
                            <w:div w:id="1426342097">
                              <w:marLeft w:val="0"/>
                              <w:marRight w:val="0"/>
                              <w:marTop w:val="0"/>
                              <w:marBottom w:val="0"/>
                              <w:divBdr>
                                <w:top w:val="none" w:sz="0" w:space="0" w:color="auto"/>
                                <w:left w:val="none" w:sz="0" w:space="0" w:color="auto"/>
                                <w:bottom w:val="none" w:sz="0" w:space="0" w:color="auto"/>
                                <w:right w:val="none" w:sz="0" w:space="0" w:color="auto"/>
                              </w:divBdr>
                            </w:div>
                            <w:div w:id="1447122302">
                              <w:marLeft w:val="0"/>
                              <w:marRight w:val="0"/>
                              <w:marTop w:val="0"/>
                              <w:marBottom w:val="0"/>
                              <w:divBdr>
                                <w:top w:val="none" w:sz="0" w:space="0" w:color="auto"/>
                                <w:left w:val="none" w:sz="0" w:space="0" w:color="auto"/>
                                <w:bottom w:val="none" w:sz="0" w:space="0" w:color="auto"/>
                                <w:right w:val="none" w:sz="0" w:space="0" w:color="auto"/>
                              </w:divBdr>
                            </w:div>
                            <w:div w:id="1448427788">
                              <w:marLeft w:val="0"/>
                              <w:marRight w:val="0"/>
                              <w:marTop w:val="0"/>
                              <w:marBottom w:val="0"/>
                              <w:divBdr>
                                <w:top w:val="none" w:sz="0" w:space="0" w:color="auto"/>
                                <w:left w:val="none" w:sz="0" w:space="0" w:color="auto"/>
                                <w:bottom w:val="none" w:sz="0" w:space="0" w:color="auto"/>
                                <w:right w:val="none" w:sz="0" w:space="0" w:color="auto"/>
                              </w:divBdr>
                            </w:div>
                            <w:div w:id="1451557553">
                              <w:marLeft w:val="0"/>
                              <w:marRight w:val="0"/>
                              <w:marTop w:val="0"/>
                              <w:marBottom w:val="0"/>
                              <w:divBdr>
                                <w:top w:val="none" w:sz="0" w:space="0" w:color="auto"/>
                                <w:left w:val="none" w:sz="0" w:space="0" w:color="auto"/>
                                <w:bottom w:val="none" w:sz="0" w:space="0" w:color="auto"/>
                                <w:right w:val="none" w:sz="0" w:space="0" w:color="auto"/>
                              </w:divBdr>
                            </w:div>
                            <w:div w:id="1458064274">
                              <w:marLeft w:val="0"/>
                              <w:marRight w:val="0"/>
                              <w:marTop w:val="0"/>
                              <w:marBottom w:val="0"/>
                              <w:divBdr>
                                <w:top w:val="none" w:sz="0" w:space="0" w:color="auto"/>
                                <w:left w:val="none" w:sz="0" w:space="0" w:color="auto"/>
                                <w:bottom w:val="none" w:sz="0" w:space="0" w:color="auto"/>
                                <w:right w:val="none" w:sz="0" w:space="0" w:color="auto"/>
                              </w:divBdr>
                            </w:div>
                            <w:div w:id="1461991582">
                              <w:marLeft w:val="0"/>
                              <w:marRight w:val="0"/>
                              <w:marTop w:val="0"/>
                              <w:marBottom w:val="0"/>
                              <w:divBdr>
                                <w:top w:val="none" w:sz="0" w:space="0" w:color="auto"/>
                                <w:left w:val="none" w:sz="0" w:space="0" w:color="auto"/>
                                <w:bottom w:val="none" w:sz="0" w:space="0" w:color="auto"/>
                                <w:right w:val="none" w:sz="0" w:space="0" w:color="auto"/>
                              </w:divBdr>
                            </w:div>
                            <w:div w:id="1462575376">
                              <w:marLeft w:val="0"/>
                              <w:marRight w:val="0"/>
                              <w:marTop w:val="0"/>
                              <w:marBottom w:val="0"/>
                              <w:divBdr>
                                <w:top w:val="none" w:sz="0" w:space="0" w:color="auto"/>
                                <w:left w:val="none" w:sz="0" w:space="0" w:color="auto"/>
                                <w:bottom w:val="none" w:sz="0" w:space="0" w:color="auto"/>
                                <w:right w:val="none" w:sz="0" w:space="0" w:color="auto"/>
                              </w:divBdr>
                            </w:div>
                            <w:div w:id="1472138855">
                              <w:marLeft w:val="0"/>
                              <w:marRight w:val="0"/>
                              <w:marTop w:val="0"/>
                              <w:marBottom w:val="0"/>
                              <w:divBdr>
                                <w:top w:val="none" w:sz="0" w:space="0" w:color="auto"/>
                                <w:left w:val="none" w:sz="0" w:space="0" w:color="auto"/>
                                <w:bottom w:val="none" w:sz="0" w:space="0" w:color="auto"/>
                                <w:right w:val="none" w:sz="0" w:space="0" w:color="auto"/>
                              </w:divBdr>
                              <w:divsChild>
                                <w:div w:id="1063721444">
                                  <w:marLeft w:val="0"/>
                                  <w:marRight w:val="0"/>
                                  <w:marTop w:val="0"/>
                                  <w:marBottom w:val="0"/>
                                  <w:divBdr>
                                    <w:top w:val="none" w:sz="0" w:space="0" w:color="auto"/>
                                    <w:left w:val="none" w:sz="0" w:space="0" w:color="auto"/>
                                    <w:bottom w:val="none" w:sz="0" w:space="0" w:color="auto"/>
                                    <w:right w:val="none" w:sz="0" w:space="0" w:color="auto"/>
                                  </w:divBdr>
                                </w:div>
                              </w:divsChild>
                            </w:div>
                            <w:div w:id="1484421711">
                              <w:marLeft w:val="0"/>
                              <w:marRight w:val="0"/>
                              <w:marTop w:val="0"/>
                              <w:marBottom w:val="0"/>
                              <w:divBdr>
                                <w:top w:val="none" w:sz="0" w:space="0" w:color="auto"/>
                                <w:left w:val="none" w:sz="0" w:space="0" w:color="auto"/>
                                <w:bottom w:val="none" w:sz="0" w:space="0" w:color="auto"/>
                                <w:right w:val="none" w:sz="0" w:space="0" w:color="auto"/>
                              </w:divBdr>
                            </w:div>
                            <w:div w:id="1508057809">
                              <w:marLeft w:val="0"/>
                              <w:marRight w:val="0"/>
                              <w:marTop w:val="0"/>
                              <w:marBottom w:val="0"/>
                              <w:divBdr>
                                <w:top w:val="none" w:sz="0" w:space="0" w:color="auto"/>
                                <w:left w:val="none" w:sz="0" w:space="0" w:color="auto"/>
                                <w:bottom w:val="none" w:sz="0" w:space="0" w:color="auto"/>
                                <w:right w:val="none" w:sz="0" w:space="0" w:color="auto"/>
                              </w:divBdr>
                            </w:div>
                            <w:div w:id="1508520415">
                              <w:marLeft w:val="0"/>
                              <w:marRight w:val="0"/>
                              <w:marTop w:val="0"/>
                              <w:marBottom w:val="0"/>
                              <w:divBdr>
                                <w:top w:val="none" w:sz="0" w:space="0" w:color="auto"/>
                                <w:left w:val="none" w:sz="0" w:space="0" w:color="auto"/>
                                <w:bottom w:val="none" w:sz="0" w:space="0" w:color="auto"/>
                                <w:right w:val="none" w:sz="0" w:space="0" w:color="auto"/>
                              </w:divBdr>
                            </w:div>
                            <w:div w:id="1512060962">
                              <w:marLeft w:val="0"/>
                              <w:marRight w:val="0"/>
                              <w:marTop w:val="0"/>
                              <w:marBottom w:val="0"/>
                              <w:divBdr>
                                <w:top w:val="none" w:sz="0" w:space="0" w:color="auto"/>
                                <w:left w:val="none" w:sz="0" w:space="0" w:color="auto"/>
                                <w:bottom w:val="none" w:sz="0" w:space="0" w:color="auto"/>
                                <w:right w:val="none" w:sz="0" w:space="0" w:color="auto"/>
                              </w:divBdr>
                            </w:div>
                            <w:div w:id="1533573053">
                              <w:marLeft w:val="0"/>
                              <w:marRight w:val="0"/>
                              <w:marTop w:val="0"/>
                              <w:marBottom w:val="0"/>
                              <w:divBdr>
                                <w:top w:val="none" w:sz="0" w:space="0" w:color="auto"/>
                                <w:left w:val="none" w:sz="0" w:space="0" w:color="auto"/>
                                <w:bottom w:val="none" w:sz="0" w:space="0" w:color="auto"/>
                                <w:right w:val="none" w:sz="0" w:space="0" w:color="auto"/>
                              </w:divBdr>
                            </w:div>
                            <w:div w:id="1534464556">
                              <w:marLeft w:val="0"/>
                              <w:marRight w:val="0"/>
                              <w:marTop w:val="0"/>
                              <w:marBottom w:val="0"/>
                              <w:divBdr>
                                <w:top w:val="none" w:sz="0" w:space="0" w:color="auto"/>
                                <w:left w:val="none" w:sz="0" w:space="0" w:color="auto"/>
                                <w:bottom w:val="none" w:sz="0" w:space="0" w:color="auto"/>
                                <w:right w:val="none" w:sz="0" w:space="0" w:color="auto"/>
                              </w:divBdr>
                            </w:div>
                            <w:div w:id="1541242767">
                              <w:marLeft w:val="0"/>
                              <w:marRight w:val="0"/>
                              <w:marTop w:val="0"/>
                              <w:marBottom w:val="0"/>
                              <w:divBdr>
                                <w:top w:val="none" w:sz="0" w:space="0" w:color="auto"/>
                                <w:left w:val="none" w:sz="0" w:space="0" w:color="auto"/>
                                <w:bottom w:val="none" w:sz="0" w:space="0" w:color="auto"/>
                                <w:right w:val="none" w:sz="0" w:space="0" w:color="auto"/>
                              </w:divBdr>
                            </w:div>
                            <w:div w:id="1577745923">
                              <w:marLeft w:val="0"/>
                              <w:marRight w:val="0"/>
                              <w:marTop w:val="0"/>
                              <w:marBottom w:val="0"/>
                              <w:divBdr>
                                <w:top w:val="none" w:sz="0" w:space="0" w:color="auto"/>
                                <w:left w:val="none" w:sz="0" w:space="0" w:color="auto"/>
                                <w:bottom w:val="none" w:sz="0" w:space="0" w:color="auto"/>
                                <w:right w:val="none" w:sz="0" w:space="0" w:color="auto"/>
                              </w:divBdr>
                            </w:div>
                            <w:div w:id="1596672743">
                              <w:marLeft w:val="0"/>
                              <w:marRight w:val="0"/>
                              <w:marTop w:val="0"/>
                              <w:marBottom w:val="0"/>
                              <w:divBdr>
                                <w:top w:val="none" w:sz="0" w:space="0" w:color="auto"/>
                                <w:left w:val="none" w:sz="0" w:space="0" w:color="auto"/>
                                <w:bottom w:val="none" w:sz="0" w:space="0" w:color="auto"/>
                                <w:right w:val="none" w:sz="0" w:space="0" w:color="auto"/>
                              </w:divBdr>
                            </w:div>
                            <w:div w:id="1607536466">
                              <w:marLeft w:val="0"/>
                              <w:marRight w:val="0"/>
                              <w:marTop w:val="0"/>
                              <w:marBottom w:val="0"/>
                              <w:divBdr>
                                <w:top w:val="none" w:sz="0" w:space="0" w:color="auto"/>
                                <w:left w:val="none" w:sz="0" w:space="0" w:color="auto"/>
                                <w:bottom w:val="none" w:sz="0" w:space="0" w:color="auto"/>
                                <w:right w:val="none" w:sz="0" w:space="0" w:color="auto"/>
                              </w:divBdr>
                            </w:div>
                            <w:div w:id="1629123326">
                              <w:marLeft w:val="0"/>
                              <w:marRight w:val="0"/>
                              <w:marTop w:val="0"/>
                              <w:marBottom w:val="0"/>
                              <w:divBdr>
                                <w:top w:val="none" w:sz="0" w:space="0" w:color="auto"/>
                                <w:left w:val="none" w:sz="0" w:space="0" w:color="auto"/>
                                <w:bottom w:val="none" w:sz="0" w:space="0" w:color="auto"/>
                                <w:right w:val="none" w:sz="0" w:space="0" w:color="auto"/>
                              </w:divBdr>
                            </w:div>
                            <w:div w:id="1630283960">
                              <w:marLeft w:val="0"/>
                              <w:marRight w:val="0"/>
                              <w:marTop w:val="0"/>
                              <w:marBottom w:val="0"/>
                              <w:divBdr>
                                <w:top w:val="none" w:sz="0" w:space="0" w:color="auto"/>
                                <w:left w:val="none" w:sz="0" w:space="0" w:color="auto"/>
                                <w:bottom w:val="none" w:sz="0" w:space="0" w:color="auto"/>
                                <w:right w:val="none" w:sz="0" w:space="0" w:color="auto"/>
                              </w:divBdr>
                            </w:div>
                            <w:div w:id="1634217143">
                              <w:marLeft w:val="0"/>
                              <w:marRight w:val="0"/>
                              <w:marTop w:val="0"/>
                              <w:marBottom w:val="0"/>
                              <w:divBdr>
                                <w:top w:val="none" w:sz="0" w:space="0" w:color="auto"/>
                                <w:left w:val="none" w:sz="0" w:space="0" w:color="auto"/>
                                <w:bottom w:val="none" w:sz="0" w:space="0" w:color="auto"/>
                                <w:right w:val="none" w:sz="0" w:space="0" w:color="auto"/>
                              </w:divBdr>
                            </w:div>
                            <w:div w:id="1642467922">
                              <w:marLeft w:val="0"/>
                              <w:marRight w:val="0"/>
                              <w:marTop w:val="0"/>
                              <w:marBottom w:val="0"/>
                              <w:divBdr>
                                <w:top w:val="none" w:sz="0" w:space="0" w:color="auto"/>
                                <w:left w:val="none" w:sz="0" w:space="0" w:color="auto"/>
                                <w:bottom w:val="none" w:sz="0" w:space="0" w:color="auto"/>
                                <w:right w:val="none" w:sz="0" w:space="0" w:color="auto"/>
                              </w:divBdr>
                            </w:div>
                            <w:div w:id="1647708730">
                              <w:marLeft w:val="0"/>
                              <w:marRight w:val="0"/>
                              <w:marTop w:val="0"/>
                              <w:marBottom w:val="0"/>
                              <w:divBdr>
                                <w:top w:val="none" w:sz="0" w:space="0" w:color="auto"/>
                                <w:left w:val="none" w:sz="0" w:space="0" w:color="auto"/>
                                <w:bottom w:val="none" w:sz="0" w:space="0" w:color="auto"/>
                                <w:right w:val="none" w:sz="0" w:space="0" w:color="auto"/>
                              </w:divBdr>
                            </w:div>
                            <w:div w:id="1658803329">
                              <w:marLeft w:val="0"/>
                              <w:marRight w:val="0"/>
                              <w:marTop w:val="0"/>
                              <w:marBottom w:val="0"/>
                              <w:divBdr>
                                <w:top w:val="none" w:sz="0" w:space="0" w:color="auto"/>
                                <w:left w:val="none" w:sz="0" w:space="0" w:color="auto"/>
                                <w:bottom w:val="none" w:sz="0" w:space="0" w:color="auto"/>
                                <w:right w:val="none" w:sz="0" w:space="0" w:color="auto"/>
                              </w:divBdr>
                            </w:div>
                            <w:div w:id="1660694308">
                              <w:marLeft w:val="0"/>
                              <w:marRight w:val="0"/>
                              <w:marTop w:val="0"/>
                              <w:marBottom w:val="0"/>
                              <w:divBdr>
                                <w:top w:val="none" w:sz="0" w:space="0" w:color="auto"/>
                                <w:left w:val="none" w:sz="0" w:space="0" w:color="auto"/>
                                <w:bottom w:val="none" w:sz="0" w:space="0" w:color="auto"/>
                                <w:right w:val="none" w:sz="0" w:space="0" w:color="auto"/>
                              </w:divBdr>
                            </w:div>
                            <w:div w:id="1690178183">
                              <w:marLeft w:val="0"/>
                              <w:marRight w:val="0"/>
                              <w:marTop w:val="0"/>
                              <w:marBottom w:val="0"/>
                              <w:divBdr>
                                <w:top w:val="none" w:sz="0" w:space="0" w:color="auto"/>
                                <w:left w:val="none" w:sz="0" w:space="0" w:color="auto"/>
                                <w:bottom w:val="none" w:sz="0" w:space="0" w:color="auto"/>
                                <w:right w:val="none" w:sz="0" w:space="0" w:color="auto"/>
                              </w:divBdr>
                            </w:div>
                            <w:div w:id="1702702631">
                              <w:marLeft w:val="0"/>
                              <w:marRight w:val="0"/>
                              <w:marTop w:val="0"/>
                              <w:marBottom w:val="0"/>
                              <w:divBdr>
                                <w:top w:val="none" w:sz="0" w:space="0" w:color="auto"/>
                                <w:left w:val="none" w:sz="0" w:space="0" w:color="auto"/>
                                <w:bottom w:val="none" w:sz="0" w:space="0" w:color="auto"/>
                                <w:right w:val="none" w:sz="0" w:space="0" w:color="auto"/>
                              </w:divBdr>
                            </w:div>
                            <w:div w:id="1720131826">
                              <w:marLeft w:val="0"/>
                              <w:marRight w:val="0"/>
                              <w:marTop w:val="0"/>
                              <w:marBottom w:val="0"/>
                              <w:divBdr>
                                <w:top w:val="none" w:sz="0" w:space="0" w:color="auto"/>
                                <w:left w:val="none" w:sz="0" w:space="0" w:color="auto"/>
                                <w:bottom w:val="none" w:sz="0" w:space="0" w:color="auto"/>
                                <w:right w:val="none" w:sz="0" w:space="0" w:color="auto"/>
                              </w:divBdr>
                            </w:div>
                            <w:div w:id="1727336454">
                              <w:marLeft w:val="0"/>
                              <w:marRight w:val="0"/>
                              <w:marTop w:val="0"/>
                              <w:marBottom w:val="0"/>
                              <w:divBdr>
                                <w:top w:val="none" w:sz="0" w:space="0" w:color="auto"/>
                                <w:left w:val="none" w:sz="0" w:space="0" w:color="auto"/>
                                <w:bottom w:val="none" w:sz="0" w:space="0" w:color="auto"/>
                                <w:right w:val="none" w:sz="0" w:space="0" w:color="auto"/>
                              </w:divBdr>
                            </w:div>
                            <w:div w:id="1773936770">
                              <w:marLeft w:val="0"/>
                              <w:marRight w:val="0"/>
                              <w:marTop w:val="0"/>
                              <w:marBottom w:val="0"/>
                              <w:divBdr>
                                <w:top w:val="none" w:sz="0" w:space="0" w:color="auto"/>
                                <w:left w:val="none" w:sz="0" w:space="0" w:color="auto"/>
                                <w:bottom w:val="none" w:sz="0" w:space="0" w:color="auto"/>
                                <w:right w:val="none" w:sz="0" w:space="0" w:color="auto"/>
                              </w:divBdr>
                            </w:div>
                            <w:div w:id="1812205999">
                              <w:marLeft w:val="0"/>
                              <w:marRight w:val="0"/>
                              <w:marTop w:val="0"/>
                              <w:marBottom w:val="0"/>
                              <w:divBdr>
                                <w:top w:val="none" w:sz="0" w:space="0" w:color="auto"/>
                                <w:left w:val="none" w:sz="0" w:space="0" w:color="auto"/>
                                <w:bottom w:val="none" w:sz="0" w:space="0" w:color="auto"/>
                                <w:right w:val="none" w:sz="0" w:space="0" w:color="auto"/>
                              </w:divBdr>
                            </w:div>
                            <w:div w:id="1824159262">
                              <w:marLeft w:val="0"/>
                              <w:marRight w:val="0"/>
                              <w:marTop w:val="0"/>
                              <w:marBottom w:val="0"/>
                              <w:divBdr>
                                <w:top w:val="none" w:sz="0" w:space="0" w:color="auto"/>
                                <w:left w:val="none" w:sz="0" w:space="0" w:color="auto"/>
                                <w:bottom w:val="none" w:sz="0" w:space="0" w:color="auto"/>
                                <w:right w:val="none" w:sz="0" w:space="0" w:color="auto"/>
                              </w:divBdr>
                            </w:div>
                            <w:div w:id="1828938632">
                              <w:marLeft w:val="0"/>
                              <w:marRight w:val="0"/>
                              <w:marTop w:val="0"/>
                              <w:marBottom w:val="0"/>
                              <w:divBdr>
                                <w:top w:val="none" w:sz="0" w:space="0" w:color="auto"/>
                                <w:left w:val="none" w:sz="0" w:space="0" w:color="auto"/>
                                <w:bottom w:val="none" w:sz="0" w:space="0" w:color="auto"/>
                                <w:right w:val="none" w:sz="0" w:space="0" w:color="auto"/>
                              </w:divBdr>
                            </w:div>
                            <w:div w:id="1843544141">
                              <w:marLeft w:val="0"/>
                              <w:marRight w:val="0"/>
                              <w:marTop w:val="0"/>
                              <w:marBottom w:val="0"/>
                              <w:divBdr>
                                <w:top w:val="none" w:sz="0" w:space="0" w:color="auto"/>
                                <w:left w:val="none" w:sz="0" w:space="0" w:color="auto"/>
                                <w:bottom w:val="none" w:sz="0" w:space="0" w:color="auto"/>
                                <w:right w:val="none" w:sz="0" w:space="0" w:color="auto"/>
                              </w:divBdr>
                            </w:div>
                            <w:div w:id="1866938733">
                              <w:marLeft w:val="0"/>
                              <w:marRight w:val="0"/>
                              <w:marTop w:val="0"/>
                              <w:marBottom w:val="0"/>
                              <w:divBdr>
                                <w:top w:val="none" w:sz="0" w:space="0" w:color="auto"/>
                                <w:left w:val="none" w:sz="0" w:space="0" w:color="auto"/>
                                <w:bottom w:val="none" w:sz="0" w:space="0" w:color="auto"/>
                                <w:right w:val="none" w:sz="0" w:space="0" w:color="auto"/>
                              </w:divBdr>
                            </w:div>
                            <w:div w:id="1909417031">
                              <w:marLeft w:val="0"/>
                              <w:marRight w:val="0"/>
                              <w:marTop w:val="0"/>
                              <w:marBottom w:val="0"/>
                              <w:divBdr>
                                <w:top w:val="none" w:sz="0" w:space="0" w:color="auto"/>
                                <w:left w:val="none" w:sz="0" w:space="0" w:color="auto"/>
                                <w:bottom w:val="none" w:sz="0" w:space="0" w:color="auto"/>
                                <w:right w:val="none" w:sz="0" w:space="0" w:color="auto"/>
                              </w:divBdr>
                            </w:div>
                            <w:div w:id="1965229698">
                              <w:marLeft w:val="0"/>
                              <w:marRight w:val="0"/>
                              <w:marTop w:val="0"/>
                              <w:marBottom w:val="0"/>
                              <w:divBdr>
                                <w:top w:val="none" w:sz="0" w:space="0" w:color="auto"/>
                                <w:left w:val="none" w:sz="0" w:space="0" w:color="auto"/>
                                <w:bottom w:val="none" w:sz="0" w:space="0" w:color="auto"/>
                                <w:right w:val="none" w:sz="0" w:space="0" w:color="auto"/>
                              </w:divBdr>
                            </w:div>
                            <w:div w:id="1967588087">
                              <w:marLeft w:val="0"/>
                              <w:marRight w:val="0"/>
                              <w:marTop w:val="0"/>
                              <w:marBottom w:val="0"/>
                              <w:divBdr>
                                <w:top w:val="none" w:sz="0" w:space="0" w:color="auto"/>
                                <w:left w:val="none" w:sz="0" w:space="0" w:color="auto"/>
                                <w:bottom w:val="none" w:sz="0" w:space="0" w:color="auto"/>
                                <w:right w:val="none" w:sz="0" w:space="0" w:color="auto"/>
                              </w:divBdr>
                            </w:div>
                            <w:div w:id="2013793305">
                              <w:marLeft w:val="0"/>
                              <w:marRight w:val="0"/>
                              <w:marTop w:val="0"/>
                              <w:marBottom w:val="0"/>
                              <w:divBdr>
                                <w:top w:val="none" w:sz="0" w:space="0" w:color="auto"/>
                                <w:left w:val="none" w:sz="0" w:space="0" w:color="auto"/>
                                <w:bottom w:val="none" w:sz="0" w:space="0" w:color="auto"/>
                                <w:right w:val="none" w:sz="0" w:space="0" w:color="auto"/>
                              </w:divBdr>
                            </w:div>
                            <w:div w:id="2022538745">
                              <w:marLeft w:val="0"/>
                              <w:marRight w:val="0"/>
                              <w:marTop w:val="0"/>
                              <w:marBottom w:val="0"/>
                              <w:divBdr>
                                <w:top w:val="none" w:sz="0" w:space="0" w:color="auto"/>
                                <w:left w:val="none" w:sz="0" w:space="0" w:color="auto"/>
                                <w:bottom w:val="none" w:sz="0" w:space="0" w:color="auto"/>
                                <w:right w:val="none" w:sz="0" w:space="0" w:color="auto"/>
                              </w:divBdr>
                            </w:div>
                            <w:div w:id="2044282245">
                              <w:marLeft w:val="0"/>
                              <w:marRight w:val="0"/>
                              <w:marTop w:val="0"/>
                              <w:marBottom w:val="0"/>
                              <w:divBdr>
                                <w:top w:val="none" w:sz="0" w:space="0" w:color="auto"/>
                                <w:left w:val="none" w:sz="0" w:space="0" w:color="auto"/>
                                <w:bottom w:val="none" w:sz="0" w:space="0" w:color="auto"/>
                                <w:right w:val="none" w:sz="0" w:space="0" w:color="auto"/>
                              </w:divBdr>
                            </w:div>
                            <w:div w:id="2047748985">
                              <w:marLeft w:val="0"/>
                              <w:marRight w:val="0"/>
                              <w:marTop w:val="0"/>
                              <w:marBottom w:val="0"/>
                              <w:divBdr>
                                <w:top w:val="none" w:sz="0" w:space="0" w:color="auto"/>
                                <w:left w:val="none" w:sz="0" w:space="0" w:color="auto"/>
                                <w:bottom w:val="none" w:sz="0" w:space="0" w:color="auto"/>
                                <w:right w:val="none" w:sz="0" w:space="0" w:color="auto"/>
                              </w:divBdr>
                            </w:div>
                            <w:div w:id="2067096244">
                              <w:marLeft w:val="0"/>
                              <w:marRight w:val="0"/>
                              <w:marTop w:val="0"/>
                              <w:marBottom w:val="0"/>
                              <w:divBdr>
                                <w:top w:val="none" w:sz="0" w:space="0" w:color="auto"/>
                                <w:left w:val="none" w:sz="0" w:space="0" w:color="auto"/>
                                <w:bottom w:val="none" w:sz="0" w:space="0" w:color="auto"/>
                                <w:right w:val="none" w:sz="0" w:space="0" w:color="auto"/>
                              </w:divBdr>
                              <w:divsChild>
                                <w:div w:id="808594942">
                                  <w:marLeft w:val="0"/>
                                  <w:marRight w:val="0"/>
                                  <w:marTop w:val="0"/>
                                  <w:marBottom w:val="0"/>
                                  <w:divBdr>
                                    <w:top w:val="none" w:sz="0" w:space="0" w:color="auto"/>
                                    <w:left w:val="none" w:sz="0" w:space="0" w:color="auto"/>
                                    <w:bottom w:val="none" w:sz="0" w:space="0" w:color="auto"/>
                                    <w:right w:val="none" w:sz="0" w:space="0" w:color="auto"/>
                                  </w:divBdr>
                                </w:div>
                              </w:divsChild>
                            </w:div>
                            <w:div w:id="2085368163">
                              <w:marLeft w:val="0"/>
                              <w:marRight w:val="0"/>
                              <w:marTop w:val="0"/>
                              <w:marBottom w:val="0"/>
                              <w:divBdr>
                                <w:top w:val="none" w:sz="0" w:space="0" w:color="auto"/>
                                <w:left w:val="none" w:sz="0" w:space="0" w:color="auto"/>
                                <w:bottom w:val="none" w:sz="0" w:space="0" w:color="auto"/>
                                <w:right w:val="none" w:sz="0" w:space="0" w:color="auto"/>
                              </w:divBdr>
                            </w:div>
                            <w:div w:id="2091924427">
                              <w:marLeft w:val="0"/>
                              <w:marRight w:val="0"/>
                              <w:marTop w:val="0"/>
                              <w:marBottom w:val="0"/>
                              <w:divBdr>
                                <w:top w:val="none" w:sz="0" w:space="0" w:color="auto"/>
                                <w:left w:val="none" w:sz="0" w:space="0" w:color="auto"/>
                                <w:bottom w:val="none" w:sz="0" w:space="0" w:color="auto"/>
                                <w:right w:val="none" w:sz="0" w:space="0" w:color="auto"/>
                              </w:divBdr>
                            </w:div>
                            <w:div w:id="2120297805">
                              <w:marLeft w:val="0"/>
                              <w:marRight w:val="0"/>
                              <w:marTop w:val="0"/>
                              <w:marBottom w:val="0"/>
                              <w:divBdr>
                                <w:top w:val="none" w:sz="0" w:space="0" w:color="auto"/>
                                <w:left w:val="none" w:sz="0" w:space="0" w:color="auto"/>
                                <w:bottom w:val="none" w:sz="0" w:space="0" w:color="auto"/>
                                <w:right w:val="none" w:sz="0" w:space="0" w:color="auto"/>
                              </w:divBdr>
                            </w:div>
                            <w:div w:id="21350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2705069">
      <w:bodyDiv w:val="1"/>
      <w:marLeft w:val="0"/>
      <w:marRight w:val="0"/>
      <w:marTop w:val="0"/>
      <w:marBottom w:val="0"/>
      <w:divBdr>
        <w:top w:val="none" w:sz="0" w:space="0" w:color="auto"/>
        <w:left w:val="none" w:sz="0" w:space="0" w:color="auto"/>
        <w:bottom w:val="none" w:sz="0" w:space="0" w:color="auto"/>
        <w:right w:val="none" w:sz="0" w:space="0" w:color="auto"/>
      </w:divBdr>
    </w:div>
    <w:div w:id="1557006309">
      <w:bodyDiv w:val="1"/>
      <w:marLeft w:val="0"/>
      <w:marRight w:val="0"/>
      <w:marTop w:val="0"/>
      <w:marBottom w:val="0"/>
      <w:divBdr>
        <w:top w:val="none" w:sz="0" w:space="0" w:color="auto"/>
        <w:left w:val="none" w:sz="0" w:space="0" w:color="auto"/>
        <w:bottom w:val="none" w:sz="0" w:space="0" w:color="auto"/>
        <w:right w:val="none" w:sz="0" w:space="0" w:color="auto"/>
      </w:divBdr>
    </w:div>
    <w:div w:id="1577133477">
      <w:bodyDiv w:val="1"/>
      <w:marLeft w:val="0"/>
      <w:marRight w:val="0"/>
      <w:marTop w:val="0"/>
      <w:marBottom w:val="0"/>
      <w:divBdr>
        <w:top w:val="none" w:sz="0" w:space="0" w:color="auto"/>
        <w:left w:val="none" w:sz="0" w:space="0" w:color="auto"/>
        <w:bottom w:val="none" w:sz="0" w:space="0" w:color="auto"/>
        <w:right w:val="none" w:sz="0" w:space="0" w:color="auto"/>
      </w:divBdr>
    </w:div>
    <w:div w:id="1719234887">
      <w:bodyDiv w:val="1"/>
      <w:marLeft w:val="0"/>
      <w:marRight w:val="0"/>
      <w:marTop w:val="0"/>
      <w:marBottom w:val="0"/>
      <w:divBdr>
        <w:top w:val="none" w:sz="0" w:space="0" w:color="auto"/>
        <w:left w:val="none" w:sz="0" w:space="0" w:color="auto"/>
        <w:bottom w:val="none" w:sz="0" w:space="0" w:color="auto"/>
        <w:right w:val="none" w:sz="0" w:space="0" w:color="auto"/>
      </w:divBdr>
    </w:div>
    <w:div w:id="1741488254">
      <w:bodyDiv w:val="1"/>
      <w:marLeft w:val="0"/>
      <w:marRight w:val="0"/>
      <w:marTop w:val="0"/>
      <w:marBottom w:val="0"/>
      <w:divBdr>
        <w:top w:val="none" w:sz="0" w:space="0" w:color="auto"/>
        <w:left w:val="none" w:sz="0" w:space="0" w:color="auto"/>
        <w:bottom w:val="none" w:sz="0" w:space="0" w:color="auto"/>
        <w:right w:val="none" w:sz="0" w:space="0" w:color="auto"/>
      </w:divBdr>
    </w:div>
    <w:div w:id="1753770395">
      <w:bodyDiv w:val="1"/>
      <w:marLeft w:val="0"/>
      <w:marRight w:val="0"/>
      <w:marTop w:val="0"/>
      <w:marBottom w:val="0"/>
      <w:divBdr>
        <w:top w:val="none" w:sz="0" w:space="0" w:color="auto"/>
        <w:left w:val="none" w:sz="0" w:space="0" w:color="auto"/>
        <w:bottom w:val="none" w:sz="0" w:space="0" w:color="auto"/>
        <w:right w:val="none" w:sz="0" w:space="0" w:color="auto"/>
      </w:divBdr>
      <w:divsChild>
        <w:div w:id="371999796">
          <w:marLeft w:val="0"/>
          <w:marRight w:val="0"/>
          <w:marTop w:val="0"/>
          <w:marBottom w:val="0"/>
          <w:divBdr>
            <w:top w:val="none" w:sz="0" w:space="0" w:color="auto"/>
            <w:left w:val="none" w:sz="0" w:space="0" w:color="auto"/>
            <w:bottom w:val="none" w:sz="0" w:space="0" w:color="auto"/>
            <w:right w:val="none" w:sz="0" w:space="0" w:color="auto"/>
          </w:divBdr>
          <w:divsChild>
            <w:div w:id="13580935">
              <w:marLeft w:val="0"/>
              <w:marRight w:val="0"/>
              <w:marTop w:val="0"/>
              <w:marBottom w:val="0"/>
              <w:divBdr>
                <w:top w:val="none" w:sz="0" w:space="0" w:color="auto"/>
                <w:left w:val="none" w:sz="0" w:space="0" w:color="auto"/>
                <w:bottom w:val="none" w:sz="0" w:space="0" w:color="auto"/>
                <w:right w:val="none" w:sz="0" w:space="0" w:color="auto"/>
              </w:divBdr>
              <w:divsChild>
                <w:div w:id="876427695">
                  <w:marLeft w:val="0"/>
                  <w:marRight w:val="0"/>
                  <w:marTop w:val="0"/>
                  <w:marBottom w:val="0"/>
                  <w:divBdr>
                    <w:top w:val="none" w:sz="0" w:space="0" w:color="auto"/>
                    <w:left w:val="none" w:sz="0" w:space="0" w:color="auto"/>
                    <w:bottom w:val="none" w:sz="0" w:space="0" w:color="auto"/>
                    <w:right w:val="none" w:sz="0" w:space="0" w:color="auto"/>
                  </w:divBdr>
                  <w:divsChild>
                    <w:div w:id="2113669658">
                      <w:marLeft w:val="0"/>
                      <w:marRight w:val="0"/>
                      <w:marTop w:val="0"/>
                      <w:marBottom w:val="0"/>
                      <w:divBdr>
                        <w:top w:val="none" w:sz="0" w:space="0" w:color="auto"/>
                        <w:left w:val="none" w:sz="0" w:space="0" w:color="auto"/>
                        <w:bottom w:val="none" w:sz="0" w:space="0" w:color="auto"/>
                        <w:right w:val="none" w:sz="0" w:space="0" w:color="auto"/>
                      </w:divBdr>
                      <w:divsChild>
                        <w:div w:id="1655453112">
                          <w:marLeft w:val="0"/>
                          <w:marRight w:val="0"/>
                          <w:marTop w:val="0"/>
                          <w:marBottom w:val="0"/>
                          <w:divBdr>
                            <w:top w:val="none" w:sz="0" w:space="0" w:color="auto"/>
                            <w:left w:val="none" w:sz="0" w:space="0" w:color="auto"/>
                            <w:bottom w:val="none" w:sz="0" w:space="0" w:color="auto"/>
                            <w:right w:val="none" w:sz="0" w:space="0" w:color="auto"/>
                          </w:divBdr>
                          <w:divsChild>
                            <w:div w:id="36246530">
                              <w:marLeft w:val="0"/>
                              <w:marRight w:val="0"/>
                              <w:marTop w:val="0"/>
                              <w:marBottom w:val="0"/>
                              <w:divBdr>
                                <w:top w:val="none" w:sz="0" w:space="0" w:color="auto"/>
                                <w:left w:val="none" w:sz="0" w:space="0" w:color="auto"/>
                                <w:bottom w:val="none" w:sz="0" w:space="0" w:color="auto"/>
                                <w:right w:val="none" w:sz="0" w:space="0" w:color="auto"/>
                              </w:divBdr>
                            </w:div>
                            <w:div w:id="66727803">
                              <w:marLeft w:val="0"/>
                              <w:marRight w:val="0"/>
                              <w:marTop w:val="0"/>
                              <w:marBottom w:val="0"/>
                              <w:divBdr>
                                <w:top w:val="none" w:sz="0" w:space="0" w:color="auto"/>
                                <w:left w:val="none" w:sz="0" w:space="0" w:color="auto"/>
                                <w:bottom w:val="none" w:sz="0" w:space="0" w:color="auto"/>
                                <w:right w:val="none" w:sz="0" w:space="0" w:color="auto"/>
                              </w:divBdr>
                            </w:div>
                            <w:div w:id="96870365">
                              <w:marLeft w:val="0"/>
                              <w:marRight w:val="0"/>
                              <w:marTop w:val="0"/>
                              <w:marBottom w:val="0"/>
                              <w:divBdr>
                                <w:top w:val="none" w:sz="0" w:space="0" w:color="auto"/>
                                <w:left w:val="none" w:sz="0" w:space="0" w:color="auto"/>
                                <w:bottom w:val="none" w:sz="0" w:space="0" w:color="auto"/>
                                <w:right w:val="none" w:sz="0" w:space="0" w:color="auto"/>
                              </w:divBdr>
                            </w:div>
                            <w:div w:id="144015328">
                              <w:marLeft w:val="0"/>
                              <w:marRight w:val="0"/>
                              <w:marTop w:val="0"/>
                              <w:marBottom w:val="0"/>
                              <w:divBdr>
                                <w:top w:val="none" w:sz="0" w:space="0" w:color="auto"/>
                                <w:left w:val="none" w:sz="0" w:space="0" w:color="auto"/>
                                <w:bottom w:val="none" w:sz="0" w:space="0" w:color="auto"/>
                                <w:right w:val="none" w:sz="0" w:space="0" w:color="auto"/>
                              </w:divBdr>
                            </w:div>
                            <w:div w:id="261648953">
                              <w:marLeft w:val="0"/>
                              <w:marRight w:val="0"/>
                              <w:marTop w:val="0"/>
                              <w:marBottom w:val="0"/>
                              <w:divBdr>
                                <w:top w:val="none" w:sz="0" w:space="0" w:color="auto"/>
                                <w:left w:val="none" w:sz="0" w:space="0" w:color="auto"/>
                                <w:bottom w:val="none" w:sz="0" w:space="0" w:color="auto"/>
                                <w:right w:val="none" w:sz="0" w:space="0" w:color="auto"/>
                              </w:divBdr>
                            </w:div>
                            <w:div w:id="300619854">
                              <w:marLeft w:val="0"/>
                              <w:marRight w:val="0"/>
                              <w:marTop w:val="0"/>
                              <w:marBottom w:val="0"/>
                              <w:divBdr>
                                <w:top w:val="none" w:sz="0" w:space="0" w:color="auto"/>
                                <w:left w:val="none" w:sz="0" w:space="0" w:color="auto"/>
                                <w:bottom w:val="none" w:sz="0" w:space="0" w:color="auto"/>
                                <w:right w:val="none" w:sz="0" w:space="0" w:color="auto"/>
                              </w:divBdr>
                            </w:div>
                            <w:div w:id="354043525">
                              <w:marLeft w:val="0"/>
                              <w:marRight w:val="0"/>
                              <w:marTop w:val="0"/>
                              <w:marBottom w:val="0"/>
                              <w:divBdr>
                                <w:top w:val="none" w:sz="0" w:space="0" w:color="auto"/>
                                <w:left w:val="none" w:sz="0" w:space="0" w:color="auto"/>
                                <w:bottom w:val="none" w:sz="0" w:space="0" w:color="auto"/>
                                <w:right w:val="none" w:sz="0" w:space="0" w:color="auto"/>
                              </w:divBdr>
                            </w:div>
                            <w:div w:id="365910010">
                              <w:marLeft w:val="0"/>
                              <w:marRight w:val="0"/>
                              <w:marTop w:val="0"/>
                              <w:marBottom w:val="0"/>
                              <w:divBdr>
                                <w:top w:val="none" w:sz="0" w:space="0" w:color="auto"/>
                                <w:left w:val="none" w:sz="0" w:space="0" w:color="auto"/>
                                <w:bottom w:val="none" w:sz="0" w:space="0" w:color="auto"/>
                                <w:right w:val="none" w:sz="0" w:space="0" w:color="auto"/>
                              </w:divBdr>
                              <w:divsChild>
                                <w:div w:id="861239268">
                                  <w:marLeft w:val="0"/>
                                  <w:marRight w:val="0"/>
                                  <w:marTop w:val="0"/>
                                  <w:marBottom w:val="0"/>
                                  <w:divBdr>
                                    <w:top w:val="none" w:sz="0" w:space="0" w:color="auto"/>
                                    <w:left w:val="none" w:sz="0" w:space="0" w:color="auto"/>
                                    <w:bottom w:val="none" w:sz="0" w:space="0" w:color="auto"/>
                                    <w:right w:val="none" w:sz="0" w:space="0" w:color="auto"/>
                                  </w:divBdr>
                                </w:div>
                              </w:divsChild>
                            </w:div>
                            <w:div w:id="393041691">
                              <w:marLeft w:val="0"/>
                              <w:marRight w:val="0"/>
                              <w:marTop w:val="0"/>
                              <w:marBottom w:val="0"/>
                              <w:divBdr>
                                <w:top w:val="none" w:sz="0" w:space="0" w:color="auto"/>
                                <w:left w:val="none" w:sz="0" w:space="0" w:color="auto"/>
                                <w:bottom w:val="none" w:sz="0" w:space="0" w:color="auto"/>
                                <w:right w:val="none" w:sz="0" w:space="0" w:color="auto"/>
                              </w:divBdr>
                            </w:div>
                            <w:div w:id="400248724">
                              <w:marLeft w:val="0"/>
                              <w:marRight w:val="0"/>
                              <w:marTop w:val="0"/>
                              <w:marBottom w:val="0"/>
                              <w:divBdr>
                                <w:top w:val="none" w:sz="0" w:space="0" w:color="auto"/>
                                <w:left w:val="none" w:sz="0" w:space="0" w:color="auto"/>
                                <w:bottom w:val="none" w:sz="0" w:space="0" w:color="auto"/>
                                <w:right w:val="none" w:sz="0" w:space="0" w:color="auto"/>
                              </w:divBdr>
                            </w:div>
                            <w:div w:id="404694375">
                              <w:marLeft w:val="0"/>
                              <w:marRight w:val="0"/>
                              <w:marTop w:val="0"/>
                              <w:marBottom w:val="0"/>
                              <w:divBdr>
                                <w:top w:val="none" w:sz="0" w:space="0" w:color="auto"/>
                                <w:left w:val="none" w:sz="0" w:space="0" w:color="auto"/>
                                <w:bottom w:val="none" w:sz="0" w:space="0" w:color="auto"/>
                                <w:right w:val="none" w:sz="0" w:space="0" w:color="auto"/>
                              </w:divBdr>
                            </w:div>
                            <w:div w:id="490873821">
                              <w:marLeft w:val="0"/>
                              <w:marRight w:val="0"/>
                              <w:marTop w:val="0"/>
                              <w:marBottom w:val="0"/>
                              <w:divBdr>
                                <w:top w:val="none" w:sz="0" w:space="0" w:color="auto"/>
                                <w:left w:val="none" w:sz="0" w:space="0" w:color="auto"/>
                                <w:bottom w:val="none" w:sz="0" w:space="0" w:color="auto"/>
                                <w:right w:val="none" w:sz="0" w:space="0" w:color="auto"/>
                              </w:divBdr>
                            </w:div>
                            <w:div w:id="523137249">
                              <w:marLeft w:val="0"/>
                              <w:marRight w:val="0"/>
                              <w:marTop w:val="0"/>
                              <w:marBottom w:val="0"/>
                              <w:divBdr>
                                <w:top w:val="none" w:sz="0" w:space="0" w:color="auto"/>
                                <w:left w:val="none" w:sz="0" w:space="0" w:color="auto"/>
                                <w:bottom w:val="none" w:sz="0" w:space="0" w:color="auto"/>
                                <w:right w:val="none" w:sz="0" w:space="0" w:color="auto"/>
                              </w:divBdr>
                            </w:div>
                            <w:div w:id="627319814">
                              <w:marLeft w:val="0"/>
                              <w:marRight w:val="0"/>
                              <w:marTop w:val="0"/>
                              <w:marBottom w:val="0"/>
                              <w:divBdr>
                                <w:top w:val="none" w:sz="0" w:space="0" w:color="auto"/>
                                <w:left w:val="none" w:sz="0" w:space="0" w:color="auto"/>
                                <w:bottom w:val="none" w:sz="0" w:space="0" w:color="auto"/>
                                <w:right w:val="none" w:sz="0" w:space="0" w:color="auto"/>
                              </w:divBdr>
                            </w:div>
                            <w:div w:id="672687774">
                              <w:marLeft w:val="0"/>
                              <w:marRight w:val="0"/>
                              <w:marTop w:val="0"/>
                              <w:marBottom w:val="0"/>
                              <w:divBdr>
                                <w:top w:val="none" w:sz="0" w:space="0" w:color="auto"/>
                                <w:left w:val="none" w:sz="0" w:space="0" w:color="auto"/>
                                <w:bottom w:val="none" w:sz="0" w:space="0" w:color="auto"/>
                                <w:right w:val="none" w:sz="0" w:space="0" w:color="auto"/>
                              </w:divBdr>
                            </w:div>
                            <w:div w:id="732434641">
                              <w:marLeft w:val="0"/>
                              <w:marRight w:val="0"/>
                              <w:marTop w:val="0"/>
                              <w:marBottom w:val="0"/>
                              <w:divBdr>
                                <w:top w:val="none" w:sz="0" w:space="0" w:color="auto"/>
                                <w:left w:val="none" w:sz="0" w:space="0" w:color="auto"/>
                                <w:bottom w:val="none" w:sz="0" w:space="0" w:color="auto"/>
                                <w:right w:val="none" w:sz="0" w:space="0" w:color="auto"/>
                              </w:divBdr>
                            </w:div>
                            <w:div w:id="858735836">
                              <w:marLeft w:val="0"/>
                              <w:marRight w:val="0"/>
                              <w:marTop w:val="0"/>
                              <w:marBottom w:val="0"/>
                              <w:divBdr>
                                <w:top w:val="none" w:sz="0" w:space="0" w:color="auto"/>
                                <w:left w:val="none" w:sz="0" w:space="0" w:color="auto"/>
                                <w:bottom w:val="none" w:sz="0" w:space="0" w:color="auto"/>
                                <w:right w:val="none" w:sz="0" w:space="0" w:color="auto"/>
                              </w:divBdr>
                            </w:div>
                            <w:div w:id="927733006">
                              <w:marLeft w:val="0"/>
                              <w:marRight w:val="0"/>
                              <w:marTop w:val="0"/>
                              <w:marBottom w:val="0"/>
                              <w:divBdr>
                                <w:top w:val="none" w:sz="0" w:space="0" w:color="auto"/>
                                <w:left w:val="none" w:sz="0" w:space="0" w:color="auto"/>
                                <w:bottom w:val="none" w:sz="0" w:space="0" w:color="auto"/>
                                <w:right w:val="none" w:sz="0" w:space="0" w:color="auto"/>
                              </w:divBdr>
                            </w:div>
                            <w:div w:id="943341231">
                              <w:marLeft w:val="0"/>
                              <w:marRight w:val="0"/>
                              <w:marTop w:val="0"/>
                              <w:marBottom w:val="0"/>
                              <w:divBdr>
                                <w:top w:val="none" w:sz="0" w:space="0" w:color="auto"/>
                                <w:left w:val="none" w:sz="0" w:space="0" w:color="auto"/>
                                <w:bottom w:val="none" w:sz="0" w:space="0" w:color="auto"/>
                                <w:right w:val="none" w:sz="0" w:space="0" w:color="auto"/>
                              </w:divBdr>
                            </w:div>
                            <w:div w:id="950405214">
                              <w:marLeft w:val="0"/>
                              <w:marRight w:val="0"/>
                              <w:marTop w:val="0"/>
                              <w:marBottom w:val="0"/>
                              <w:divBdr>
                                <w:top w:val="none" w:sz="0" w:space="0" w:color="auto"/>
                                <w:left w:val="none" w:sz="0" w:space="0" w:color="auto"/>
                                <w:bottom w:val="none" w:sz="0" w:space="0" w:color="auto"/>
                                <w:right w:val="none" w:sz="0" w:space="0" w:color="auto"/>
                              </w:divBdr>
                            </w:div>
                            <w:div w:id="982851398">
                              <w:marLeft w:val="0"/>
                              <w:marRight w:val="0"/>
                              <w:marTop w:val="0"/>
                              <w:marBottom w:val="0"/>
                              <w:divBdr>
                                <w:top w:val="none" w:sz="0" w:space="0" w:color="auto"/>
                                <w:left w:val="none" w:sz="0" w:space="0" w:color="auto"/>
                                <w:bottom w:val="none" w:sz="0" w:space="0" w:color="auto"/>
                                <w:right w:val="none" w:sz="0" w:space="0" w:color="auto"/>
                              </w:divBdr>
                              <w:divsChild>
                                <w:div w:id="1146430077">
                                  <w:marLeft w:val="0"/>
                                  <w:marRight w:val="0"/>
                                  <w:marTop w:val="0"/>
                                  <w:marBottom w:val="0"/>
                                  <w:divBdr>
                                    <w:top w:val="none" w:sz="0" w:space="0" w:color="auto"/>
                                    <w:left w:val="none" w:sz="0" w:space="0" w:color="auto"/>
                                    <w:bottom w:val="none" w:sz="0" w:space="0" w:color="auto"/>
                                    <w:right w:val="none" w:sz="0" w:space="0" w:color="auto"/>
                                  </w:divBdr>
                                </w:div>
                              </w:divsChild>
                            </w:div>
                            <w:div w:id="1073699941">
                              <w:marLeft w:val="0"/>
                              <w:marRight w:val="0"/>
                              <w:marTop w:val="0"/>
                              <w:marBottom w:val="0"/>
                              <w:divBdr>
                                <w:top w:val="none" w:sz="0" w:space="0" w:color="auto"/>
                                <w:left w:val="none" w:sz="0" w:space="0" w:color="auto"/>
                                <w:bottom w:val="none" w:sz="0" w:space="0" w:color="auto"/>
                                <w:right w:val="none" w:sz="0" w:space="0" w:color="auto"/>
                              </w:divBdr>
                            </w:div>
                            <w:div w:id="1199274814">
                              <w:marLeft w:val="0"/>
                              <w:marRight w:val="0"/>
                              <w:marTop w:val="0"/>
                              <w:marBottom w:val="0"/>
                              <w:divBdr>
                                <w:top w:val="none" w:sz="0" w:space="0" w:color="auto"/>
                                <w:left w:val="none" w:sz="0" w:space="0" w:color="auto"/>
                                <w:bottom w:val="none" w:sz="0" w:space="0" w:color="auto"/>
                                <w:right w:val="none" w:sz="0" w:space="0" w:color="auto"/>
                              </w:divBdr>
                            </w:div>
                            <w:div w:id="1360086086">
                              <w:marLeft w:val="0"/>
                              <w:marRight w:val="0"/>
                              <w:marTop w:val="0"/>
                              <w:marBottom w:val="0"/>
                              <w:divBdr>
                                <w:top w:val="none" w:sz="0" w:space="0" w:color="auto"/>
                                <w:left w:val="none" w:sz="0" w:space="0" w:color="auto"/>
                                <w:bottom w:val="none" w:sz="0" w:space="0" w:color="auto"/>
                                <w:right w:val="none" w:sz="0" w:space="0" w:color="auto"/>
                              </w:divBdr>
                            </w:div>
                            <w:div w:id="1389721675">
                              <w:marLeft w:val="0"/>
                              <w:marRight w:val="0"/>
                              <w:marTop w:val="0"/>
                              <w:marBottom w:val="0"/>
                              <w:divBdr>
                                <w:top w:val="none" w:sz="0" w:space="0" w:color="auto"/>
                                <w:left w:val="none" w:sz="0" w:space="0" w:color="auto"/>
                                <w:bottom w:val="none" w:sz="0" w:space="0" w:color="auto"/>
                                <w:right w:val="none" w:sz="0" w:space="0" w:color="auto"/>
                              </w:divBdr>
                            </w:div>
                            <w:div w:id="1426221613">
                              <w:marLeft w:val="0"/>
                              <w:marRight w:val="0"/>
                              <w:marTop w:val="0"/>
                              <w:marBottom w:val="0"/>
                              <w:divBdr>
                                <w:top w:val="none" w:sz="0" w:space="0" w:color="auto"/>
                                <w:left w:val="none" w:sz="0" w:space="0" w:color="auto"/>
                                <w:bottom w:val="none" w:sz="0" w:space="0" w:color="auto"/>
                                <w:right w:val="none" w:sz="0" w:space="0" w:color="auto"/>
                              </w:divBdr>
                            </w:div>
                            <w:div w:id="1519730221">
                              <w:marLeft w:val="0"/>
                              <w:marRight w:val="0"/>
                              <w:marTop w:val="0"/>
                              <w:marBottom w:val="0"/>
                              <w:divBdr>
                                <w:top w:val="none" w:sz="0" w:space="0" w:color="auto"/>
                                <w:left w:val="none" w:sz="0" w:space="0" w:color="auto"/>
                                <w:bottom w:val="none" w:sz="0" w:space="0" w:color="auto"/>
                                <w:right w:val="none" w:sz="0" w:space="0" w:color="auto"/>
                              </w:divBdr>
                            </w:div>
                            <w:div w:id="1534806640">
                              <w:marLeft w:val="0"/>
                              <w:marRight w:val="0"/>
                              <w:marTop w:val="0"/>
                              <w:marBottom w:val="0"/>
                              <w:divBdr>
                                <w:top w:val="none" w:sz="0" w:space="0" w:color="auto"/>
                                <w:left w:val="none" w:sz="0" w:space="0" w:color="auto"/>
                                <w:bottom w:val="none" w:sz="0" w:space="0" w:color="auto"/>
                                <w:right w:val="none" w:sz="0" w:space="0" w:color="auto"/>
                              </w:divBdr>
                            </w:div>
                            <w:div w:id="1544903137">
                              <w:marLeft w:val="0"/>
                              <w:marRight w:val="0"/>
                              <w:marTop w:val="0"/>
                              <w:marBottom w:val="0"/>
                              <w:divBdr>
                                <w:top w:val="none" w:sz="0" w:space="0" w:color="auto"/>
                                <w:left w:val="none" w:sz="0" w:space="0" w:color="auto"/>
                                <w:bottom w:val="none" w:sz="0" w:space="0" w:color="auto"/>
                                <w:right w:val="none" w:sz="0" w:space="0" w:color="auto"/>
                              </w:divBdr>
                            </w:div>
                            <w:div w:id="1553418716">
                              <w:marLeft w:val="0"/>
                              <w:marRight w:val="0"/>
                              <w:marTop w:val="0"/>
                              <w:marBottom w:val="0"/>
                              <w:divBdr>
                                <w:top w:val="none" w:sz="0" w:space="0" w:color="auto"/>
                                <w:left w:val="none" w:sz="0" w:space="0" w:color="auto"/>
                                <w:bottom w:val="none" w:sz="0" w:space="0" w:color="auto"/>
                                <w:right w:val="none" w:sz="0" w:space="0" w:color="auto"/>
                              </w:divBdr>
                            </w:div>
                            <w:div w:id="1705402305">
                              <w:marLeft w:val="0"/>
                              <w:marRight w:val="0"/>
                              <w:marTop w:val="0"/>
                              <w:marBottom w:val="0"/>
                              <w:divBdr>
                                <w:top w:val="none" w:sz="0" w:space="0" w:color="auto"/>
                                <w:left w:val="none" w:sz="0" w:space="0" w:color="auto"/>
                                <w:bottom w:val="none" w:sz="0" w:space="0" w:color="auto"/>
                                <w:right w:val="none" w:sz="0" w:space="0" w:color="auto"/>
                              </w:divBdr>
                              <w:divsChild>
                                <w:div w:id="1792092709">
                                  <w:marLeft w:val="0"/>
                                  <w:marRight w:val="0"/>
                                  <w:marTop w:val="0"/>
                                  <w:marBottom w:val="0"/>
                                  <w:divBdr>
                                    <w:top w:val="none" w:sz="0" w:space="0" w:color="auto"/>
                                    <w:left w:val="none" w:sz="0" w:space="0" w:color="auto"/>
                                    <w:bottom w:val="none" w:sz="0" w:space="0" w:color="auto"/>
                                    <w:right w:val="none" w:sz="0" w:space="0" w:color="auto"/>
                                  </w:divBdr>
                                </w:div>
                              </w:divsChild>
                            </w:div>
                            <w:div w:id="1734887670">
                              <w:marLeft w:val="0"/>
                              <w:marRight w:val="0"/>
                              <w:marTop w:val="0"/>
                              <w:marBottom w:val="0"/>
                              <w:divBdr>
                                <w:top w:val="none" w:sz="0" w:space="0" w:color="auto"/>
                                <w:left w:val="none" w:sz="0" w:space="0" w:color="auto"/>
                                <w:bottom w:val="none" w:sz="0" w:space="0" w:color="auto"/>
                                <w:right w:val="none" w:sz="0" w:space="0" w:color="auto"/>
                              </w:divBdr>
                              <w:divsChild>
                                <w:div w:id="235365959">
                                  <w:marLeft w:val="0"/>
                                  <w:marRight w:val="0"/>
                                  <w:marTop w:val="0"/>
                                  <w:marBottom w:val="0"/>
                                  <w:divBdr>
                                    <w:top w:val="none" w:sz="0" w:space="0" w:color="auto"/>
                                    <w:left w:val="none" w:sz="0" w:space="0" w:color="auto"/>
                                    <w:bottom w:val="none" w:sz="0" w:space="0" w:color="auto"/>
                                    <w:right w:val="none" w:sz="0" w:space="0" w:color="auto"/>
                                  </w:divBdr>
                                </w:div>
                              </w:divsChild>
                            </w:div>
                            <w:div w:id="1772319530">
                              <w:marLeft w:val="0"/>
                              <w:marRight w:val="0"/>
                              <w:marTop w:val="0"/>
                              <w:marBottom w:val="0"/>
                              <w:divBdr>
                                <w:top w:val="none" w:sz="0" w:space="0" w:color="auto"/>
                                <w:left w:val="none" w:sz="0" w:space="0" w:color="auto"/>
                                <w:bottom w:val="none" w:sz="0" w:space="0" w:color="auto"/>
                                <w:right w:val="none" w:sz="0" w:space="0" w:color="auto"/>
                              </w:divBdr>
                            </w:div>
                            <w:div w:id="1806122453">
                              <w:marLeft w:val="0"/>
                              <w:marRight w:val="0"/>
                              <w:marTop w:val="0"/>
                              <w:marBottom w:val="0"/>
                              <w:divBdr>
                                <w:top w:val="none" w:sz="0" w:space="0" w:color="auto"/>
                                <w:left w:val="none" w:sz="0" w:space="0" w:color="auto"/>
                                <w:bottom w:val="none" w:sz="0" w:space="0" w:color="auto"/>
                                <w:right w:val="none" w:sz="0" w:space="0" w:color="auto"/>
                              </w:divBdr>
                            </w:div>
                            <w:div w:id="1835608896">
                              <w:marLeft w:val="0"/>
                              <w:marRight w:val="0"/>
                              <w:marTop w:val="0"/>
                              <w:marBottom w:val="0"/>
                              <w:divBdr>
                                <w:top w:val="none" w:sz="0" w:space="0" w:color="auto"/>
                                <w:left w:val="none" w:sz="0" w:space="0" w:color="auto"/>
                                <w:bottom w:val="none" w:sz="0" w:space="0" w:color="auto"/>
                                <w:right w:val="none" w:sz="0" w:space="0" w:color="auto"/>
                              </w:divBdr>
                            </w:div>
                            <w:div w:id="1898663452">
                              <w:marLeft w:val="0"/>
                              <w:marRight w:val="0"/>
                              <w:marTop w:val="0"/>
                              <w:marBottom w:val="0"/>
                              <w:divBdr>
                                <w:top w:val="none" w:sz="0" w:space="0" w:color="auto"/>
                                <w:left w:val="none" w:sz="0" w:space="0" w:color="auto"/>
                                <w:bottom w:val="none" w:sz="0" w:space="0" w:color="auto"/>
                                <w:right w:val="none" w:sz="0" w:space="0" w:color="auto"/>
                              </w:divBdr>
                            </w:div>
                            <w:div w:id="1938974225">
                              <w:marLeft w:val="0"/>
                              <w:marRight w:val="0"/>
                              <w:marTop w:val="0"/>
                              <w:marBottom w:val="0"/>
                              <w:divBdr>
                                <w:top w:val="none" w:sz="0" w:space="0" w:color="auto"/>
                                <w:left w:val="none" w:sz="0" w:space="0" w:color="auto"/>
                                <w:bottom w:val="none" w:sz="0" w:space="0" w:color="auto"/>
                                <w:right w:val="none" w:sz="0" w:space="0" w:color="auto"/>
                              </w:divBdr>
                            </w:div>
                            <w:div w:id="2054041072">
                              <w:marLeft w:val="0"/>
                              <w:marRight w:val="0"/>
                              <w:marTop w:val="0"/>
                              <w:marBottom w:val="0"/>
                              <w:divBdr>
                                <w:top w:val="none" w:sz="0" w:space="0" w:color="auto"/>
                                <w:left w:val="none" w:sz="0" w:space="0" w:color="auto"/>
                                <w:bottom w:val="none" w:sz="0" w:space="0" w:color="auto"/>
                                <w:right w:val="none" w:sz="0" w:space="0" w:color="auto"/>
                              </w:divBdr>
                            </w:div>
                            <w:div w:id="2056923978">
                              <w:marLeft w:val="0"/>
                              <w:marRight w:val="0"/>
                              <w:marTop w:val="0"/>
                              <w:marBottom w:val="0"/>
                              <w:divBdr>
                                <w:top w:val="none" w:sz="0" w:space="0" w:color="auto"/>
                                <w:left w:val="none" w:sz="0" w:space="0" w:color="auto"/>
                                <w:bottom w:val="none" w:sz="0" w:space="0" w:color="auto"/>
                                <w:right w:val="none" w:sz="0" w:space="0" w:color="auto"/>
                              </w:divBdr>
                            </w:div>
                            <w:div w:id="211327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7031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footer" Target="footer2.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em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69.wmf"/><Relationship Id="rId7" Type="http://schemas.openxmlformats.org/officeDocument/2006/relationships/settings" Target="settings.xml"/><Relationship Id="rId71" Type="http://schemas.openxmlformats.org/officeDocument/2006/relationships/image" Target="media/image55.emf"/><Relationship Id="rId92" Type="http://schemas.openxmlformats.org/officeDocument/2006/relationships/header" Target="header6.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emf"/><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emf"/><Relationship Id="rId87" Type="http://schemas.openxmlformats.org/officeDocument/2006/relationships/header" Target="header4.xml"/><Relationship Id="rId5" Type="http://schemas.openxmlformats.org/officeDocument/2006/relationships/numbering" Target="numbering.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oleObject" Target="embeddings/oleObject1.bin"/><Relationship Id="rId95" Type="http://schemas.microsoft.com/office/2011/relationships/people" Target="people.xml"/><Relationship Id="rId19" Type="http://schemas.openxmlformats.org/officeDocument/2006/relationships/image" Target="media/image3.png"/><Relationship Id="rId14" Type="http://schemas.openxmlformats.org/officeDocument/2006/relationships/hyperlink" Target="mailto:maxbim@ca.ibm.com"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emf"/><Relationship Id="rId64" Type="http://schemas.openxmlformats.org/officeDocument/2006/relationships/image" Target="media/image48.png"/><Relationship Id="rId69" Type="http://schemas.openxmlformats.org/officeDocument/2006/relationships/image" Target="media/image53.emf"/><Relationship Id="rId77" Type="http://schemas.openxmlformats.org/officeDocument/2006/relationships/image" Target="media/image61.emf"/><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emf"/><Relationship Id="rId80" Type="http://schemas.openxmlformats.org/officeDocument/2006/relationships/image" Target="media/image64.png"/><Relationship Id="rId85" Type="http://schemas.openxmlformats.org/officeDocument/2006/relationships/header" Target="header2.xml"/><Relationship Id="rId93" Type="http://schemas.openxmlformats.org/officeDocument/2006/relationships/footer" Target="footer4.xml"/><Relationship Id="rId3" Type="http://schemas.openxmlformats.org/officeDocument/2006/relationships/customXml" Target="../customXml/item3.xml"/><Relationship Id="rId12" Type="http://schemas.openxmlformats.org/officeDocument/2006/relationships/hyperlink" Target="mailto:doug.wood@us.ibm" TargetMode="External"/><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wmf"/><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footer" Target="footer3.xml"/><Relationship Id="rId91" Type="http://schemas.openxmlformats.org/officeDocument/2006/relationships/header" Target="header5.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maxbim@ca.ibm.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emf"/><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emf"/><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eader" Target="header3.xm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ADMINI~1\LOCALS~1\Temp\notesC9812B\~150445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F18443-B6A2-4E78-8F83-F83E04202906}">
  <ds:schemaRefs>
    <ds:schemaRef ds:uri="http://schemas.openxmlformats.org/officeDocument/2006/bibliography"/>
  </ds:schemaRefs>
</ds:datastoreItem>
</file>

<file path=customXml/itemProps2.xml><?xml version="1.0" encoding="utf-8"?>
<ds:datastoreItem xmlns:ds="http://schemas.openxmlformats.org/officeDocument/2006/customXml" ds:itemID="{E58AEB5B-07D0-4E7B-85D7-B0A32AA813B1}">
  <ds:schemaRefs>
    <ds:schemaRef ds:uri="http://schemas.openxmlformats.org/officeDocument/2006/bibliography"/>
  </ds:schemaRefs>
</ds:datastoreItem>
</file>

<file path=customXml/itemProps3.xml><?xml version="1.0" encoding="utf-8"?>
<ds:datastoreItem xmlns:ds="http://schemas.openxmlformats.org/officeDocument/2006/customXml" ds:itemID="{6EED9105-B0CC-4E2E-A66F-D1762CF818D3}">
  <ds:schemaRefs>
    <ds:schemaRef ds:uri="http://schemas.openxmlformats.org/officeDocument/2006/bibliography"/>
  </ds:schemaRefs>
</ds:datastoreItem>
</file>

<file path=customXml/itemProps4.xml><?xml version="1.0" encoding="utf-8"?>
<ds:datastoreItem xmlns:ds="http://schemas.openxmlformats.org/officeDocument/2006/customXml" ds:itemID="{483EAD47-BFD6-41A8-9B14-9CFBEDF71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~1504452</Template>
  <TotalTime>128</TotalTime>
  <Pages>1</Pages>
  <Words>10423</Words>
  <Characters>59415</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IBM_USER</dc:creator>
  <cp:keywords/>
  <dc:description/>
  <cp:lastModifiedBy>Doug A. Wood</cp:lastModifiedBy>
  <cp:revision>8</cp:revision>
  <cp:lastPrinted>2017-05-31T17:09:00Z</cp:lastPrinted>
  <dcterms:created xsi:type="dcterms:W3CDTF">2017-04-03T14:11:00Z</dcterms:created>
  <dcterms:modified xsi:type="dcterms:W3CDTF">2017-05-31T17:13:00Z</dcterms:modified>
</cp:coreProperties>
</file>